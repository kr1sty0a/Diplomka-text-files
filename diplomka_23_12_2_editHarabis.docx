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77777777" w:rsidR="00E50DFC" w:rsidRPr="00262B1E" w:rsidRDefault="001F6C8D" w:rsidP="004B6F00">
      <w:pPr>
        <w:pStyle w:val="Nadpis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77777777" w:rsidR="001F6C8D" w:rsidRPr="00262B1E" w:rsidRDefault="003C77B5" w:rsidP="00B563CE">
      <w:pPr>
        <w:pStyle w:val="Bezmezer"/>
      </w:pPr>
      <w:commentRangeStart w:id="4"/>
      <w:r>
        <w:t xml:space="preserve">Tato práce se zabývá zpracováním snímků displeje </w:t>
      </w:r>
      <w:proofErr w:type="spellStart"/>
      <w:r>
        <w:t>embedded</w:t>
      </w:r>
      <w:proofErr w:type="spellEnd"/>
      <w:r>
        <w:t xml:space="preserve"> zařízení a jejich klasifikací. V předzpracování rozebírá, jak efektivně odstranit moaré a jak normalizovat obraz pro další analýzu. Pro klasifikaci obrazů jsou využity deskriptory. Součást práce je literární rešerše a srovnání nejznámějších deskriptorů a jejich hodnocení z pohledu potenciálního přínosu pro tuto práci.</w:t>
      </w:r>
      <w:commentRangeEnd w:id="4"/>
      <w:r w:rsidR="00267436">
        <w:rPr>
          <w:rStyle w:val="Odkaznakoment"/>
        </w:rPr>
        <w:commentReference w:id="4"/>
      </w:r>
    </w:p>
    <w:p w14:paraId="477BB73A" w14:textId="77777777" w:rsidR="001F6C8D" w:rsidRPr="00262B1E" w:rsidRDefault="001F6C8D"/>
    <w:p w14:paraId="7030F8CB" w14:textId="77777777" w:rsidR="001F6C8D" w:rsidRPr="00262B1E" w:rsidRDefault="001F6C8D" w:rsidP="004B6F00">
      <w:pPr>
        <w:pStyle w:val="Nadpis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77777777" w:rsidR="001F6C8D" w:rsidRPr="00262B1E" w:rsidRDefault="003C77B5" w:rsidP="00B563CE">
      <w:pPr>
        <w:pStyle w:val="Bezmezer"/>
      </w:pPr>
      <w:proofErr w:type="spellStart"/>
      <w:r>
        <w:t>This</w:t>
      </w:r>
      <w:proofErr w:type="spellEnd"/>
      <w:r>
        <w:t xml:space="preserve"> thesis </w:t>
      </w:r>
      <w:proofErr w:type="spellStart"/>
      <w:r>
        <w:t>concerns</w:t>
      </w:r>
      <w:proofErr w:type="spellEnd"/>
      <w:r>
        <w:t xml:space="preserve"> </w:t>
      </w:r>
      <w:proofErr w:type="spellStart"/>
      <w:r>
        <w:t>with</w:t>
      </w:r>
      <w:proofErr w:type="spellEnd"/>
      <w:r>
        <w:t xml:space="preserve"> </w:t>
      </w:r>
      <w:proofErr w:type="spellStart"/>
      <w:r>
        <w:t>processing</w:t>
      </w:r>
      <w:proofErr w:type="spellEnd"/>
      <w:r>
        <w:t xml:space="preserve"> </w:t>
      </w:r>
      <w:proofErr w:type="spellStart"/>
      <w:r>
        <w:t>of</w:t>
      </w:r>
      <w:proofErr w:type="spellEnd"/>
      <w:r w:rsidR="00BC2F0E">
        <w:t xml:space="preserve"> </w:t>
      </w:r>
      <w:proofErr w:type="spellStart"/>
      <w:r w:rsidR="00BC2F0E">
        <w:t>embedded</w:t>
      </w:r>
      <w:proofErr w:type="spellEnd"/>
      <w:r w:rsidR="00BC2F0E">
        <w:t xml:space="preserve"> </w:t>
      </w:r>
      <w:proofErr w:type="spellStart"/>
      <w:r w:rsidR="00BC2F0E">
        <w:t>terminals</w:t>
      </w:r>
      <w:proofErr w:type="spellEnd"/>
      <w:r w:rsidR="00BC2F0E">
        <w:rPr>
          <w:lang w:val="en-GB"/>
        </w:rPr>
        <w:t>’</w:t>
      </w:r>
      <w:r w:rsidR="00BC2F0E">
        <w:t xml:space="preserve"> </w:t>
      </w:r>
      <w:proofErr w:type="spellStart"/>
      <w:r w:rsidR="00BC2F0E">
        <w:t>images</w:t>
      </w:r>
      <w:proofErr w:type="spellEnd"/>
      <w:r w:rsidR="00BC2F0E">
        <w:t xml:space="preserve"> and </w:t>
      </w:r>
      <w:proofErr w:type="spellStart"/>
      <w:r w:rsidR="00BC2F0E">
        <w:t>their</w:t>
      </w:r>
      <w:proofErr w:type="spellEnd"/>
      <w:r w:rsidR="00BC2F0E">
        <w:t xml:space="preserve"> </w:t>
      </w:r>
      <w:proofErr w:type="spellStart"/>
      <w:r w:rsidR="00BC2F0E">
        <w:t>classification</w:t>
      </w:r>
      <w:proofErr w:type="spellEnd"/>
      <w:r w:rsidR="00BC2F0E">
        <w:t xml:space="preserve">. In image </w:t>
      </w:r>
      <w:proofErr w:type="spellStart"/>
      <w:r w:rsidR="00BC2F0E">
        <w:t>preprocessing</w:t>
      </w:r>
      <w:proofErr w:type="spellEnd"/>
      <w:r w:rsidR="00BC2F0E">
        <w:t xml:space="preserve"> part </w:t>
      </w:r>
      <w:proofErr w:type="spellStart"/>
      <w:r w:rsidR="00BC2F0E">
        <w:t>deals</w:t>
      </w:r>
      <w:proofErr w:type="spellEnd"/>
      <w:r w:rsidR="00BC2F0E">
        <w:t xml:space="preserve"> </w:t>
      </w:r>
      <w:proofErr w:type="spellStart"/>
      <w:r w:rsidR="00BC2F0E">
        <w:t>with</w:t>
      </w:r>
      <w:proofErr w:type="spellEnd"/>
      <w:r w:rsidR="00BC2F0E">
        <w:t xml:space="preserve"> </w:t>
      </w:r>
      <w:proofErr w:type="spellStart"/>
      <w:r w:rsidR="00BC2F0E">
        <w:t>moire</w:t>
      </w:r>
      <w:proofErr w:type="spellEnd"/>
      <w:r w:rsidR="00BC2F0E">
        <w:t xml:space="preserve"> </w:t>
      </w:r>
      <w:proofErr w:type="spellStart"/>
      <w:r w:rsidR="00BC2F0E">
        <w:t>noise</w:t>
      </w:r>
      <w:proofErr w:type="spellEnd"/>
      <w:r w:rsidR="00BC2F0E">
        <w:t xml:space="preserve"> </w:t>
      </w:r>
      <w:proofErr w:type="spellStart"/>
      <w:r w:rsidR="00BC2F0E">
        <w:t>reduction</w:t>
      </w:r>
      <w:proofErr w:type="spellEnd"/>
      <w:r w:rsidR="00BC2F0E">
        <w:t xml:space="preserve"> and image </w:t>
      </w:r>
      <w:proofErr w:type="spellStart"/>
      <w:r w:rsidR="00BC2F0E">
        <w:t>normalization</w:t>
      </w:r>
      <w:proofErr w:type="spellEnd"/>
      <w:r w:rsidR="00BC2F0E">
        <w:t xml:space="preserve"> </w:t>
      </w:r>
      <w:proofErr w:type="spellStart"/>
      <w:r w:rsidR="00BC2F0E">
        <w:t>for</w:t>
      </w:r>
      <w:proofErr w:type="spellEnd"/>
      <w:r w:rsidR="00BC2F0E">
        <w:t xml:space="preserve"> </w:t>
      </w:r>
      <w:proofErr w:type="spellStart"/>
      <w:r w:rsidR="00BC2F0E">
        <w:t>further</w:t>
      </w:r>
      <w:proofErr w:type="spellEnd"/>
      <w:r w:rsidR="00BC2F0E">
        <w:t xml:space="preserve"> </w:t>
      </w:r>
      <w:proofErr w:type="spellStart"/>
      <w:r w:rsidR="00BC2F0E">
        <w:t>analysis</w:t>
      </w:r>
      <w:proofErr w:type="spellEnd"/>
      <w:r w:rsidR="00BC2F0E">
        <w:t xml:space="preserve">. </w:t>
      </w:r>
      <w:proofErr w:type="spellStart"/>
      <w:r w:rsidR="00BC2F0E">
        <w:t>Descriptors</w:t>
      </w:r>
      <w:proofErr w:type="spellEnd"/>
      <w:r w:rsidR="00BC2F0E">
        <w:t xml:space="preserve"> are </w:t>
      </w:r>
      <w:proofErr w:type="spellStart"/>
      <w:r w:rsidR="00BC2F0E">
        <w:t>used</w:t>
      </w:r>
      <w:proofErr w:type="spellEnd"/>
      <w:r w:rsidR="00BC2F0E">
        <w:t xml:space="preserve"> </w:t>
      </w:r>
      <w:proofErr w:type="spellStart"/>
      <w:r w:rsidR="00BC2F0E">
        <w:t>for</w:t>
      </w:r>
      <w:proofErr w:type="spellEnd"/>
      <w:r w:rsidR="00BC2F0E">
        <w:t xml:space="preserve"> image </w:t>
      </w:r>
      <w:proofErr w:type="spellStart"/>
      <w:r w:rsidR="00BC2F0E">
        <w:t>classification</w:t>
      </w:r>
      <w:proofErr w:type="spellEnd"/>
      <w:r w:rsidR="00BC2F0E">
        <w:t xml:space="preserve">. A part </w:t>
      </w:r>
      <w:proofErr w:type="spellStart"/>
      <w:r w:rsidR="00BC2F0E">
        <w:t>of</w:t>
      </w:r>
      <w:proofErr w:type="spellEnd"/>
      <w:r w:rsidR="00BC2F0E">
        <w:t xml:space="preserve"> </w:t>
      </w:r>
      <w:proofErr w:type="spellStart"/>
      <w:r w:rsidR="00BC2F0E">
        <w:t>this</w:t>
      </w:r>
      <w:proofErr w:type="spellEnd"/>
      <w:r w:rsidR="00BC2F0E">
        <w:t xml:space="preserve"> </w:t>
      </w:r>
      <w:proofErr w:type="spellStart"/>
      <w:r w:rsidR="00BC2F0E">
        <w:t>work</w:t>
      </w:r>
      <w:proofErr w:type="spellEnd"/>
      <w:r w:rsidR="00BC2F0E">
        <w:t xml:space="preserve"> </w:t>
      </w:r>
      <w:proofErr w:type="spellStart"/>
      <w:r w:rsidR="00BC2F0E">
        <w:t>is</w:t>
      </w:r>
      <w:proofErr w:type="spellEnd"/>
      <w:r w:rsidR="00BC2F0E">
        <w:t xml:space="preserve"> </w:t>
      </w:r>
      <w:proofErr w:type="spellStart"/>
      <w:r w:rsidR="00BC2F0E">
        <w:t>survey</w:t>
      </w:r>
      <w:proofErr w:type="spellEnd"/>
      <w:r w:rsidR="00BC2F0E">
        <w:t xml:space="preserve"> </w:t>
      </w:r>
      <w:proofErr w:type="spellStart"/>
      <w:r w:rsidR="00BC2F0E">
        <w:t>of</w:t>
      </w:r>
      <w:proofErr w:type="spellEnd"/>
      <w:r w:rsidR="00BC2F0E">
        <w:t xml:space="preserve"> </w:t>
      </w:r>
      <w:proofErr w:type="spellStart"/>
      <w:r w:rsidR="00BC2F0E">
        <w:t>the</w:t>
      </w:r>
      <w:proofErr w:type="spellEnd"/>
      <w:r w:rsidR="00BC2F0E">
        <w:t xml:space="preserve"> </w:t>
      </w:r>
      <w:proofErr w:type="spellStart"/>
      <w:r w:rsidR="00BC2F0E">
        <w:t>best-known</w:t>
      </w:r>
      <w:proofErr w:type="spellEnd"/>
      <w:r w:rsidR="00BC2F0E">
        <w:t xml:space="preserve"> </w:t>
      </w:r>
      <w:proofErr w:type="spellStart"/>
      <w:r w:rsidR="00BC2F0E">
        <w:t>descriptors</w:t>
      </w:r>
      <w:proofErr w:type="spellEnd"/>
      <w:r w:rsidR="00BC2F0E">
        <w:t xml:space="preserve"> and </w:t>
      </w:r>
      <w:proofErr w:type="spellStart"/>
      <w:r w:rsidR="00BC2F0E">
        <w:t>their</w:t>
      </w:r>
      <w:proofErr w:type="spellEnd"/>
      <w:r w:rsidR="00BC2F0E">
        <w:t xml:space="preserve"> </w:t>
      </w:r>
      <w:proofErr w:type="spellStart"/>
      <w:r w:rsidR="00BC2F0E">
        <w:t>evaluation</w:t>
      </w:r>
      <w:proofErr w:type="spellEnd"/>
      <w:r w:rsidR="00BC2F0E">
        <w:t xml:space="preserve"> in </w:t>
      </w:r>
      <w:proofErr w:type="spellStart"/>
      <w:r w:rsidR="00BC2F0E">
        <w:t>terms</w:t>
      </w:r>
      <w:proofErr w:type="spellEnd"/>
      <w:r w:rsidR="00BC2F0E">
        <w:t xml:space="preserve"> </w:t>
      </w:r>
      <w:proofErr w:type="spellStart"/>
      <w:r w:rsidR="00BC2F0E">
        <w:t>of</w:t>
      </w:r>
      <w:proofErr w:type="spellEnd"/>
      <w:r w:rsidR="00BC2F0E">
        <w:t xml:space="preserve"> </w:t>
      </w:r>
      <w:proofErr w:type="spellStart"/>
      <w:r w:rsidR="00BC2F0E">
        <w:t>the</w:t>
      </w:r>
      <w:proofErr w:type="spellEnd"/>
      <w:r w:rsidR="00BC2F0E">
        <w:t xml:space="preserve"> </w:t>
      </w:r>
      <w:proofErr w:type="spellStart"/>
      <w:r w:rsidR="00BC2F0E">
        <w:t>potential</w:t>
      </w:r>
      <w:proofErr w:type="spellEnd"/>
      <w:r w:rsidR="00BC2F0E">
        <w:t xml:space="preserve"> </w:t>
      </w:r>
      <w:proofErr w:type="spellStart"/>
      <w:r w:rsidR="00BC2F0E">
        <w:t>contribution</w:t>
      </w:r>
      <w:proofErr w:type="spellEnd"/>
      <w:r w:rsidR="00BC2F0E">
        <w:t xml:space="preserve"> to </w:t>
      </w:r>
      <w:proofErr w:type="spellStart"/>
      <w:r w:rsidR="00BC2F0E">
        <w:t>this</w:t>
      </w:r>
      <w:proofErr w:type="spellEnd"/>
      <w:r w:rsidR="00BC2F0E">
        <w:t xml:space="preserve"> thesis. </w:t>
      </w:r>
      <w:r>
        <w:t xml:space="preserve"> </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Nadpis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Bezmezer"/>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Nadpis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7777777" w:rsidR="001F6C8D" w:rsidRPr="00262B1E" w:rsidRDefault="008E23F8" w:rsidP="00B563CE">
      <w:pPr>
        <w:pStyle w:val="Bezmezer"/>
      </w:pPr>
      <w:proofErr w:type="spellStart"/>
      <w:r w:rsidRPr="00262B1E">
        <w:t>Descriptors</w:t>
      </w:r>
      <w:proofErr w:type="spellEnd"/>
      <w:r w:rsidRPr="00262B1E">
        <w:t>,</w:t>
      </w:r>
      <w:r w:rsidR="003C77B5">
        <w:t xml:space="preserve"> </w:t>
      </w:r>
      <w:proofErr w:type="spellStart"/>
      <w:r w:rsidR="003C77B5">
        <w:t>keypoint</w:t>
      </w:r>
      <w:proofErr w:type="spellEnd"/>
      <w:r w:rsidR="003C77B5">
        <w:t xml:space="preserve"> </w:t>
      </w:r>
      <w:proofErr w:type="spellStart"/>
      <w:r w:rsidR="003C77B5">
        <w:t>detection</w:t>
      </w:r>
      <w:proofErr w:type="spellEnd"/>
      <w:r w:rsidR="003C77B5">
        <w:t>,</w:t>
      </w:r>
      <w:r w:rsidRPr="00262B1E">
        <w:t xml:space="preserve"> </w:t>
      </w:r>
      <w:proofErr w:type="spellStart"/>
      <w:r w:rsidRPr="00262B1E">
        <w:t>noise</w:t>
      </w:r>
      <w:proofErr w:type="spellEnd"/>
      <w:r w:rsidRPr="00262B1E">
        <w:t xml:space="preserve"> </w:t>
      </w:r>
      <w:proofErr w:type="spellStart"/>
      <w:r w:rsidRPr="00262B1E">
        <w:t>reduction</w:t>
      </w:r>
      <w:proofErr w:type="spellEnd"/>
      <w:r w:rsidRPr="00262B1E">
        <w:t xml:space="preserve">, image </w:t>
      </w:r>
      <w:proofErr w:type="spellStart"/>
      <w:r w:rsidRPr="00262B1E">
        <w:t>enhancement</w:t>
      </w:r>
      <w:proofErr w:type="spellEnd"/>
      <w:r w:rsidRPr="00262B1E">
        <w:t xml:space="preserve">, </w:t>
      </w:r>
      <w:proofErr w:type="spellStart"/>
      <w:r w:rsidRPr="00262B1E">
        <w:t>detection</w:t>
      </w:r>
      <w:proofErr w:type="spellEnd"/>
      <w:r w:rsidRPr="00262B1E">
        <w:t xml:space="preserve"> </w:t>
      </w:r>
      <w:proofErr w:type="spellStart"/>
      <w:r w:rsidRPr="00262B1E">
        <w:t>of</w:t>
      </w:r>
      <w:proofErr w:type="spellEnd"/>
      <w:r w:rsidRPr="00262B1E">
        <w:t xml:space="preserve"> </w:t>
      </w:r>
      <w:proofErr w:type="spellStart"/>
      <w:r w:rsidRPr="00262B1E">
        <w:t>reagions</w:t>
      </w:r>
      <w:proofErr w:type="spellEnd"/>
      <w:r w:rsidRPr="00262B1E">
        <w:t xml:space="preserve"> </w:t>
      </w:r>
      <w:proofErr w:type="spellStart"/>
      <w:r w:rsidRPr="00262B1E">
        <w:t>of</w:t>
      </w:r>
      <w:proofErr w:type="spellEnd"/>
      <w:r w:rsidRPr="00262B1E">
        <w:t xml:space="preserve"> </w:t>
      </w:r>
      <w:proofErr w:type="spellStart"/>
      <w:r w:rsidRPr="00262B1E">
        <w:t>interrest</w:t>
      </w:r>
      <w:proofErr w:type="spellEnd"/>
      <w:r w:rsidRPr="00262B1E">
        <w:t xml:space="preserve">, </w:t>
      </w:r>
      <w:proofErr w:type="spellStart"/>
      <w:r w:rsidRPr="00262B1E">
        <w:t>key</w:t>
      </w:r>
      <w:proofErr w:type="spellEnd"/>
      <w:r w:rsidRPr="00262B1E">
        <w:t xml:space="preserve"> </w:t>
      </w:r>
      <w:proofErr w:type="spellStart"/>
      <w:r w:rsidRPr="00262B1E">
        <w:t>regions</w:t>
      </w:r>
      <w:proofErr w:type="spellEnd"/>
      <w:r w:rsidRPr="00262B1E">
        <w:t xml:space="preserve"> </w:t>
      </w:r>
      <w:proofErr w:type="spellStart"/>
      <w:r w:rsidRPr="00262B1E">
        <w:t>matching</w:t>
      </w:r>
      <w:proofErr w:type="spellEnd"/>
      <w:r w:rsidRPr="00262B1E">
        <w:t xml:space="preserve">, </w:t>
      </w:r>
      <w:proofErr w:type="spellStart"/>
      <w:r w:rsidRPr="00262B1E">
        <w:t>shape</w:t>
      </w:r>
      <w:proofErr w:type="spellEnd"/>
      <w:r w:rsidRPr="00262B1E">
        <w:t xml:space="preserve"> </w:t>
      </w:r>
      <w:proofErr w:type="spellStart"/>
      <w:r w:rsidRPr="00262B1E">
        <w:t>detection</w:t>
      </w:r>
      <w:proofErr w:type="spellEnd"/>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Nadpis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77777777" w:rsidR="001F6C8D" w:rsidRPr="00262B1E" w:rsidRDefault="001F6C8D" w:rsidP="00B563CE">
      <w:pPr>
        <w:pStyle w:val="Bezmezer"/>
      </w:pPr>
      <w:r w:rsidRPr="00262B1E">
        <w:t xml:space="preserve">LABUDOVÁ, K. Zpracování obrazu pro ovládání robotické ruky. Brno: Vysoké učení technické v Brně, Fakulta elektrotechniky a komunikačních technologií, 2017. </w:t>
      </w:r>
      <w:r w:rsidR="00F20E4C">
        <w:t>25</w:t>
      </w:r>
      <w:r w:rsidR="00D978D7">
        <w:t xml:space="preserve"> s. Vedoucí seminární</w:t>
      </w:r>
      <w:r w:rsidRPr="00262B1E">
        <w:t xml:space="preserve"> práce Ing. Vratislav </w:t>
      </w:r>
      <w:commentRangeStart w:id="21"/>
      <w:r w:rsidRPr="00262B1E">
        <w:t>Harabiš</w:t>
      </w:r>
      <w:commentRangeEnd w:id="21"/>
      <w:r w:rsidR="00267436">
        <w:rPr>
          <w:rStyle w:val="Odkaznakoment"/>
        </w:rPr>
        <w:commentReference w:id="21"/>
      </w:r>
      <w:ins w:id="22" w:author="vratislav.harabis Harabiš" w:date="2016-12-23T21:08:00Z">
        <w:r w:rsidR="00267436">
          <w:t>,</w:t>
        </w:r>
      </w:ins>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Nadpis1"/>
        <w:numPr>
          <w:ilvl w:val="0"/>
          <w:numId w:val="0"/>
        </w:numPr>
        <w:ind w:left="432" w:hanging="432"/>
      </w:pPr>
      <w:bookmarkStart w:id="23" w:name="_Toc468643991"/>
      <w:bookmarkStart w:id="24" w:name="_Toc469236430"/>
      <w:bookmarkStart w:id="25" w:name="_Toc470253496"/>
      <w:bookmarkStart w:id="26" w:name="_Toc470255183"/>
      <w:r w:rsidRPr="00262B1E">
        <w:lastRenderedPageBreak/>
        <w:t>PROHLÁŠENÍ</w:t>
      </w:r>
      <w:bookmarkEnd w:id="23"/>
      <w:bookmarkEnd w:id="24"/>
      <w:bookmarkEnd w:id="25"/>
      <w:bookmarkEnd w:id="26"/>
    </w:p>
    <w:p w14:paraId="4D7983EF" w14:textId="77777777" w:rsidR="001F6C8D" w:rsidRPr="00262B1E" w:rsidRDefault="001F6C8D" w:rsidP="00B563CE">
      <w:pPr>
        <w:pStyle w:val="Bezmezer"/>
      </w:pPr>
      <w:r w:rsidRPr="00262B1E">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w:t>
      </w:r>
      <w:proofErr w:type="gramStart"/>
      <w:r w:rsidRPr="00262B1E">
        <w:t>dne 3.ledna</w:t>
      </w:r>
      <w:proofErr w:type="gramEnd"/>
      <w:r w:rsidRPr="00262B1E">
        <w:t xml:space="preserve">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Nadpis1"/>
        <w:numPr>
          <w:ilvl w:val="0"/>
          <w:numId w:val="0"/>
        </w:numPr>
        <w:ind w:left="432" w:hanging="432"/>
      </w:pPr>
      <w:bookmarkStart w:id="27" w:name="_Toc468643992"/>
      <w:bookmarkStart w:id="28" w:name="_Toc469236431"/>
      <w:bookmarkStart w:id="29" w:name="_Toc470253497"/>
      <w:bookmarkStart w:id="30" w:name="_Toc470255184"/>
      <w:r w:rsidRPr="00262B1E">
        <w:t>PODĚKOVÁNÍ</w:t>
      </w:r>
      <w:bookmarkEnd w:id="27"/>
      <w:bookmarkEnd w:id="28"/>
      <w:bookmarkEnd w:id="29"/>
      <w:bookmarkEnd w:id="30"/>
    </w:p>
    <w:p w14:paraId="2A8D9433" w14:textId="77777777" w:rsidR="001F6C8D" w:rsidRPr="00262B1E" w:rsidRDefault="001F6C8D" w:rsidP="00B563CE">
      <w:pPr>
        <w:pStyle w:val="Bezmezer"/>
      </w:pPr>
      <w:commentRangeStart w:id="31"/>
      <w:r w:rsidRPr="00262B1E">
        <w:t xml:space="preserve">Děkuji vedoucímu bakalářské práce Ing. Vratislavu </w:t>
      </w:r>
      <w:proofErr w:type="spellStart"/>
      <w:r w:rsidRPr="00262B1E">
        <w:t>Harabišovi</w:t>
      </w:r>
      <w:proofErr w:type="spellEnd"/>
      <w:r w:rsidRPr="00262B1E">
        <w:t xml:space="preserve"> Ph.D. za účinnou metodickou, pedagogickou a odbornou pomoc a další cenné rady při zpracování mé seminární práce.</w:t>
      </w:r>
      <w:commentRangeEnd w:id="31"/>
      <w:r w:rsidR="00267436">
        <w:rPr>
          <w:rStyle w:val="Odkaznakoment"/>
        </w:rPr>
        <w:commentReference w:id="31"/>
      </w:r>
    </w:p>
    <w:p w14:paraId="147B4165" w14:textId="7777777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Nadpis1"/>
        <w:numPr>
          <w:ilvl w:val="0"/>
          <w:numId w:val="0"/>
        </w:numPr>
        <w:ind w:left="432" w:hanging="432"/>
      </w:pPr>
      <w:bookmarkStart w:id="32" w:name="_Toc468643993"/>
      <w:bookmarkStart w:id="33" w:name="_Toc469236432"/>
      <w:bookmarkStart w:id="34" w:name="_Toc470253498"/>
      <w:bookmarkStart w:id="35" w:name="_Toc470255185"/>
      <w:r w:rsidRPr="00262B1E">
        <w:lastRenderedPageBreak/>
        <w:t>OBSAH</w:t>
      </w:r>
      <w:bookmarkEnd w:id="32"/>
      <w:bookmarkEnd w:id="33"/>
      <w:bookmarkEnd w:id="34"/>
      <w:bookmarkEnd w:id="35"/>
    </w:p>
    <w:sdt>
      <w:sdtPr>
        <w:id w:val="1267195275"/>
        <w:docPartObj>
          <w:docPartGallery w:val="Table of Contents"/>
          <w:docPartUnique/>
        </w:docPartObj>
      </w:sdtPr>
      <w:sdtEndPr>
        <w:rPr>
          <w:b/>
          <w:bCs/>
        </w:rPr>
      </w:sdtEndPr>
      <w:sdtContent>
        <w:p w14:paraId="653E5FA4" w14:textId="77777777" w:rsidR="00B563CE" w:rsidRDefault="004B6F00" w:rsidP="00B563CE">
          <w:pPr>
            <w:pStyle w:val="Obsah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7777777" w:rsidR="00B563CE" w:rsidRDefault="007B5A86">
          <w:pPr>
            <w:pStyle w:val="Obsah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textovodkaz"/>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B563CE">
              <w:rPr>
                <w:noProof/>
                <w:webHidden/>
              </w:rPr>
              <w:t>8</w:t>
            </w:r>
            <w:r w:rsidR="00B563CE">
              <w:rPr>
                <w:noProof/>
                <w:webHidden/>
              </w:rPr>
              <w:fldChar w:fldCharType="end"/>
            </w:r>
          </w:hyperlink>
        </w:p>
        <w:p w14:paraId="7496E128" w14:textId="77777777" w:rsidR="00B563CE" w:rsidRDefault="007B5A86">
          <w:pPr>
            <w:pStyle w:val="Obsah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textovodkaz"/>
                <w:noProof/>
              </w:rPr>
              <w:t>1</w:t>
            </w:r>
            <w:r w:rsidR="00B563CE">
              <w:rPr>
                <w:rFonts w:asciiTheme="minorHAnsi" w:eastAsiaTheme="minorEastAsia" w:hAnsiTheme="minorHAnsi"/>
                <w:noProof/>
                <w:sz w:val="22"/>
                <w:lang w:eastAsia="cs-CZ"/>
              </w:rPr>
              <w:tab/>
            </w:r>
            <w:r w:rsidR="00B563CE" w:rsidRPr="00720819">
              <w:rPr>
                <w:rStyle w:val="Hypertextovodkaz"/>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B563CE">
              <w:rPr>
                <w:noProof/>
                <w:webHidden/>
              </w:rPr>
              <w:t>9</w:t>
            </w:r>
            <w:r w:rsidR="00B563CE">
              <w:rPr>
                <w:noProof/>
                <w:webHidden/>
              </w:rPr>
              <w:fldChar w:fldCharType="end"/>
            </w:r>
          </w:hyperlink>
        </w:p>
        <w:p w14:paraId="5B48ACE5" w14:textId="77777777" w:rsidR="00B563CE" w:rsidRDefault="007B5A86">
          <w:pPr>
            <w:pStyle w:val="Obsah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textovodkaz"/>
                <w:noProof/>
              </w:rPr>
              <w:t>1.1</w:t>
            </w:r>
            <w:r w:rsidR="00B563CE">
              <w:rPr>
                <w:rFonts w:asciiTheme="minorHAnsi" w:eastAsiaTheme="minorEastAsia" w:hAnsiTheme="minorHAnsi"/>
                <w:noProof/>
                <w:sz w:val="22"/>
                <w:lang w:eastAsia="cs-CZ"/>
              </w:rPr>
              <w:tab/>
            </w:r>
            <w:r w:rsidR="00B563CE" w:rsidRPr="00720819">
              <w:rPr>
                <w:rStyle w:val="Hypertextovodkaz"/>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B563CE">
              <w:rPr>
                <w:noProof/>
                <w:webHidden/>
              </w:rPr>
              <w:t>9</w:t>
            </w:r>
            <w:r w:rsidR="00B563CE">
              <w:rPr>
                <w:noProof/>
                <w:webHidden/>
              </w:rPr>
              <w:fldChar w:fldCharType="end"/>
            </w:r>
          </w:hyperlink>
        </w:p>
        <w:p w14:paraId="0E1DC6A7"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textovodkaz"/>
                <w:noProof/>
              </w:rPr>
              <w:t>1.1.1</w:t>
            </w:r>
            <w:r w:rsidR="00B563CE">
              <w:rPr>
                <w:rFonts w:asciiTheme="minorHAnsi" w:eastAsiaTheme="minorEastAsia" w:hAnsiTheme="minorHAnsi"/>
                <w:noProof/>
                <w:sz w:val="22"/>
                <w:lang w:eastAsia="cs-CZ"/>
              </w:rPr>
              <w:tab/>
            </w:r>
            <w:r w:rsidR="00B563CE" w:rsidRPr="00720819">
              <w:rPr>
                <w:rStyle w:val="Hypertextovodkaz"/>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B563CE">
              <w:rPr>
                <w:noProof/>
                <w:webHidden/>
              </w:rPr>
              <w:t>9</w:t>
            </w:r>
            <w:r w:rsidR="00B563CE">
              <w:rPr>
                <w:noProof/>
                <w:webHidden/>
              </w:rPr>
              <w:fldChar w:fldCharType="end"/>
            </w:r>
          </w:hyperlink>
        </w:p>
        <w:p w14:paraId="275AB901"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textovodkaz"/>
                <w:noProof/>
              </w:rPr>
              <w:t>1.1.2</w:t>
            </w:r>
            <w:r w:rsidR="00B563CE">
              <w:rPr>
                <w:rFonts w:asciiTheme="minorHAnsi" w:eastAsiaTheme="minorEastAsia" w:hAnsiTheme="minorHAnsi"/>
                <w:noProof/>
                <w:sz w:val="22"/>
                <w:lang w:eastAsia="cs-CZ"/>
              </w:rPr>
              <w:tab/>
            </w:r>
            <w:r w:rsidR="00B563CE" w:rsidRPr="00720819">
              <w:rPr>
                <w:rStyle w:val="Hypertextovodkaz"/>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B563CE">
              <w:rPr>
                <w:noProof/>
                <w:webHidden/>
              </w:rPr>
              <w:t>10</w:t>
            </w:r>
            <w:r w:rsidR="00B563CE">
              <w:rPr>
                <w:noProof/>
                <w:webHidden/>
              </w:rPr>
              <w:fldChar w:fldCharType="end"/>
            </w:r>
          </w:hyperlink>
        </w:p>
        <w:p w14:paraId="5E782803" w14:textId="77777777" w:rsidR="00B563CE" w:rsidRDefault="007B5A86">
          <w:pPr>
            <w:pStyle w:val="Obsah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textovodkaz"/>
                <w:noProof/>
              </w:rPr>
              <w:t>1.2</w:t>
            </w:r>
            <w:r w:rsidR="00B563CE">
              <w:rPr>
                <w:rFonts w:asciiTheme="minorHAnsi" w:eastAsiaTheme="minorEastAsia" w:hAnsiTheme="minorHAnsi"/>
                <w:noProof/>
                <w:sz w:val="22"/>
                <w:lang w:eastAsia="cs-CZ"/>
              </w:rPr>
              <w:tab/>
            </w:r>
            <w:r w:rsidR="00B563CE" w:rsidRPr="00720819">
              <w:rPr>
                <w:rStyle w:val="Hypertextovodkaz"/>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B563CE">
              <w:rPr>
                <w:noProof/>
                <w:webHidden/>
              </w:rPr>
              <w:t>11</w:t>
            </w:r>
            <w:r w:rsidR="00B563CE">
              <w:rPr>
                <w:noProof/>
                <w:webHidden/>
              </w:rPr>
              <w:fldChar w:fldCharType="end"/>
            </w:r>
          </w:hyperlink>
        </w:p>
        <w:p w14:paraId="42A3F453" w14:textId="77777777" w:rsidR="00B563CE" w:rsidRDefault="007B5A86">
          <w:pPr>
            <w:pStyle w:val="Obsah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textovodkaz"/>
                <w:noProof/>
              </w:rPr>
              <w:t>2</w:t>
            </w:r>
            <w:r w:rsidR="00B563CE">
              <w:rPr>
                <w:rFonts w:asciiTheme="minorHAnsi" w:eastAsiaTheme="minorEastAsia" w:hAnsiTheme="minorHAnsi"/>
                <w:noProof/>
                <w:sz w:val="22"/>
                <w:lang w:eastAsia="cs-CZ"/>
              </w:rPr>
              <w:tab/>
            </w:r>
            <w:r w:rsidR="00B563CE" w:rsidRPr="00720819">
              <w:rPr>
                <w:rStyle w:val="Hypertextovodkaz"/>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B563CE">
              <w:rPr>
                <w:noProof/>
                <w:webHidden/>
              </w:rPr>
              <w:t>13</w:t>
            </w:r>
            <w:r w:rsidR="00B563CE">
              <w:rPr>
                <w:noProof/>
                <w:webHidden/>
              </w:rPr>
              <w:fldChar w:fldCharType="end"/>
            </w:r>
          </w:hyperlink>
        </w:p>
        <w:p w14:paraId="26E0E9F2" w14:textId="77777777" w:rsidR="00B563CE" w:rsidRDefault="007B5A86">
          <w:pPr>
            <w:pStyle w:val="Obsah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textovodkaz"/>
                <w:noProof/>
              </w:rPr>
              <w:t>2.1</w:t>
            </w:r>
            <w:r w:rsidR="00B563CE">
              <w:rPr>
                <w:rFonts w:asciiTheme="minorHAnsi" w:eastAsiaTheme="minorEastAsia" w:hAnsiTheme="minorHAnsi"/>
                <w:noProof/>
                <w:sz w:val="22"/>
                <w:lang w:eastAsia="cs-CZ"/>
              </w:rPr>
              <w:tab/>
            </w:r>
            <w:r w:rsidR="00B563CE" w:rsidRPr="00720819">
              <w:rPr>
                <w:rStyle w:val="Hypertextovodkaz"/>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B563CE">
              <w:rPr>
                <w:noProof/>
                <w:webHidden/>
              </w:rPr>
              <w:t>15</w:t>
            </w:r>
            <w:r w:rsidR="00B563CE">
              <w:rPr>
                <w:noProof/>
                <w:webHidden/>
              </w:rPr>
              <w:fldChar w:fldCharType="end"/>
            </w:r>
          </w:hyperlink>
        </w:p>
        <w:p w14:paraId="1D7BC1EE"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textovodkaz"/>
                <w:noProof/>
              </w:rPr>
              <w:t>2.1.1</w:t>
            </w:r>
            <w:r w:rsidR="00B563CE">
              <w:rPr>
                <w:rFonts w:asciiTheme="minorHAnsi" w:eastAsiaTheme="minorEastAsia" w:hAnsiTheme="minorHAnsi"/>
                <w:noProof/>
                <w:sz w:val="22"/>
                <w:lang w:eastAsia="cs-CZ"/>
              </w:rPr>
              <w:tab/>
            </w:r>
            <w:r w:rsidR="00B563CE" w:rsidRPr="00720819">
              <w:rPr>
                <w:rStyle w:val="Hypertextovodkaz"/>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B563CE">
              <w:rPr>
                <w:noProof/>
                <w:webHidden/>
              </w:rPr>
              <w:t>15</w:t>
            </w:r>
            <w:r w:rsidR="00B563CE">
              <w:rPr>
                <w:noProof/>
                <w:webHidden/>
              </w:rPr>
              <w:fldChar w:fldCharType="end"/>
            </w:r>
          </w:hyperlink>
        </w:p>
        <w:p w14:paraId="2FCB9936"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textovodkaz"/>
                <w:noProof/>
              </w:rPr>
              <w:t>2.1.2</w:t>
            </w:r>
            <w:r w:rsidR="00B563CE">
              <w:rPr>
                <w:rFonts w:asciiTheme="minorHAnsi" w:eastAsiaTheme="minorEastAsia" w:hAnsiTheme="minorHAnsi"/>
                <w:noProof/>
                <w:sz w:val="22"/>
                <w:lang w:eastAsia="cs-CZ"/>
              </w:rPr>
              <w:tab/>
            </w:r>
            <w:r w:rsidR="00B563CE" w:rsidRPr="00720819">
              <w:rPr>
                <w:rStyle w:val="Hypertextovodkaz"/>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B563CE">
              <w:rPr>
                <w:noProof/>
                <w:webHidden/>
              </w:rPr>
              <w:t>16</w:t>
            </w:r>
            <w:r w:rsidR="00B563CE">
              <w:rPr>
                <w:noProof/>
                <w:webHidden/>
              </w:rPr>
              <w:fldChar w:fldCharType="end"/>
            </w:r>
          </w:hyperlink>
        </w:p>
        <w:p w14:paraId="30C1669D" w14:textId="77777777" w:rsidR="00B563CE" w:rsidRDefault="007B5A86">
          <w:pPr>
            <w:pStyle w:val="Obsah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textovodkaz"/>
                <w:noProof/>
              </w:rPr>
              <w:t>2.2</w:t>
            </w:r>
            <w:r w:rsidR="00B563CE">
              <w:rPr>
                <w:rFonts w:asciiTheme="minorHAnsi" w:eastAsiaTheme="minorEastAsia" w:hAnsiTheme="minorHAnsi"/>
                <w:noProof/>
                <w:sz w:val="22"/>
                <w:lang w:eastAsia="cs-CZ"/>
              </w:rPr>
              <w:tab/>
            </w:r>
            <w:r w:rsidR="00B563CE" w:rsidRPr="00720819">
              <w:rPr>
                <w:rStyle w:val="Hypertextovodkaz"/>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B563CE">
              <w:rPr>
                <w:noProof/>
                <w:webHidden/>
              </w:rPr>
              <w:t>17</w:t>
            </w:r>
            <w:r w:rsidR="00B563CE">
              <w:rPr>
                <w:noProof/>
                <w:webHidden/>
              </w:rPr>
              <w:fldChar w:fldCharType="end"/>
            </w:r>
          </w:hyperlink>
        </w:p>
        <w:p w14:paraId="068A5F25"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textovodkaz"/>
                <w:noProof/>
              </w:rPr>
              <w:t>2.2.1</w:t>
            </w:r>
            <w:r w:rsidR="00B563CE">
              <w:rPr>
                <w:rFonts w:asciiTheme="minorHAnsi" w:eastAsiaTheme="minorEastAsia" w:hAnsiTheme="minorHAnsi"/>
                <w:noProof/>
                <w:sz w:val="22"/>
                <w:lang w:eastAsia="cs-CZ"/>
              </w:rPr>
              <w:tab/>
            </w:r>
            <w:r w:rsidR="00B563CE" w:rsidRPr="00720819">
              <w:rPr>
                <w:rStyle w:val="Hypertextovodkaz"/>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B563CE">
              <w:rPr>
                <w:noProof/>
                <w:webHidden/>
              </w:rPr>
              <w:t>17</w:t>
            </w:r>
            <w:r w:rsidR="00B563CE">
              <w:rPr>
                <w:noProof/>
                <w:webHidden/>
              </w:rPr>
              <w:fldChar w:fldCharType="end"/>
            </w:r>
          </w:hyperlink>
        </w:p>
        <w:p w14:paraId="0570B436"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textovodkaz"/>
                <w:noProof/>
              </w:rPr>
              <w:t>2.2.2</w:t>
            </w:r>
            <w:r w:rsidR="00B563CE">
              <w:rPr>
                <w:rFonts w:asciiTheme="minorHAnsi" w:eastAsiaTheme="minorEastAsia" w:hAnsiTheme="minorHAnsi"/>
                <w:noProof/>
                <w:sz w:val="22"/>
                <w:lang w:eastAsia="cs-CZ"/>
              </w:rPr>
              <w:tab/>
            </w:r>
            <w:r w:rsidR="00B563CE" w:rsidRPr="00720819">
              <w:rPr>
                <w:rStyle w:val="Hypertextovodkaz"/>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B563CE">
              <w:rPr>
                <w:noProof/>
                <w:webHidden/>
              </w:rPr>
              <w:t>17</w:t>
            </w:r>
            <w:r w:rsidR="00B563CE">
              <w:rPr>
                <w:noProof/>
                <w:webHidden/>
              </w:rPr>
              <w:fldChar w:fldCharType="end"/>
            </w:r>
          </w:hyperlink>
        </w:p>
        <w:p w14:paraId="4FBE1DB5"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textovodkaz"/>
                <w:noProof/>
              </w:rPr>
              <w:t>2.2.3</w:t>
            </w:r>
            <w:r w:rsidR="00B563CE">
              <w:rPr>
                <w:rFonts w:asciiTheme="minorHAnsi" w:eastAsiaTheme="minorEastAsia" w:hAnsiTheme="minorHAnsi"/>
                <w:noProof/>
                <w:sz w:val="22"/>
                <w:lang w:eastAsia="cs-CZ"/>
              </w:rPr>
              <w:tab/>
            </w:r>
            <w:r w:rsidR="00B563CE" w:rsidRPr="00720819">
              <w:rPr>
                <w:rStyle w:val="Hypertextovodkaz"/>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B563CE">
              <w:rPr>
                <w:noProof/>
                <w:webHidden/>
              </w:rPr>
              <w:t>19</w:t>
            </w:r>
            <w:r w:rsidR="00B563CE">
              <w:rPr>
                <w:noProof/>
                <w:webHidden/>
              </w:rPr>
              <w:fldChar w:fldCharType="end"/>
            </w:r>
          </w:hyperlink>
        </w:p>
        <w:p w14:paraId="4B869B65"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textovodkaz"/>
                <w:noProof/>
              </w:rPr>
              <w:t>2.2.4</w:t>
            </w:r>
            <w:r w:rsidR="00B563CE">
              <w:rPr>
                <w:rFonts w:asciiTheme="minorHAnsi" w:eastAsiaTheme="minorEastAsia" w:hAnsiTheme="minorHAnsi"/>
                <w:noProof/>
                <w:sz w:val="22"/>
                <w:lang w:eastAsia="cs-CZ"/>
              </w:rPr>
              <w:tab/>
            </w:r>
            <w:r w:rsidR="00B563CE" w:rsidRPr="00720819">
              <w:rPr>
                <w:rStyle w:val="Hypertextovodkaz"/>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B563CE">
              <w:rPr>
                <w:noProof/>
                <w:webHidden/>
              </w:rPr>
              <w:t>20</w:t>
            </w:r>
            <w:r w:rsidR="00B563CE">
              <w:rPr>
                <w:noProof/>
                <w:webHidden/>
              </w:rPr>
              <w:fldChar w:fldCharType="end"/>
            </w:r>
          </w:hyperlink>
        </w:p>
        <w:p w14:paraId="06044816" w14:textId="77777777" w:rsidR="00B563CE" w:rsidRDefault="007B5A86">
          <w:pPr>
            <w:pStyle w:val="Obsah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textovodkaz"/>
                <w:noProof/>
              </w:rPr>
              <w:t>2.2.5</w:t>
            </w:r>
            <w:r w:rsidR="00B563CE">
              <w:rPr>
                <w:rFonts w:asciiTheme="minorHAnsi" w:eastAsiaTheme="minorEastAsia" w:hAnsiTheme="minorHAnsi"/>
                <w:noProof/>
                <w:sz w:val="22"/>
                <w:lang w:eastAsia="cs-CZ"/>
              </w:rPr>
              <w:tab/>
            </w:r>
            <w:r w:rsidR="00B563CE" w:rsidRPr="00720819">
              <w:rPr>
                <w:rStyle w:val="Hypertextovodkaz"/>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B563CE">
              <w:rPr>
                <w:noProof/>
                <w:webHidden/>
              </w:rPr>
              <w:t>20</w:t>
            </w:r>
            <w:r w:rsidR="00B563CE">
              <w:rPr>
                <w:noProof/>
                <w:webHidden/>
              </w:rPr>
              <w:fldChar w:fldCharType="end"/>
            </w:r>
          </w:hyperlink>
        </w:p>
        <w:p w14:paraId="6D4E3806" w14:textId="77777777" w:rsidR="00B563CE" w:rsidRDefault="007B5A86">
          <w:pPr>
            <w:pStyle w:val="Obsah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textovodkaz"/>
                <w:noProof/>
              </w:rPr>
              <w:t>3</w:t>
            </w:r>
            <w:r w:rsidR="00B563CE">
              <w:rPr>
                <w:rFonts w:asciiTheme="minorHAnsi" w:eastAsiaTheme="minorEastAsia" w:hAnsiTheme="minorHAnsi"/>
                <w:noProof/>
                <w:sz w:val="22"/>
                <w:lang w:eastAsia="cs-CZ"/>
              </w:rPr>
              <w:tab/>
            </w:r>
            <w:r w:rsidR="00B563CE" w:rsidRPr="00720819">
              <w:rPr>
                <w:rStyle w:val="Hypertextovodkaz"/>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B563CE">
              <w:rPr>
                <w:noProof/>
                <w:webHidden/>
              </w:rPr>
              <w:t>23</w:t>
            </w:r>
            <w:r w:rsidR="00B563CE">
              <w:rPr>
                <w:noProof/>
                <w:webHidden/>
              </w:rPr>
              <w:fldChar w:fldCharType="end"/>
            </w:r>
          </w:hyperlink>
        </w:p>
        <w:p w14:paraId="6CC83BAF" w14:textId="77777777" w:rsidR="00B563CE" w:rsidRDefault="007B5A86">
          <w:pPr>
            <w:pStyle w:val="Obsah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textovodkaz"/>
                <w:noProof/>
              </w:rPr>
              <w:t>4</w:t>
            </w:r>
            <w:r w:rsidR="00B563CE">
              <w:rPr>
                <w:rFonts w:asciiTheme="minorHAnsi" w:eastAsiaTheme="minorEastAsia" w:hAnsiTheme="minorHAnsi"/>
                <w:noProof/>
                <w:sz w:val="22"/>
                <w:lang w:eastAsia="cs-CZ"/>
              </w:rPr>
              <w:tab/>
            </w:r>
            <w:r w:rsidR="00B563CE" w:rsidRPr="00720819">
              <w:rPr>
                <w:rStyle w:val="Hypertextovodkaz"/>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B563CE">
              <w:rPr>
                <w:noProof/>
                <w:webHidden/>
              </w:rPr>
              <w:t>24</w:t>
            </w:r>
            <w:r w:rsidR="00B563CE">
              <w:rPr>
                <w:noProof/>
                <w:webHidden/>
              </w:rPr>
              <w:fldChar w:fldCharType="end"/>
            </w:r>
          </w:hyperlink>
        </w:p>
        <w:p w14:paraId="58A68C01" w14:textId="77777777" w:rsidR="00B563CE" w:rsidRDefault="007B5A86">
          <w:pPr>
            <w:pStyle w:val="Obsah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textovodkaz"/>
                <w:noProof/>
              </w:rPr>
              <w:t>5</w:t>
            </w:r>
            <w:r w:rsidR="00B563CE">
              <w:rPr>
                <w:rFonts w:asciiTheme="minorHAnsi" w:eastAsiaTheme="minorEastAsia" w:hAnsiTheme="minorHAnsi"/>
                <w:noProof/>
                <w:sz w:val="22"/>
                <w:lang w:eastAsia="cs-CZ"/>
              </w:rPr>
              <w:tab/>
            </w:r>
            <w:r w:rsidR="00B563CE" w:rsidRPr="00720819">
              <w:rPr>
                <w:rStyle w:val="Hypertextovodkaz"/>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B563CE">
              <w:rPr>
                <w:noProof/>
                <w:webHidden/>
              </w:rPr>
              <w:t>25</w:t>
            </w:r>
            <w:r w:rsidR="00B563CE">
              <w:rPr>
                <w:noProof/>
                <w:webHidden/>
              </w:rPr>
              <w:fldChar w:fldCharType="end"/>
            </w:r>
          </w:hyperlink>
        </w:p>
        <w:p w14:paraId="0855DDB4" w14:textId="77777777" w:rsidR="00B563CE" w:rsidRDefault="007B5A86">
          <w:pPr>
            <w:pStyle w:val="Obsah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textovodkaz"/>
                <w:noProof/>
              </w:rPr>
              <w:t>6</w:t>
            </w:r>
            <w:r w:rsidR="00B563CE">
              <w:rPr>
                <w:rFonts w:asciiTheme="minorHAnsi" w:eastAsiaTheme="minorEastAsia" w:hAnsiTheme="minorHAnsi"/>
                <w:noProof/>
                <w:sz w:val="22"/>
                <w:lang w:eastAsia="cs-CZ"/>
              </w:rPr>
              <w:tab/>
            </w:r>
            <w:r w:rsidR="00B563CE" w:rsidRPr="00720819">
              <w:rPr>
                <w:rStyle w:val="Hypertextovodkaz"/>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B563CE">
              <w:rPr>
                <w:noProof/>
                <w:webHidden/>
              </w:rPr>
              <w:t>27</w:t>
            </w:r>
            <w:r w:rsidR="00B563CE">
              <w:rPr>
                <w:noProof/>
                <w:webHidden/>
              </w:rPr>
              <w:fldChar w:fldCharType="end"/>
            </w:r>
          </w:hyperlink>
        </w:p>
        <w:p w14:paraId="612705F9" w14:textId="77777777" w:rsidR="00B563CE" w:rsidRDefault="007B5A86">
          <w:pPr>
            <w:pStyle w:val="Obsah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textovodkaz"/>
                <w:noProof/>
              </w:rPr>
              <w:t>6.1</w:t>
            </w:r>
            <w:r w:rsidR="00B563CE">
              <w:rPr>
                <w:rFonts w:asciiTheme="minorHAnsi" w:eastAsiaTheme="minorEastAsia" w:hAnsiTheme="minorHAnsi"/>
                <w:noProof/>
                <w:sz w:val="22"/>
                <w:lang w:eastAsia="cs-CZ"/>
              </w:rPr>
              <w:tab/>
            </w:r>
            <w:r w:rsidR="00B563CE" w:rsidRPr="00720819">
              <w:rPr>
                <w:rStyle w:val="Hypertextovodkaz"/>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B563CE">
              <w:rPr>
                <w:noProof/>
                <w:webHidden/>
              </w:rPr>
              <w:t>27</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Nadpis1"/>
        <w:numPr>
          <w:ilvl w:val="0"/>
          <w:numId w:val="0"/>
        </w:numPr>
        <w:ind w:left="432" w:hanging="432"/>
      </w:pPr>
      <w:bookmarkStart w:id="36" w:name="_Toc468643994"/>
      <w:bookmarkStart w:id="37" w:name="_Toc469236433"/>
      <w:bookmarkStart w:id="38" w:name="_Toc470253499"/>
      <w:bookmarkStart w:id="39" w:name="_Toc470255186"/>
      <w:r w:rsidRPr="00262B1E">
        <w:lastRenderedPageBreak/>
        <w:t>SEZNAM OBRÁZKŮ</w:t>
      </w:r>
      <w:bookmarkEnd w:id="36"/>
      <w:bookmarkEnd w:id="37"/>
      <w:bookmarkEnd w:id="38"/>
      <w:bookmarkEnd w:id="39"/>
    </w:p>
    <w:p w14:paraId="29E43B47" w14:textId="77777777" w:rsidR="00AC3DF8" w:rsidRPr="00262B1E" w:rsidRDefault="00AC3DF8" w:rsidP="00AC3DF8"/>
    <w:p w14:paraId="33C2CC90" w14:textId="77777777" w:rsidR="00BB0DC8" w:rsidRDefault="00EC2D00" w:rsidP="00B563CE">
      <w:pPr>
        <w:pStyle w:val="Seznamobrzk"/>
        <w:tabs>
          <w:tab w:val="right" w:leader="dot" w:pos="9062"/>
        </w:tabs>
        <w:ind w:firstLine="0"/>
        <w:rPr>
          <w:rFonts w:asciiTheme="minorHAnsi" w:eastAsiaTheme="minorEastAsia" w:hAnsiTheme="minorHAnsi"/>
          <w:noProof/>
          <w:sz w:val="22"/>
          <w:lang w:eastAsia="cs-CZ"/>
        </w:rPr>
      </w:pPr>
      <w:r w:rsidRPr="00262B1E">
        <w:fldChar w:fldCharType="begin"/>
      </w:r>
      <w:r w:rsidRPr="00262B1E">
        <w:instrText xml:space="preserve"> TOC \h \z \c "Obr." </w:instrText>
      </w:r>
      <w:r w:rsidRPr="00262B1E">
        <w:fldChar w:fldCharType="separate"/>
      </w:r>
      <w:hyperlink w:anchor="_Toc470253449" w:history="1">
        <w:r w:rsidR="00BB0DC8" w:rsidRPr="00FA14C3">
          <w:rPr>
            <w:rStyle w:val="Hypertextovodkaz"/>
            <w:noProof/>
          </w:rPr>
          <w:t>Obr. 1 – Mezikroky v algoritmu pro nalezení rohů displeje – vstupní obraz (vlevo nahoře), binarizovaný obraz (vpravo nahoře), segmentovaný obraz (vlevo dole), výsledek (vpravo dole)</w:t>
        </w:r>
        <w:r w:rsidR="00BB0DC8">
          <w:rPr>
            <w:noProof/>
            <w:webHidden/>
          </w:rPr>
          <w:tab/>
        </w:r>
        <w:r w:rsidR="00BB0DC8">
          <w:rPr>
            <w:noProof/>
            <w:webHidden/>
          </w:rPr>
          <w:fldChar w:fldCharType="begin"/>
        </w:r>
        <w:r w:rsidR="00BB0DC8">
          <w:rPr>
            <w:noProof/>
            <w:webHidden/>
          </w:rPr>
          <w:instrText xml:space="preserve"> PAGEREF _Toc470253449 \h </w:instrText>
        </w:r>
        <w:r w:rsidR="00BB0DC8">
          <w:rPr>
            <w:noProof/>
            <w:webHidden/>
          </w:rPr>
        </w:r>
        <w:r w:rsidR="00BB0DC8">
          <w:rPr>
            <w:noProof/>
            <w:webHidden/>
          </w:rPr>
          <w:fldChar w:fldCharType="separate"/>
        </w:r>
        <w:r w:rsidR="00BB0DC8">
          <w:rPr>
            <w:noProof/>
            <w:webHidden/>
          </w:rPr>
          <w:t>9</w:t>
        </w:r>
        <w:r w:rsidR="00BB0DC8">
          <w:rPr>
            <w:noProof/>
            <w:webHidden/>
          </w:rPr>
          <w:fldChar w:fldCharType="end"/>
        </w:r>
      </w:hyperlink>
    </w:p>
    <w:p w14:paraId="532E8BE0"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0" w:history="1">
        <w:r w:rsidR="00BB0DC8" w:rsidRPr="00FA14C3">
          <w:rPr>
            <w:rStyle w:val="Hypertextovodkaz"/>
            <w:noProof/>
          </w:rPr>
          <w:t>Obr. 2 - Snímek obrazovky před (vlevo) a po(vpravo) transformaci kontrastu</w:t>
        </w:r>
        <w:r w:rsidR="00BB0DC8">
          <w:rPr>
            <w:noProof/>
            <w:webHidden/>
          </w:rPr>
          <w:tab/>
        </w:r>
        <w:r w:rsidR="00BB0DC8">
          <w:rPr>
            <w:noProof/>
            <w:webHidden/>
          </w:rPr>
          <w:fldChar w:fldCharType="begin"/>
        </w:r>
        <w:r w:rsidR="00BB0DC8">
          <w:rPr>
            <w:noProof/>
            <w:webHidden/>
          </w:rPr>
          <w:instrText xml:space="preserve"> PAGEREF _Toc470253450 \h </w:instrText>
        </w:r>
        <w:r w:rsidR="00BB0DC8">
          <w:rPr>
            <w:noProof/>
            <w:webHidden/>
          </w:rPr>
        </w:r>
        <w:r w:rsidR="00BB0DC8">
          <w:rPr>
            <w:noProof/>
            <w:webHidden/>
          </w:rPr>
          <w:fldChar w:fldCharType="separate"/>
        </w:r>
        <w:r w:rsidR="00BB0DC8">
          <w:rPr>
            <w:noProof/>
            <w:webHidden/>
          </w:rPr>
          <w:t>10</w:t>
        </w:r>
        <w:r w:rsidR="00BB0DC8">
          <w:rPr>
            <w:noProof/>
            <w:webHidden/>
          </w:rPr>
          <w:fldChar w:fldCharType="end"/>
        </w:r>
      </w:hyperlink>
    </w:p>
    <w:p w14:paraId="3BB8E8DE"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1" w:history="1">
        <w:r w:rsidR="00BB0DC8" w:rsidRPr="00FA14C3">
          <w:rPr>
            <w:rStyle w:val="Hypertextovodkaz"/>
            <w:noProof/>
          </w:rPr>
          <w:t>Obr. 3 – Příklady problematických obrazovek: a) jinak barevný okraj b) výrazný šum c) nízký jas (obrazovka je reálně bílá) d) nemonotónní obrazovka s výrazným zastoupením bílé, která musí pokračovat k analýze</w:t>
        </w:r>
        <w:r w:rsidR="00BB0DC8">
          <w:rPr>
            <w:noProof/>
            <w:webHidden/>
          </w:rPr>
          <w:tab/>
        </w:r>
        <w:r w:rsidR="00BB0DC8">
          <w:rPr>
            <w:noProof/>
            <w:webHidden/>
          </w:rPr>
          <w:fldChar w:fldCharType="begin"/>
        </w:r>
        <w:r w:rsidR="00BB0DC8">
          <w:rPr>
            <w:noProof/>
            <w:webHidden/>
          </w:rPr>
          <w:instrText xml:space="preserve"> PAGEREF _Toc470253451 \h </w:instrText>
        </w:r>
        <w:r w:rsidR="00BB0DC8">
          <w:rPr>
            <w:noProof/>
            <w:webHidden/>
          </w:rPr>
        </w:r>
        <w:r w:rsidR="00BB0DC8">
          <w:rPr>
            <w:noProof/>
            <w:webHidden/>
          </w:rPr>
          <w:fldChar w:fldCharType="separate"/>
        </w:r>
        <w:r w:rsidR="00BB0DC8">
          <w:rPr>
            <w:noProof/>
            <w:webHidden/>
          </w:rPr>
          <w:t>11</w:t>
        </w:r>
        <w:r w:rsidR="00BB0DC8">
          <w:rPr>
            <w:noProof/>
            <w:webHidden/>
          </w:rPr>
          <w:fldChar w:fldCharType="end"/>
        </w:r>
      </w:hyperlink>
    </w:p>
    <w:p w14:paraId="3FCA53FB"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2" w:history="1">
        <w:r w:rsidR="00BB0DC8" w:rsidRPr="00FA14C3">
          <w:rPr>
            <w:rStyle w:val="Hypertextovodkaz"/>
            <w:noProof/>
          </w:rPr>
          <w:t>Obr. 4 – Schéma filtrace ve výkonovém spektru</w:t>
        </w:r>
        <w:r w:rsidR="00BB0DC8">
          <w:rPr>
            <w:noProof/>
            <w:webHidden/>
          </w:rPr>
          <w:tab/>
        </w:r>
        <w:r w:rsidR="00BB0DC8">
          <w:rPr>
            <w:noProof/>
            <w:webHidden/>
          </w:rPr>
          <w:fldChar w:fldCharType="begin"/>
        </w:r>
        <w:r w:rsidR="00BB0DC8">
          <w:rPr>
            <w:noProof/>
            <w:webHidden/>
          </w:rPr>
          <w:instrText xml:space="preserve"> PAGEREF _Toc470253452 \h </w:instrText>
        </w:r>
        <w:r w:rsidR="00BB0DC8">
          <w:rPr>
            <w:noProof/>
            <w:webHidden/>
          </w:rPr>
        </w:r>
        <w:r w:rsidR="00BB0DC8">
          <w:rPr>
            <w:noProof/>
            <w:webHidden/>
          </w:rPr>
          <w:fldChar w:fldCharType="separate"/>
        </w:r>
        <w:r w:rsidR="00BB0DC8">
          <w:rPr>
            <w:noProof/>
            <w:webHidden/>
          </w:rPr>
          <w:t>12</w:t>
        </w:r>
        <w:r w:rsidR="00BB0DC8">
          <w:rPr>
            <w:noProof/>
            <w:webHidden/>
          </w:rPr>
          <w:fldChar w:fldCharType="end"/>
        </w:r>
      </w:hyperlink>
    </w:p>
    <w:p w14:paraId="50049B06"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3" w:history="1">
        <w:r w:rsidR="00BB0DC8" w:rsidRPr="00FA14C3">
          <w:rPr>
            <w:rStyle w:val="Hypertextovodkaz"/>
            <w:noProof/>
          </w:rPr>
          <w:t>Obr. 5 – Výsledek filtrace šumu typu moaré</w:t>
        </w:r>
        <w:r w:rsidR="00BB0DC8">
          <w:rPr>
            <w:noProof/>
            <w:webHidden/>
          </w:rPr>
          <w:tab/>
        </w:r>
        <w:r w:rsidR="00BB0DC8">
          <w:rPr>
            <w:noProof/>
            <w:webHidden/>
          </w:rPr>
          <w:fldChar w:fldCharType="begin"/>
        </w:r>
        <w:r w:rsidR="00BB0DC8">
          <w:rPr>
            <w:noProof/>
            <w:webHidden/>
          </w:rPr>
          <w:instrText xml:space="preserve"> PAGEREF _Toc470253453 \h </w:instrText>
        </w:r>
        <w:r w:rsidR="00BB0DC8">
          <w:rPr>
            <w:noProof/>
            <w:webHidden/>
          </w:rPr>
        </w:r>
        <w:r w:rsidR="00BB0DC8">
          <w:rPr>
            <w:noProof/>
            <w:webHidden/>
          </w:rPr>
          <w:fldChar w:fldCharType="separate"/>
        </w:r>
        <w:r w:rsidR="00BB0DC8">
          <w:rPr>
            <w:noProof/>
            <w:webHidden/>
          </w:rPr>
          <w:t>12</w:t>
        </w:r>
        <w:r w:rsidR="00BB0DC8">
          <w:rPr>
            <w:noProof/>
            <w:webHidden/>
          </w:rPr>
          <w:fldChar w:fldCharType="end"/>
        </w:r>
      </w:hyperlink>
    </w:p>
    <w:p w14:paraId="5BBC2306"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4" w:history="1">
        <w:r w:rsidR="00BB0DC8" w:rsidRPr="00FA14C3">
          <w:rPr>
            <w:rStyle w:val="Hypertextovodkaz"/>
            <w:noProof/>
          </w:rPr>
          <w:t>Obr. 6 – Výsledek filtrace šumu typu moaré na monotónním obraze</w:t>
        </w:r>
        <w:r w:rsidR="00BB0DC8">
          <w:rPr>
            <w:noProof/>
            <w:webHidden/>
          </w:rPr>
          <w:tab/>
        </w:r>
        <w:r w:rsidR="00BB0DC8">
          <w:rPr>
            <w:noProof/>
            <w:webHidden/>
          </w:rPr>
          <w:fldChar w:fldCharType="begin"/>
        </w:r>
        <w:r w:rsidR="00BB0DC8">
          <w:rPr>
            <w:noProof/>
            <w:webHidden/>
          </w:rPr>
          <w:instrText xml:space="preserve"> PAGEREF _Toc470253454 \h </w:instrText>
        </w:r>
        <w:r w:rsidR="00BB0DC8">
          <w:rPr>
            <w:noProof/>
            <w:webHidden/>
          </w:rPr>
        </w:r>
        <w:r w:rsidR="00BB0DC8">
          <w:rPr>
            <w:noProof/>
            <w:webHidden/>
          </w:rPr>
          <w:fldChar w:fldCharType="separate"/>
        </w:r>
        <w:r w:rsidR="00BB0DC8">
          <w:rPr>
            <w:noProof/>
            <w:webHidden/>
          </w:rPr>
          <w:t>12</w:t>
        </w:r>
        <w:r w:rsidR="00BB0DC8">
          <w:rPr>
            <w:noProof/>
            <w:webHidden/>
          </w:rPr>
          <w:fldChar w:fldCharType="end"/>
        </w:r>
      </w:hyperlink>
    </w:p>
    <w:p w14:paraId="5B9881F5"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5" w:history="1">
        <w:r w:rsidR="00BB0DC8" w:rsidRPr="00FA14C3">
          <w:rPr>
            <w:rStyle w:val="Hypertextovodkaz"/>
            <w:noProof/>
          </w:rPr>
          <w:t>Obr. 7 – Obrazová pyramida</w:t>
        </w:r>
        <w:r w:rsidR="00BB0DC8">
          <w:rPr>
            <w:noProof/>
            <w:webHidden/>
          </w:rPr>
          <w:tab/>
        </w:r>
        <w:r w:rsidR="00BB0DC8">
          <w:rPr>
            <w:noProof/>
            <w:webHidden/>
          </w:rPr>
          <w:fldChar w:fldCharType="begin"/>
        </w:r>
        <w:r w:rsidR="00BB0DC8">
          <w:rPr>
            <w:noProof/>
            <w:webHidden/>
          </w:rPr>
          <w:instrText xml:space="preserve"> PAGEREF _Toc470253455 \h </w:instrText>
        </w:r>
        <w:r w:rsidR="00BB0DC8">
          <w:rPr>
            <w:noProof/>
            <w:webHidden/>
          </w:rPr>
        </w:r>
        <w:r w:rsidR="00BB0DC8">
          <w:rPr>
            <w:noProof/>
            <w:webHidden/>
          </w:rPr>
          <w:fldChar w:fldCharType="separate"/>
        </w:r>
        <w:r w:rsidR="00BB0DC8">
          <w:rPr>
            <w:noProof/>
            <w:webHidden/>
          </w:rPr>
          <w:t>14</w:t>
        </w:r>
        <w:r w:rsidR="00BB0DC8">
          <w:rPr>
            <w:noProof/>
            <w:webHidden/>
          </w:rPr>
          <w:fldChar w:fldCharType="end"/>
        </w:r>
      </w:hyperlink>
    </w:p>
    <w:p w14:paraId="04BE799C"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6" w:history="1">
        <w:r w:rsidR="00BB0DC8" w:rsidRPr="00FA14C3">
          <w:rPr>
            <w:rStyle w:val="Hypertextovodkaz"/>
            <w:noProof/>
          </w:rPr>
          <w:t>Obr. 8 – Reprezentace vlastností objektů v obraze na základě vlastních hodnot matice M</w:t>
        </w:r>
        <w:r w:rsidR="00BB0DC8">
          <w:rPr>
            <w:noProof/>
            <w:webHidden/>
          </w:rPr>
          <w:tab/>
        </w:r>
        <w:r w:rsidR="00BB0DC8">
          <w:rPr>
            <w:noProof/>
            <w:webHidden/>
          </w:rPr>
          <w:fldChar w:fldCharType="begin"/>
        </w:r>
        <w:r w:rsidR="00BB0DC8">
          <w:rPr>
            <w:noProof/>
            <w:webHidden/>
          </w:rPr>
          <w:instrText xml:space="preserve"> PAGEREF _Toc470253456 \h </w:instrText>
        </w:r>
        <w:r w:rsidR="00BB0DC8">
          <w:rPr>
            <w:noProof/>
            <w:webHidden/>
          </w:rPr>
        </w:r>
        <w:r w:rsidR="00BB0DC8">
          <w:rPr>
            <w:noProof/>
            <w:webHidden/>
          </w:rPr>
          <w:fldChar w:fldCharType="separate"/>
        </w:r>
        <w:r w:rsidR="00BB0DC8">
          <w:rPr>
            <w:noProof/>
            <w:webHidden/>
          </w:rPr>
          <w:t>16</w:t>
        </w:r>
        <w:r w:rsidR="00BB0DC8">
          <w:rPr>
            <w:noProof/>
            <w:webHidden/>
          </w:rPr>
          <w:fldChar w:fldCharType="end"/>
        </w:r>
      </w:hyperlink>
    </w:p>
    <w:p w14:paraId="1A4C14D7"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7" w:history="1">
        <w:r w:rsidR="00BB0DC8" w:rsidRPr="00FA14C3">
          <w:rPr>
            <w:rStyle w:val="Hypertextovodkaz"/>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BB0DC8">
          <w:rPr>
            <w:noProof/>
            <w:webHidden/>
          </w:rPr>
          <w:tab/>
        </w:r>
        <w:r w:rsidR="00BB0DC8">
          <w:rPr>
            <w:noProof/>
            <w:webHidden/>
          </w:rPr>
          <w:fldChar w:fldCharType="begin"/>
        </w:r>
        <w:r w:rsidR="00BB0DC8">
          <w:rPr>
            <w:noProof/>
            <w:webHidden/>
          </w:rPr>
          <w:instrText xml:space="preserve"> PAGEREF _Toc470253457 \h </w:instrText>
        </w:r>
        <w:r w:rsidR="00BB0DC8">
          <w:rPr>
            <w:noProof/>
            <w:webHidden/>
          </w:rPr>
        </w:r>
        <w:r w:rsidR="00BB0DC8">
          <w:rPr>
            <w:noProof/>
            <w:webHidden/>
          </w:rPr>
          <w:fldChar w:fldCharType="separate"/>
        </w:r>
        <w:r w:rsidR="00BB0DC8">
          <w:rPr>
            <w:noProof/>
            <w:webHidden/>
          </w:rPr>
          <w:t>17</w:t>
        </w:r>
        <w:r w:rsidR="00BB0DC8">
          <w:rPr>
            <w:noProof/>
            <w:webHidden/>
          </w:rPr>
          <w:fldChar w:fldCharType="end"/>
        </w:r>
      </w:hyperlink>
    </w:p>
    <w:p w14:paraId="73C8344D"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8" w:history="1">
        <w:r w:rsidR="00BB0DC8" w:rsidRPr="00FA14C3">
          <w:rPr>
            <w:rStyle w:val="Hypertextovodkaz"/>
            <w:noProof/>
          </w:rPr>
          <w:t>Obr. 12 – diskrétní a ořezaná druhá parciální derivace Gaussovy funkce Dyy, dále Dxy, krabicový filtr aproximující Dyy, krabicový filtr aproximující Dxy</w:t>
        </w:r>
        <w:r w:rsidR="00BB0DC8">
          <w:rPr>
            <w:noProof/>
            <w:webHidden/>
          </w:rPr>
          <w:tab/>
        </w:r>
        <w:r w:rsidR="00BB0DC8">
          <w:rPr>
            <w:noProof/>
            <w:webHidden/>
          </w:rPr>
          <w:fldChar w:fldCharType="begin"/>
        </w:r>
        <w:r w:rsidR="00BB0DC8">
          <w:rPr>
            <w:noProof/>
            <w:webHidden/>
          </w:rPr>
          <w:instrText xml:space="preserve"> PAGEREF _Toc470253458 \h </w:instrText>
        </w:r>
        <w:r w:rsidR="00BB0DC8">
          <w:rPr>
            <w:noProof/>
            <w:webHidden/>
          </w:rPr>
        </w:r>
        <w:r w:rsidR="00BB0DC8">
          <w:rPr>
            <w:noProof/>
            <w:webHidden/>
          </w:rPr>
          <w:fldChar w:fldCharType="separate"/>
        </w:r>
        <w:r w:rsidR="00BB0DC8">
          <w:rPr>
            <w:noProof/>
            <w:webHidden/>
          </w:rPr>
          <w:t>18</w:t>
        </w:r>
        <w:r w:rsidR="00BB0DC8">
          <w:rPr>
            <w:noProof/>
            <w:webHidden/>
          </w:rPr>
          <w:fldChar w:fldCharType="end"/>
        </w:r>
      </w:hyperlink>
    </w:p>
    <w:p w14:paraId="628B50A7"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59" w:history="1">
        <w:r w:rsidR="00BB0DC8" w:rsidRPr="00FA14C3">
          <w:rPr>
            <w:rStyle w:val="Hypertextovodkaz"/>
            <w:noProof/>
          </w:rPr>
          <w:t>Obr. 13 – Interpolace bodu zájmu ve vrstvě c</w:t>
        </w:r>
        <w:r w:rsidR="00BB0DC8" w:rsidRPr="00FA14C3">
          <w:rPr>
            <w:rStyle w:val="Hypertextovodkaz"/>
            <w:noProof/>
            <w:vertAlign w:val="subscript"/>
          </w:rPr>
          <w:t>i</w:t>
        </w:r>
        <w:r w:rsidR="00BB0DC8" w:rsidRPr="00FA14C3">
          <w:rPr>
            <w:rStyle w:val="Hypertextovodkaz"/>
            <w:noProof/>
          </w:rPr>
          <w:t xml:space="preserve"> a maxim ve vrstvách d</w:t>
        </w:r>
        <w:r w:rsidR="00BB0DC8" w:rsidRPr="00FA14C3">
          <w:rPr>
            <w:rStyle w:val="Hypertextovodkaz"/>
            <w:noProof/>
            <w:vertAlign w:val="subscript"/>
          </w:rPr>
          <w:t>i</w:t>
        </w:r>
        <w:r w:rsidR="00BB0DC8" w:rsidRPr="00FA14C3">
          <w:rPr>
            <w:rStyle w:val="Hypertextovodkaz"/>
            <w:noProof/>
          </w:rPr>
          <w:t xml:space="preserve"> a d</w:t>
        </w:r>
        <w:r w:rsidR="00BB0DC8" w:rsidRPr="00FA14C3">
          <w:rPr>
            <w:rStyle w:val="Hypertextovodkaz"/>
            <w:noProof/>
            <w:vertAlign w:val="subscript"/>
          </w:rPr>
          <w:t>i-1</w:t>
        </w:r>
        <w:r w:rsidR="00BB0DC8" w:rsidRPr="00FA14C3">
          <w:rPr>
            <w:rStyle w:val="Hypertextovodkaz"/>
            <w:noProof/>
          </w:rPr>
          <w:t xml:space="preserve"> [24]</w:t>
        </w:r>
        <w:r w:rsidR="00BB0DC8">
          <w:rPr>
            <w:noProof/>
            <w:webHidden/>
          </w:rPr>
          <w:tab/>
        </w:r>
        <w:r w:rsidR="00BB0DC8">
          <w:rPr>
            <w:noProof/>
            <w:webHidden/>
          </w:rPr>
          <w:fldChar w:fldCharType="begin"/>
        </w:r>
        <w:r w:rsidR="00BB0DC8">
          <w:rPr>
            <w:noProof/>
            <w:webHidden/>
          </w:rPr>
          <w:instrText xml:space="preserve"> PAGEREF _Toc470253459 \h </w:instrText>
        </w:r>
        <w:r w:rsidR="00BB0DC8">
          <w:rPr>
            <w:noProof/>
            <w:webHidden/>
          </w:rPr>
        </w:r>
        <w:r w:rsidR="00BB0DC8">
          <w:rPr>
            <w:noProof/>
            <w:webHidden/>
          </w:rPr>
          <w:fldChar w:fldCharType="separate"/>
        </w:r>
        <w:r w:rsidR="00BB0DC8">
          <w:rPr>
            <w:noProof/>
            <w:webHidden/>
          </w:rPr>
          <w:t>21</w:t>
        </w:r>
        <w:r w:rsidR="00BB0DC8">
          <w:rPr>
            <w:noProof/>
            <w:webHidden/>
          </w:rPr>
          <w:fldChar w:fldCharType="end"/>
        </w:r>
      </w:hyperlink>
    </w:p>
    <w:p w14:paraId="15A1F90D" w14:textId="77777777" w:rsidR="00BB0DC8" w:rsidRDefault="007B5A86" w:rsidP="00B563CE">
      <w:pPr>
        <w:pStyle w:val="Seznamobrzk"/>
        <w:tabs>
          <w:tab w:val="right" w:leader="dot" w:pos="9062"/>
        </w:tabs>
        <w:ind w:firstLine="0"/>
        <w:rPr>
          <w:rFonts w:asciiTheme="minorHAnsi" w:eastAsiaTheme="minorEastAsia" w:hAnsiTheme="minorHAnsi"/>
          <w:noProof/>
          <w:sz w:val="22"/>
          <w:lang w:eastAsia="cs-CZ"/>
        </w:rPr>
      </w:pPr>
      <w:hyperlink w:anchor="_Toc470253460" w:history="1">
        <w:r w:rsidR="00BB0DC8" w:rsidRPr="00FA14C3">
          <w:rPr>
            <w:rStyle w:val="Hypertextovodkaz"/>
            <w:noProof/>
          </w:rPr>
          <w:t xml:space="preserve">Obr. 14 – Schéma vzorkování, modré body naznačují vzorkovací pozice. Poloměr čárkovaných červených kruhů koresponduje se standartní odchylkou </w:t>
        </w:r>
        <w:r w:rsidR="00BB0DC8" w:rsidRPr="00FA14C3">
          <w:rPr>
            <w:rStyle w:val="Hypertextovodkaz"/>
            <w:rFonts w:cs="Times New Roman"/>
            <w:noProof/>
          </w:rPr>
          <w:t>σ</w:t>
        </w:r>
        <w:r w:rsidR="00BB0DC8" w:rsidRPr="00FA14C3">
          <w:rPr>
            <w:rStyle w:val="Hypertextovodkaz"/>
            <w:noProof/>
          </w:rPr>
          <w:t xml:space="preserve"> Gaussova vyhlazovacího filtru aplikovaného v bodech vzorkování [24]</w:t>
        </w:r>
        <w:r w:rsidR="00BB0DC8">
          <w:rPr>
            <w:noProof/>
            <w:webHidden/>
          </w:rPr>
          <w:tab/>
        </w:r>
        <w:r w:rsidR="00BB0DC8">
          <w:rPr>
            <w:noProof/>
            <w:webHidden/>
          </w:rPr>
          <w:fldChar w:fldCharType="begin"/>
        </w:r>
        <w:r w:rsidR="00BB0DC8">
          <w:rPr>
            <w:noProof/>
            <w:webHidden/>
          </w:rPr>
          <w:instrText xml:space="preserve"> PAGEREF _Toc470253460 \h </w:instrText>
        </w:r>
        <w:r w:rsidR="00BB0DC8">
          <w:rPr>
            <w:noProof/>
            <w:webHidden/>
          </w:rPr>
        </w:r>
        <w:r w:rsidR="00BB0DC8">
          <w:rPr>
            <w:noProof/>
            <w:webHidden/>
          </w:rPr>
          <w:fldChar w:fldCharType="separate"/>
        </w:r>
        <w:r w:rsidR="00BB0DC8">
          <w:rPr>
            <w:noProof/>
            <w:webHidden/>
          </w:rPr>
          <w:t>21</w:t>
        </w:r>
        <w:r w:rsidR="00BB0DC8">
          <w:rPr>
            <w:noProof/>
            <w:webHidden/>
          </w:rPr>
          <w:fldChar w:fldCharType="end"/>
        </w:r>
      </w:hyperlink>
    </w:p>
    <w:p w14:paraId="01DC2E29" w14:textId="77777777" w:rsidR="001B768B" w:rsidRPr="00262B1E" w:rsidRDefault="00EC2D00" w:rsidP="001B768B">
      <w:pPr>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Nadpis1"/>
        <w:numPr>
          <w:ilvl w:val="0"/>
          <w:numId w:val="0"/>
        </w:numPr>
      </w:pPr>
      <w:bookmarkStart w:id="40" w:name="_Toc470255187"/>
      <w:r w:rsidRPr="00262B1E">
        <w:lastRenderedPageBreak/>
        <w:t>ÚVOD</w:t>
      </w:r>
      <w:bookmarkEnd w:id="40"/>
    </w:p>
    <w:p w14:paraId="115E3543" w14:textId="77777777" w:rsidR="000F69E1" w:rsidRPr="00262B1E" w:rsidRDefault="000F69E1" w:rsidP="00B563CE">
      <w:pPr>
        <w:pStyle w:val="Bezmezer"/>
      </w:pPr>
      <w:r w:rsidRPr="00262B1E">
        <w:t xml:space="preserve">Tato práce se zabývá zpracováním obrazu pro účely navádění robotické ruky po dotykovém displeji </w:t>
      </w:r>
      <w:proofErr w:type="spellStart"/>
      <w:r w:rsidRPr="00262B1E">
        <w:t>embedded</w:t>
      </w:r>
      <w:proofErr w:type="spellEnd"/>
      <w:r w:rsidRPr="00262B1E">
        <w:t xml:space="preserve"> zařízení tiskáren. Tento systém s robotickou rukou pomáhá ve firmě Y Soft </w:t>
      </w:r>
      <w:proofErr w:type="spellStart"/>
      <w:r w:rsidRPr="00262B1E">
        <w:t>Corporation</w:t>
      </w:r>
      <w:proofErr w:type="spellEnd"/>
      <w:r w:rsidRPr="00262B1E">
        <w:t xml:space="preserve"> testovat software </w:t>
      </w:r>
      <w:proofErr w:type="spellStart"/>
      <w:r w:rsidRPr="00262B1E">
        <w:t>SafeQ</w:t>
      </w:r>
      <w:proofErr w:type="spellEnd"/>
      <w:r w:rsidRPr="00262B1E">
        <w:t xml:space="preserve">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41"/>
      <w:r w:rsidRPr="00262B1E">
        <w:t xml:space="preserve"> </w:t>
      </w:r>
      <w:proofErr w:type="spellStart"/>
      <w:r w:rsidRPr="00262B1E">
        <w:t>vybuildovaných</w:t>
      </w:r>
      <w:commentRangeEnd w:id="41"/>
      <w:proofErr w:type="spellEnd"/>
      <w:r w:rsidR="00267436">
        <w:rPr>
          <w:rStyle w:val="Odkaznakoment"/>
        </w:rPr>
        <w:commentReference w:id="41"/>
      </w:r>
      <w:r w:rsidRPr="00262B1E">
        <w:t xml:space="preserve"> verzí </w:t>
      </w:r>
      <w:proofErr w:type="spellStart"/>
      <w:r w:rsidRPr="00262B1E">
        <w:t>SafeQ</w:t>
      </w:r>
      <w:proofErr w:type="spellEnd"/>
      <w:r w:rsidRPr="00262B1E">
        <w:t xml:space="preserve"> týdně. Ideálně by se mělo provést regresní testování pro každou verzi a každého výrobce tiskáre</w:t>
      </w:r>
      <w:r w:rsidR="001B5BBD" w:rsidRPr="00262B1E">
        <w:t>n, kterých máme v dnešní době 11</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proofErr w:type="spellStart"/>
      <w:r w:rsidRPr="00262B1E">
        <w:t>buildování</w:t>
      </w:r>
      <w:proofErr w:type="spellEnd"/>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77777777" w:rsidR="00BC2F0E" w:rsidRPr="00262B1E" w:rsidRDefault="00BC2F0E" w:rsidP="00B563CE">
      <w:r w:rsidRPr="00262B1E">
        <w:t xml:space="preserve">Tento robot už je několik let ve fázi vývoje. Robotická ruka je naváděná kamerou, která snímá displej </w:t>
      </w:r>
      <w:proofErr w:type="spellStart"/>
      <w:r w:rsidRPr="00262B1E">
        <w:t>embedded</w:t>
      </w:r>
      <w:proofErr w:type="spellEnd"/>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7777777" w:rsidR="008E23F8" w:rsidRPr="00262B1E" w:rsidRDefault="008E23F8" w:rsidP="00B563CE">
      <w:r w:rsidRPr="00262B1E">
        <w:br w:type="page"/>
      </w:r>
    </w:p>
    <w:p w14:paraId="638C1CDF" w14:textId="77777777" w:rsidR="008E23F8" w:rsidRPr="00262B1E" w:rsidRDefault="008E23F8" w:rsidP="00723843">
      <w:pPr>
        <w:pStyle w:val="Nadpis1"/>
        <w:numPr>
          <w:ilvl w:val="0"/>
          <w:numId w:val="9"/>
        </w:numPr>
        <w:ind w:left="567" w:hanging="567"/>
      </w:pPr>
      <w:bookmarkStart w:id="42" w:name="_Toc470255188"/>
      <w:r w:rsidRPr="00262B1E">
        <w:lastRenderedPageBreak/>
        <w:t>PŘEDZPRACOVÁNÍ OBRAZU</w:t>
      </w:r>
      <w:bookmarkEnd w:id="42"/>
    </w:p>
    <w:p w14:paraId="113C85C2" w14:textId="77777777" w:rsidR="008E23F8" w:rsidRPr="00262B1E" w:rsidRDefault="007E373F" w:rsidP="004B0B26">
      <w:pPr>
        <w:pStyle w:val="Nadpis2"/>
      </w:pPr>
      <w:bookmarkStart w:id="43" w:name="_Toc470255189"/>
      <w:r w:rsidRPr="00262B1E">
        <w:t>Normalizace obrazu</w:t>
      </w:r>
      <w:bookmarkEnd w:id="43"/>
    </w:p>
    <w:p w14:paraId="59E428C9" w14:textId="77777777" w:rsidR="004B0B26" w:rsidRPr="00262B1E" w:rsidRDefault="004B0B26" w:rsidP="004B0B26">
      <w:pPr>
        <w:pStyle w:val="Nadpis3"/>
      </w:pPr>
      <w:bookmarkStart w:id="44" w:name="_Toc470255190"/>
      <w:r w:rsidRPr="00262B1E">
        <w:t>Detekce rohů displeje</w:t>
      </w:r>
      <w:bookmarkEnd w:id="44"/>
    </w:p>
    <w:p w14:paraId="20FD8189" w14:textId="77777777" w:rsidR="00940D59" w:rsidRPr="00262B1E" w:rsidRDefault="00940D59" w:rsidP="00B563CE">
      <w:pPr>
        <w:pStyle w:val="Bezmezer"/>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5" w:author="vratislav.harabis Harabiš" w:date="2016-12-23T21:13:00Z">
        <w:r w:rsidR="00947848" w:rsidRPr="00262B1E" w:rsidDel="00267436">
          <w:delText>dipleji</w:delText>
        </w:r>
      </w:del>
      <w:ins w:id="46"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77777777"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BB0DC8" w:rsidRPr="00262B1E">
        <w:t xml:space="preserve">Obr. </w:t>
      </w:r>
      <w:r w:rsidR="00BB0DC8">
        <w:rPr>
          <w:noProof/>
        </w:rPr>
        <w:t>1</w:t>
      </w:r>
      <w:r w:rsidRPr="00262B1E">
        <w:fldChar w:fldCharType="end"/>
      </w:r>
      <w:r w:rsidRPr="00262B1E">
        <w:t>. Nejprve se obraz p</w:t>
      </w:r>
      <w:r w:rsidR="00947848" w:rsidRPr="00262B1E">
        <w:t xml:space="preserve">řevede na </w:t>
      </w:r>
      <w:proofErr w:type="spellStart"/>
      <w:r w:rsidR="00947848" w:rsidRPr="00262B1E">
        <w:t>šedotónový</w:t>
      </w:r>
      <w:proofErr w:type="spellEnd"/>
      <w:r w:rsidR="00947848" w:rsidRPr="00262B1E">
        <w:t>, pak na bi</w:t>
      </w:r>
      <w:r w:rsidRPr="00262B1E">
        <w:t xml:space="preserve">nární s vhodným prahem. Binární obraz se </w:t>
      </w:r>
      <w:del w:id="47"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Mkatabulky"/>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Odstavecseseznamem"/>
              <w:keepNext/>
              <w:ind w:left="0"/>
            </w:pPr>
            <w:r w:rsidRPr="00262B1E">
              <w:rPr>
                <w:noProof/>
                <w:lang w:eastAsia="cs-CZ"/>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Odstavecseseznamem"/>
              <w:ind w:left="0"/>
            </w:pPr>
            <w:r w:rsidRPr="00262B1E">
              <w:rPr>
                <w:noProof/>
                <w:lang w:eastAsia="cs-CZ"/>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Odstavecseseznamem"/>
              <w:ind w:left="0"/>
            </w:pPr>
            <w:r w:rsidRPr="00262B1E">
              <w:rPr>
                <w:noProof/>
                <w:lang w:eastAsia="cs-CZ"/>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Odstavecseseznamem"/>
              <w:ind w:left="0"/>
            </w:pPr>
            <w:r w:rsidRPr="00262B1E">
              <w:rPr>
                <w:noProof/>
                <w:lang w:eastAsia="cs-CZ"/>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77777777" w:rsidR="00940D59" w:rsidRPr="00262B1E" w:rsidRDefault="00940D59" w:rsidP="00940D59">
            <w:pPr>
              <w:pStyle w:val="Titulek"/>
              <w:jc w:val="center"/>
            </w:pPr>
            <w:bookmarkStart w:id="48" w:name="_Ref469234091"/>
            <w:bookmarkStart w:id="49" w:name="_Toc470253449"/>
            <w:r w:rsidRPr="00262B1E">
              <w:t xml:space="preserve">Obr. </w:t>
            </w:r>
            <w:fldSimple w:instr=" SEQ Obr. \* ARABIC ">
              <w:r w:rsidR="00BB0DC8">
                <w:rPr>
                  <w:noProof/>
                </w:rPr>
                <w:t>1</w:t>
              </w:r>
            </w:fldSimple>
            <w:bookmarkEnd w:id="48"/>
            <w:r w:rsidRPr="00262B1E">
              <w:t xml:space="preserve"> – Mezikroky v algoritmu pro nalezení rohů displeje – vstupní obraz (vlevo nahoře), </w:t>
            </w:r>
            <w:proofErr w:type="spellStart"/>
            <w:r w:rsidRPr="00262B1E">
              <w:t>binarizovaný</w:t>
            </w:r>
            <w:proofErr w:type="spellEnd"/>
            <w:r w:rsidRPr="00262B1E">
              <w:t xml:space="preserve"> obraz (vpravo nahoře), segmentovaný obraz (vlevo dole), výsledek (vpravo dole)</w:t>
            </w:r>
            <w:bookmarkEnd w:id="49"/>
          </w:p>
        </w:tc>
      </w:tr>
    </w:tbl>
    <w:p w14:paraId="1089C548" w14:textId="77777777" w:rsidR="004B0B26" w:rsidRPr="00262B1E" w:rsidRDefault="004B0B26" w:rsidP="004B0B26">
      <w:pPr>
        <w:pStyle w:val="Nadpis3"/>
      </w:pPr>
      <w:bookmarkStart w:id="50" w:name="_Toc470255191"/>
      <w:r w:rsidRPr="00262B1E">
        <w:lastRenderedPageBreak/>
        <w:t>Normalizace jasu</w:t>
      </w:r>
      <w:bookmarkEnd w:id="50"/>
      <w:r w:rsidRPr="00262B1E">
        <w:t xml:space="preserve"> </w:t>
      </w:r>
    </w:p>
    <w:p w14:paraId="10620651" w14:textId="77777777" w:rsidR="00723843" w:rsidRPr="00262B1E" w:rsidRDefault="00723843" w:rsidP="00B563CE">
      <w:pPr>
        <w:pStyle w:val="Bezmezer"/>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BB0DC8" w:rsidRPr="00BB0DC8">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7B5A86"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77777777" w:rsidR="001B5BBD" w:rsidRPr="00262B1E" w:rsidRDefault="00134C09" w:rsidP="00134C09">
            <w:pPr>
              <w:pStyle w:val="Titulek"/>
              <w:jc w:val="right"/>
            </w:pPr>
            <w:bookmarkStart w:id="51" w:name="_Ref470022520"/>
            <w:r w:rsidRPr="00262B1E">
              <w:t>(</w:t>
            </w:r>
            <w:fldSimple w:instr=" SEQ Rovnice \* ARABIC ">
              <w:r w:rsidR="00BB0DC8">
                <w:rPr>
                  <w:noProof/>
                </w:rPr>
                <w:t>1</w:t>
              </w:r>
            </w:fldSimple>
            <w:r w:rsidRPr="00262B1E">
              <w:t>)</w:t>
            </w:r>
            <w:bookmarkEnd w:id="51"/>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81"/>
      </w:tblGrid>
      <w:tr w:rsidR="009D3147" w:rsidRPr="00262B1E" w14:paraId="1C1904C0" w14:textId="77777777" w:rsidTr="006A476D">
        <w:tc>
          <w:tcPr>
            <w:tcW w:w="4531" w:type="dxa"/>
          </w:tcPr>
          <w:p w14:paraId="4574C4EC" w14:textId="77777777" w:rsidR="006A476D" w:rsidRPr="00262B1E" w:rsidRDefault="006A476D" w:rsidP="006A476D">
            <w:pPr>
              <w:keepNext/>
            </w:pPr>
            <w:r w:rsidRPr="00262B1E">
              <w:rPr>
                <w:noProof/>
                <w:lang w:eastAsia="cs-CZ"/>
              </w:rPr>
              <w:drawing>
                <wp:inline distT="0" distB="0" distL="0" distR="0" wp14:anchorId="401FC42D" wp14:editId="1DB5C5AC">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14:paraId="2BB3643B" w14:textId="77777777" w:rsidR="006A476D" w:rsidRPr="00262B1E" w:rsidRDefault="006A476D" w:rsidP="00723843">
            <w:r w:rsidRPr="00262B1E">
              <w:rPr>
                <w:noProof/>
                <w:lang w:eastAsia="cs-CZ"/>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6A476D">
        <w:tc>
          <w:tcPr>
            <w:tcW w:w="9062" w:type="dxa"/>
            <w:gridSpan w:val="2"/>
          </w:tcPr>
          <w:p w14:paraId="06D80103" w14:textId="77777777" w:rsidR="006A476D" w:rsidRPr="00262B1E" w:rsidRDefault="006A476D" w:rsidP="006A476D">
            <w:pPr>
              <w:pStyle w:val="Titulek"/>
              <w:jc w:val="center"/>
            </w:pPr>
            <w:bookmarkStart w:id="52" w:name="_Toc470253450"/>
            <w:r w:rsidRPr="00262B1E">
              <w:t xml:space="preserve">Obr. </w:t>
            </w:r>
            <w:fldSimple w:instr=" SEQ Obr. \* ARABIC ">
              <w:r w:rsidR="00BB0DC8">
                <w:rPr>
                  <w:noProof/>
                </w:rPr>
                <w:t>2</w:t>
              </w:r>
            </w:fldSimple>
            <w:r w:rsidRPr="00262B1E">
              <w:t xml:space="preserve"> - Snímek obrazovky před (vlevo) a po(vpravo) </w:t>
            </w:r>
            <w:r w:rsidR="00802138" w:rsidRPr="00262B1E">
              <w:t>transformaci</w:t>
            </w:r>
            <w:r w:rsidRPr="00262B1E">
              <w:t xml:space="preserve"> kontrastu</w:t>
            </w:r>
            <w:bookmarkEnd w:id="52"/>
          </w:p>
        </w:tc>
      </w:tr>
      <w:tr w:rsidR="007312DC" w:rsidRPr="00262B1E" w14:paraId="5749A67E" w14:textId="77777777" w:rsidTr="006A476D">
        <w:tc>
          <w:tcPr>
            <w:tcW w:w="9062" w:type="dxa"/>
            <w:gridSpan w:val="2"/>
          </w:tcPr>
          <w:p w14:paraId="7864D48B" w14:textId="77777777" w:rsidR="007312DC" w:rsidRPr="00262B1E" w:rsidRDefault="007312DC" w:rsidP="00B563CE">
            <w:r w:rsidRPr="00262B1E">
              <w:t>Překážkou normalizace jasu jsou monotónní obrazovky</w:t>
            </w:r>
            <w:r w:rsidR="00134C09" w:rsidRPr="00262B1E">
              <w:t>, které značí načítání</w:t>
            </w:r>
            <w:r w:rsidRPr="00262B1E">
              <w:t>. Po tyto nemá normalizace smysl, proto se dopředu rozpoznají a žádná další analýza ani zpracování na nich neprobíh</w:t>
            </w:r>
            <w:r w:rsidR="00134C09" w:rsidRPr="00262B1E">
              <w:t>á. Kvůli občasnému výraznému moa</w:t>
            </w:r>
            <w:r w:rsidRPr="00262B1E">
              <w:t>ré šumu a velkému množství různých podob monotónní obrazovek se není možné spolehnout jen na intenzitu pixelů v obraze nebo jejich barevnost. Pro rozpoznání monotónní obrazovky se tedy používá absolutní zastoupení hran v</w:t>
            </w:r>
            <w:r w:rsidR="00134C09" w:rsidRPr="00262B1E">
              <w:t xml:space="preserve"> obraze a </w:t>
            </w:r>
            <w:r w:rsidRPr="00262B1E">
              <w:t>histogram intenzit pixelů</w:t>
            </w:r>
            <w:r w:rsidR="009D3147" w:rsidRPr="00262B1E">
              <w:t xml:space="preserve"> po barevných kanálech</w:t>
            </w:r>
            <w:r w:rsidRPr="00262B1E">
              <w:t xml:space="preserve">. </w:t>
            </w:r>
            <w:r w:rsidR="00134C09" w:rsidRPr="00262B1E">
              <w:t xml:space="preserve">Hrany se získávají </w:t>
            </w:r>
            <w:proofErr w:type="spellStart"/>
            <w:r w:rsidR="00134C09" w:rsidRPr="00262B1E">
              <w:t>Cannyho</w:t>
            </w:r>
            <w:proofErr w:type="spellEnd"/>
            <w:r w:rsidR="00134C09" w:rsidRPr="00262B1E">
              <w:t xml:space="preserve"> hranovým detektorem</w:t>
            </w:r>
            <w:r w:rsidR="00134C09"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262B1E">
              <w:fldChar w:fldCharType="separate"/>
            </w:r>
            <w:r w:rsidR="00134C09" w:rsidRPr="00262B1E">
              <w:rPr>
                <w:noProof/>
              </w:rPr>
              <w:t>[2]</w:t>
            </w:r>
            <w:r w:rsidR="00134C09" w:rsidRPr="00262B1E">
              <w:fldChar w:fldCharType="end"/>
            </w:r>
            <w:r w:rsidR="00134C09" w:rsidRPr="00262B1E">
              <w:t xml:space="preserve">. </w:t>
            </w:r>
          </w:p>
          <w:p w14:paraId="4F3AE343" w14:textId="77777777" w:rsidR="007312DC" w:rsidRPr="00262B1E" w:rsidRDefault="007312DC" w:rsidP="00B563CE">
            <w:r w:rsidRPr="00262B1E">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36"/>
              <w:gridCol w:w="4323"/>
            </w:tblGrid>
            <w:tr w:rsidR="009D3147" w:rsidRPr="00262B1E" w14:paraId="2C307BB0" w14:textId="77777777" w:rsidTr="001B36D1">
              <w:trPr>
                <w:trHeight w:hRule="exact" w:val="2880"/>
              </w:trPr>
              <w:tc>
                <w:tcPr>
                  <w:tcW w:w="4478" w:type="dxa"/>
                </w:tcPr>
                <w:p w14:paraId="212D6A77" w14:textId="77777777" w:rsidR="007312DC" w:rsidRPr="00262B1E" w:rsidRDefault="007312DC" w:rsidP="007312DC">
                  <w:r w:rsidRPr="00262B1E">
                    <w:rPr>
                      <w:noProof/>
                      <w:lang w:eastAsia="cs-CZ"/>
                    </w:rPr>
                    <w:drawing>
                      <wp:inline distT="0" distB="0" distL="0" distR="0" wp14:anchorId="5EE076E5" wp14:editId="643E20C8">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14:paraId="665A2B00" w14:textId="77777777" w:rsidR="007312DC" w:rsidRPr="00262B1E" w:rsidRDefault="007312DC" w:rsidP="007312DC">
                  <w:r w:rsidRPr="00262B1E">
                    <w:rPr>
                      <w:noProof/>
                      <w:lang w:eastAsia="cs-CZ"/>
                    </w:rPr>
                    <w:drawing>
                      <wp:inline distT="0" distB="0" distL="0" distR="0" wp14:anchorId="3E7C8095" wp14:editId="495DAB7F">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262B1E" w14:paraId="3C107781" w14:textId="77777777" w:rsidTr="001B36D1">
              <w:trPr>
                <w:trHeight w:hRule="exact" w:val="2880"/>
              </w:trPr>
              <w:tc>
                <w:tcPr>
                  <w:tcW w:w="4478" w:type="dxa"/>
                  <w:gridSpan w:val="2"/>
                </w:tcPr>
                <w:p w14:paraId="5B05DCDD" w14:textId="77777777" w:rsidR="007312DC" w:rsidRPr="00262B1E" w:rsidRDefault="007312DC" w:rsidP="007312DC">
                  <w:r w:rsidRPr="00262B1E">
                    <w:rPr>
                      <w:noProof/>
                      <w:lang w:eastAsia="cs-CZ"/>
                    </w:rPr>
                    <w:lastRenderedPageBreak/>
                    <w:drawing>
                      <wp:inline distT="0" distB="0" distL="0" distR="0" wp14:anchorId="2988F909" wp14:editId="06C69634">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14:paraId="0AF6E088" w14:textId="77777777" w:rsidR="007312DC" w:rsidRPr="00262B1E" w:rsidRDefault="007312DC" w:rsidP="009D3147">
                  <w:pPr>
                    <w:keepNext/>
                  </w:pPr>
                  <w:r w:rsidRPr="00262B1E">
                    <w:rPr>
                      <w:noProof/>
                      <w:lang w:eastAsia="cs-CZ"/>
                    </w:rPr>
                    <w:drawing>
                      <wp:inline distT="0" distB="0" distL="0" distR="0" wp14:anchorId="0B7D0AC2" wp14:editId="57125AFD">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14:paraId="5EC56F3F" w14:textId="77777777" w:rsidR="007312DC" w:rsidRPr="00262B1E" w:rsidRDefault="009D3147" w:rsidP="001B36D1">
            <w:pPr>
              <w:pStyle w:val="Titulek"/>
              <w:jc w:val="center"/>
            </w:pPr>
            <w:bookmarkStart w:id="53" w:name="_Toc470253451"/>
            <w:r w:rsidRPr="00262B1E">
              <w:t xml:space="preserve">Obr. </w:t>
            </w:r>
            <w:fldSimple w:instr=" SEQ Obr. \* ARABIC ">
              <w:r w:rsidR="00BB0DC8">
                <w:rPr>
                  <w:noProof/>
                </w:rPr>
                <w:t>3</w:t>
              </w:r>
            </w:fldSimple>
            <w:r w:rsidRPr="00262B1E">
              <w:t xml:space="preserve"> – Příkl</w:t>
            </w:r>
            <w:r w:rsidR="00134C09" w:rsidRPr="00262B1E">
              <w:t>ady problematických obrazovek:</w:t>
            </w:r>
            <w:r w:rsidRPr="00262B1E">
              <w:t xml:space="preserve"> </w:t>
            </w:r>
            <w:r w:rsidR="00134C09" w:rsidRPr="00262B1E">
              <w:t xml:space="preserve">a) </w:t>
            </w:r>
            <w:r w:rsidRPr="00262B1E">
              <w:t xml:space="preserve">jinak barevný okraj b) výrazný šum c) nízký jas </w:t>
            </w:r>
            <w:r w:rsidR="001B36D1" w:rsidRPr="00262B1E">
              <w:t xml:space="preserve">(obrazovka je reálně bílá) </w:t>
            </w:r>
            <w:r w:rsidRPr="00262B1E">
              <w:t>d) nemonotónní obrazovka s výrazným zastoupením bílé, která musí pokračovat k analýze</w:t>
            </w:r>
            <w:bookmarkEnd w:id="53"/>
          </w:p>
        </w:tc>
      </w:tr>
      <w:tr w:rsidR="009D3147" w:rsidRPr="00262B1E" w14:paraId="6E081B1E" w14:textId="77777777" w:rsidTr="006A476D">
        <w:tc>
          <w:tcPr>
            <w:tcW w:w="9062" w:type="dxa"/>
            <w:gridSpan w:val="2"/>
          </w:tcPr>
          <w:p w14:paraId="3F850B1D" w14:textId="77777777" w:rsidR="009D3147" w:rsidRPr="00262B1E" w:rsidRDefault="009D3147" w:rsidP="007312DC"/>
        </w:tc>
      </w:tr>
    </w:tbl>
    <w:p w14:paraId="480547F5" w14:textId="77777777" w:rsidR="007E373F" w:rsidRPr="00262B1E" w:rsidRDefault="004B0B26" w:rsidP="004B0B26">
      <w:pPr>
        <w:pStyle w:val="Nadpis2"/>
      </w:pPr>
      <w:bookmarkStart w:id="54" w:name="_Toc470255192"/>
      <w:r w:rsidRPr="00262B1E">
        <w:t>Redukce šumu</w:t>
      </w:r>
      <w:bookmarkEnd w:id="54"/>
    </w:p>
    <w:p w14:paraId="0DA657CD" w14:textId="77777777" w:rsidR="008E2387" w:rsidRPr="00262B1E" w:rsidRDefault="008E2387" w:rsidP="00B563CE">
      <w:pPr>
        <w:pStyle w:val="Bezmezer"/>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 xml:space="preserve">bylo ideální použít hardwarový </w:t>
      </w:r>
      <w:proofErr w:type="spellStart"/>
      <w:r w:rsidR="00947848" w:rsidRPr="00262B1E">
        <w:t>a</w:t>
      </w:r>
      <w:r w:rsidRPr="00262B1E">
        <w:t>ntialiasingový</w:t>
      </w:r>
      <w:proofErr w:type="spellEnd"/>
      <w:r w:rsidRPr="00262B1E">
        <w:t xml:space="preserve">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947848" w:rsidRPr="00262B1E">
        <w:fldChar w:fldCharType="begin" w:fldLock="1"/>
      </w:r>
      <w:r w:rsidR="00947848" w:rsidRPr="00262B1E">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rsidRPr="00262B1E">
        <w:fldChar w:fldCharType="separate"/>
      </w:r>
      <w:r w:rsidR="00947848" w:rsidRPr="00262B1E">
        <w:rPr>
          <w:noProof/>
        </w:rPr>
        <w:t>[3]</w:t>
      </w:r>
      <w:r w:rsidR="00947848" w:rsidRPr="00262B1E">
        <w:fldChar w:fldCharType="end"/>
      </w:r>
      <w:r w:rsidR="00776A25"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7B5A86"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77777777" w:rsidR="00C94A4D" w:rsidRPr="00262B1E" w:rsidRDefault="009F606E" w:rsidP="009F606E">
            <w:pPr>
              <w:pStyle w:val="Titulek"/>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BB0DC8">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77777777"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BB0DC8">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77777777"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BB0DC8">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77777777"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14:paraId="456C5CDE" w14:textId="77777777" w:rsidR="00C94A4D" w:rsidRPr="00262B1E" w:rsidRDefault="00316F6D" w:rsidP="00C94A4D">
      <w:pPr>
        <w:keepNext/>
        <w:jc w:val="center"/>
      </w:pPr>
      <w:r w:rsidRPr="00262B1E">
        <w:rPr>
          <w:noProof/>
          <w:lang w:eastAsia="cs-CZ"/>
        </w:rPr>
        <w:lastRenderedPageBreak/>
        <w:drawing>
          <wp:inline distT="0" distB="0" distL="0" distR="0" wp14:anchorId="763983AF" wp14:editId="177DC05F">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69338B62" w14:textId="77777777" w:rsidR="00316F6D" w:rsidRPr="00262B1E" w:rsidRDefault="00C94A4D" w:rsidP="00B563CE">
      <w:pPr>
        <w:pStyle w:val="Titulek"/>
        <w:jc w:val="center"/>
      </w:pPr>
      <w:bookmarkStart w:id="55" w:name="_Toc470253452"/>
      <w:r w:rsidRPr="00262B1E">
        <w:t xml:space="preserve">Obr. </w:t>
      </w:r>
      <w:fldSimple w:instr=" SEQ Obr. \* ARABIC ">
        <w:r w:rsidR="00BB0DC8">
          <w:rPr>
            <w:noProof/>
          </w:rPr>
          <w:t>4</w:t>
        </w:r>
      </w:fldSimple>
      <w:r w:rsidRPr="00262B1E">
        <w:t xml:space="preserve"> – Schéma filtrace ve výkonovém spektru</w:t>
      </w:r>
      <w:bookmarkEnd w:id="55"/>
    </w:p>
    <w:p w14:paraId="79772D87" w14:textId="77777777" w:rsidR="00B60DB2" w:rsidRPr="00262B1E" w:rsidRDefault="00F27757" w:rsidP="00B563CE">
      <w:pPr>
        <w:keepNext/>
        <w:ind w:firstLine="142"/>
        <w:jc w:val="left"/>
      </w:pPr>
      <w:r w:rsidRPr="00262B1E">
        <w:rPr>
          <w:noProof/>
          <w:lang w:eastAsia="cs-CZ"/>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77777777" w:rsidR="00F27757" w:rsidRPr="00262B1E" w:rsidRDefault="00B60DB2" w:rsidP="00B563CE">
      <w:pPr>
        <w:pStyle w:val="Titulek"/>
        <w:jc w:val="center"/>
      </w:pPr>
      <w:bookmarkStart w:id="56" w:name="_Toc470253453"/>
      <w:r w:rsidRPr="00262B1E">
        <w:t xml:space="preserve">Obr. </w:t>
      </w:r>
      <w:fldSimple w:instr=" SEQ Obr. \* ARABIC ">
        <w:r w:rsidR="00BB0DC8">
          <w:rPr>
            <w:noProof/>
          </w:rPr>
          <w:t>5</w:t>
        </w:r>
      </w:fldSimple>
      <w:r w:rsidRPr="00262B1E">
        <w:t xml:space="preserve"> –</w:t>
      </w:r>
      <w:r w:rsidR="00947848" w:rsidRPr="00262B1E">
        <w:t xml:space="preserve"> Výsledek filtrace šumu typu moa</w:t>
      </w:r>
      <w:r w:rsidRPr="00262B1E">
        <w:t>ré</w:t>
      </w:r>
      <w:bookmarkEnd w:id="56"/>
    </w:p>
    <w:p w14:paraId="50FB5A8D" w14:textId="77777777" w:rsidR="00B60DB2" w:rsidRPr="00262B1E" w:rsidRDefault="00B60DB2" w:rsidP="00B563CE">
      <w:pPr>
        <w:keepNext/>
        <w:ind w:left="360" w:hanging="218"/>
        <w:jc w:val="center"/>
      </w:pPr>
      <w:r w:rsidRPr="00262B1E">
        <w:rPr>
          <w:noProof/>
          <w:lang w:eastAsia="cs-CZ"/>
        </w:rPr>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77777777" w:rsidR="00B60DB2" w:rsidRPr="00262B1E" w:rsidRDefault="00B60DB2" w:rsidP="00B563CE">
      <w:pPr>
        <w:pStyle w:val="Titulek"/>
        <w:jc w:val="center"/>
      </w:pPr>
      <w:bookmarkStart w:id="57" w:name="_Toc470253454"/>
      <w:r w:rsidRPr="00262B1E">
        <w:t xml:space="preserve">Obr. </w:t>
      </w:r>
      <w:fldSimple w:instr=" SEQ Obr. \* ARABIC ">
        <w:r w:rsidR="00BB0DC8">
          <w:rPr>
            <w:noProof/>
          </w:rPr>
          <w:t>6</w:t>
        </w:r>
      </w:fldSimple>
      <w:r w:rsidRPr="00262B1E">
        <w:t xml:space="preserve"> –</w:t>
      </w:r>
      <w:r w:rsidR="00947848" w:rsidRPr="00262B1E">
        <w:t xml:space="preserve"> Výsledek filtrace šumu typu moa</w:t>
      </w:r>
      <w:r w:rsidRPr="00262B1E">
        <w:t>ré na monotónním obraze</w:t>
      </w:r>
      <w:bookmarkEnd w:id="57"/>
    </w:p>
    <w:p w14:paraId="4CD1635E" w14:textId="77777777" w:rsidR="008E23F8" w:rsidRPr="00262B1E" w:rsidRDefault="00F629A1" w:rsidP="008E15F1">
      <w:pPr>
        <w:pStyle w:val="Nadpis1"/>
      </w:pPr>
      <w:bookmarkStart w:id="58" w:name="_Toc470255193"/>
      <w:r w:rsidRPr="00262B1E">
        <w:lastRenderedPageBreak/>
        <w:t>DETEKCE OBRAZOVEK</w:t>
      </w:r>
      <w:bookmarkEnd w:id="58"/>
    </w:p>
    <w:p w14:paraId="17DDDA67" w14:textId="350EBD1E" w:rsidR="00BD2B5E" w:rsidRPr="00262B1E" w:rsidRDefault="00BD2B5E" w:rsidP="00B563CE">
      <w:pPr>
        <w:pStyle w:val="Bezmezer"/>
      </w:pPr>
      <w:r w:rsidRPr="00262B1E">
        <w:t xml:space="preserve">Algoritmus pro rozpoznání obrazovek na </w:t>
      </w:r>
      <w:proofErr w:type="spellStart"/>
      <w:r w:rsidRPr="00262B1E">
        <w:t>emdedded</w:t>
      </w:r>
      <w:proofErr w:type="spellEnd"/>
      <w:r w:rsidRPr="00262B1E">
        <w:t xml:space="preserve">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59" w:author="vratislav.harabis Harabiš" w:date="2016-12-24T01:35:00Z">
        <w:r w:rsidR="00EB6103" w:rsidRPr="00262B1E" w:rsidDel="00AC556E">
          <w:delText>je zkalibrovaný</w:delText>
        </w:r>
      </w:del>
      <w:ins w:id="60"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77777777" w:rsidR="00BD2B5E" w:rsidRPr="00262B1E" w:rsidRDefault="00BD2B5E" w:rsidP="00B563CE">
      <w:r w:rsidRPr="00262B1E">
        <w:t xml:space="preserve">Pro </w:t>
      </w:r>
      <w:r w:rsidR="008C51FA" w:rsidRPr="00262B1E">
        <w:t xml:space="preserve">detekci obrazovek </w:t>
      </w:r>
      <w:commentRangeStart w:id="61"/>
      <w:proofErr w:type="gramStart"/>
      <w:r w:rsidR="008C51FA" w:rsidRPr="00262B1E">
        <w:t>jsem</w:t>
      </w:r>
      <w:proofErr w:type="gramEnd"/>
      <w:r w:rsidR="008C51FA" w:rsidRPr="00262B1E">
        <w:t xml:space="preserve"> byly </w:t>
      </w:r>
      <w:commentRangeEnd w:id="61"/>
      <w:r w:rsidR="00AC556E">
        <w:rPr>
          <w:rStyle w:val="Odkaznakoment"/>
        </w:rPr>
        <w:commentReference w:id="61"/>
      </w:r>
      <w:r w:rsidR="008C51FA" w:rsidRPr="00262B1E">
        <w:t>uvažovány</w:t>
      </w:r>
      <w:r w:rsidRPr="00262B1E">
        <w:t xml:space="preserve"> nejdříve </w:t>
      </w:r>
      <w:proofErr w:type="spellStart"/>
      <w:r w:rsidR="006E0B61" w:rsidRPr="00262B1E">
        <w:t>nízkoúrovňové</w:t>
      </w:r>
      <w:proofErr w:type="spellEnd"/>
      <w:r w:rsidR="006E0B61" w:rsidRPr="00262B1E">
        <w:t xml:space="preserve"> metody, jako je porovnávání hranové reprezentace</w:t>
      </w:r>
      <w:r w:rsidR="00947848"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 xml:space="preserve">, </w:t>
      </w:r>
      <w:r w:rsidR="00D978D7">
        <w:t>2D korelace</w:t>
      </w:r>
      <w:r w:rsidR="00947848" w:rsidRPr="00262B1E">
        <w:fldChar w:fldCharType="begin" w:fldLock="1"/>
      </w:r>
      <w:r w:rsidR="00947848" w:rsidRPr="00262B1E">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947848" w:rsidRPr="00262B1E">
        <w:rPr>
          <w:noProof/>
        </w:rPr>
        <w:t>[4]</w:t>
      </w:r>
      <w:r w:rsidR="00947848" w:rsidRPr="00262B1E">
        <w:fldChar w:fldCharType="end"/>
      </w:r>
      <w:r w:rsidR="0071711C" w:rsidRPr="00262B1E">
        <w:t>, porovnávání histogramů</w:t>
      </w:r>
      <w:r w:rsidR="00947848" w:rsidRPr="00262B1E">
        <w:fldChar w:fldCharType="begin" w:fldLock="1"/>
      </w:r>
      <w:r w:rsidR="00947848"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947848" w:rsidRPr="00262B1E">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w:t>
      </w:r>
      <w:proofErr w:type="spellStart"/>
      <w:r w:rsidR="006E0B61" w:rsidRPr="00262B1E">
        <w:t>Houghovy</w:t>
      </w:r>
      <w:proofErr w:type="spellEnd"/>
      <w:r w:rsidR="006E0B61" w:rsidRPr="00262B1E">
        <w:t xml:space="preserve"> transformace </w:t>
      </w:r>
      <w:r w:rsidR="00947848" w:rsidRPr="00262B1E">
        <w:fldChar w:fldCharType="begin" w:fldLock="1"/>
      </w:r>
      <w:r w:rsidR="000C3A94"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w:t>
      </w:r>
      <w:r w:rsidR="000C3A94" w:rsidRPr="00262B1E">
        <w:t xml:space="preserve"> </w:t>
      </w:r>
      <w:proofErr w:type="spellStart"/>
      <w:r w:rsidR="000C3A94" w:rsidRPr="00262B1E">
        <w:t>pra</w:t>
      </w:r>
      <w:r w:rsidRPr="00262B1E">
        <w:t>hování</w:t>
      </w:r>
      <w:proofErr w:type="spellEnd"/>
      <w:r w:rsidRPr="00262B1E">
        <w:t xml:space="preserve"> a segmentace</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w:t>
      </w:r>
      <w:proofErr w:type="spellStart"/>
      <w:r w:rsidR="0071711C" w:rsidRPr="00262B1E">
        <w:t>embedded</w:t>
      </w:r>
      <w:proofErr w:type="spellEnd"/>
      <w:r w:rsidR="0071711C" w:rsidRPr="00262B1E">
        <w:t xml:space="preserve">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w:t>
      </w:r>
      <w:proofErr w:type="spellStart"/>
      <w:r w:rsidRPr="00262B1E">
        <w:t>embedded</w:t>
      </w:r>
      <w:proofErr w:type="spellEnd"/>
      <w:r w:rsidRPr="00262B1E">
        <w:t xml:space="preserve"> zařízení, vždy stačí jen vybrat správnou množinu srovnávacích obrazů. Navíc jsou až o řád rychlejší na výpočet než výše zmíněné metody a poskytují dobrý poměr přesnost vs. výpočetní náročnost. </w:t>
      </w:r>
    </w:p>
    <w:p w14:paraId="502534E3" w14:textId="77777777"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0C3A94"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0C3A94" w:rsidRPr="00262B1E">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xml:space="preserve"> parciálními gradienty v okolí bodu jako např. </w:t>
      </w:r>
      <w:proofErr w:type="spellStart"/>
      <w:r w:rsidR="0079105D" w:rsidRPr="00262B1E">
        <w:t>Harrisův</w:t>
      </w:r>
      <w:proofErr w:type="spellEnd"/>
      <w:r w:rsidR="0079105D" w:rsidRPr="00262B1E">
        <w:t xml:space="preserve"> detektor</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79105D" w:rsidRPr="00262B1E">
        <w:t xml:space="preserve">, </w:t>
      </w:r>
      <w:proofErr w:type="spellStart"/>
      <w:r w:rsidR="0079105D" w:rsidRPr="00262B1E">
        <w:t>Lowova</w:t>
      </w:r>
      <w:proofErr w:type="spellEnd"/>
      <w:r w:rsidR="0079105D" w:rsidRPr="00262B1E">
        <w:t xml:space="preserve"> Aproximace </w:t>
      </w:r>
      <w:proofErr w:type="spellStart"/>
      <w:r w:rsidR="0079105D" w:rsidRPr="00262B1E">
        <w:t>Laplacianů</w:t>
      </w:r>
      <w:proofErr w:type="spellEnd"/>
      <w:r w:rsidR="0079105D" w:rsidRPr="00262B1E">
        <w:t xml:space="preserve"> </w:t>
      </w:r>
      <w:proofErr w:type="spellStart"/>
      <w:r w:rsidR="0079105D" w:rsidRPr="00262B1E">
        <w:t>Gausianů</w:t>
      </w:r>
      <w:proofErr w:type="spellEnd"/>
      <w:r w:rsidR="0053352B" w:rsidRPr="00262B1E">
        <w:fldChar w:fldCharType="begin" w:fldLock="1"/>
      </w:r>
      <w:r w:rsidR="0053352B"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53352B" w:rsidRPr="00262B1E">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E4534C" w:rsidRPr="00262B1E">
        <w:t xml:space="preserve">, detektory založené na výpočtu determinantu </w:t>
      </w:r>
      <w:proofErr w:type="spellStart"/>
      <w:r w:rsidR="00E4534C" w:rsidRPr="00262B1E">
        <w:t>Hessiánské</w:t>
      </w:r>
      <w:proofErr w:type="spellEnd"/>
      <w:r w:rsidR="00E4534C" w:rsidRPr="00262B1E">
        <w:t xml:space="preserve"> matice</w:t>
      </w:r>
      <w:r w:rsidR="0053352B" w:rsidRPr="00262B1E">
        <w:fldChar w:fldCharType="begin" w:fldLock="1"/>
      </w:r>
      <w:r w:rsidR="0053352B"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53352B" w:rsidRPr="00262B1E">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53352B" w:rsidRPr="00262B1E">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53352B" w:rsidRPr="00262B1E">
        <w:rPr>
          <w:noProof/>
        </w:rPr>
        <w:t>[9]</w:t>
      </w:r>
      <w:r w:rsidR="0053352B" w:rsidRPr="00262B1E">
        <w:fldChar w:fldCharType="end"/>
      </w:r>
      <w:r w:rsidR="007C086A" w:rsidRPr="00262B1E">
        <w:t>, FAST</w:t>
      </w:r>
      <w:r w:rsidR="0053352B"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53352B" w:rsidRPr="00262B1E">
        <w:rPr>
          <w:noProof/>
        </w:rPr>
        <w:t>[10]</w:t>
      </w:r>
      <w:r w:rsidR="0053352B" w:rsidRPr="00262B1E">
        <w:fldChar w:fldCharType="end"/>
      </w:r>
      <w:r w:rsidR="007C086A" w:rsidRPr="00262B1E">
        <w:t xml:space="preserve"> nebo AGAST</w:t>
      </w:r>
      <w:r w:rsidR="0053352B" w:rsidRPr="00262B1E">
        <w:fldChar w:fldCharType="begin" w:fldLock="1"/>
      </w:r>
      <w:r w:rsidR="0053352B" w:rsidRPr="00262B1E">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53352B" w:rsidRPr="00262B1E">
        <w:rPr>
          <w:noProof/>
        </w:rPr>
        <w:t>[11]</w:t>
      </w:r>
      <w:r w:rsidR="0053352B" w:rsidRPr="00262B1E">
        <w:fldChar w:fldCharType="end"/>
      </w:r>
      <w:r w:rsidR="007C086A" w:rsidRPr="00262B1E">
        <w:t>.</w:t>
      </w:r>
      <w:r w:rsidR="00E4534C" w:rsidRPr="00262B1E">
        <w:t xml:space="preserve"> Třetí skupina využívá entropie v okolí pixelu a výpočtu vlastních čísel </w:t>
      </w:r>
      <w:proofErr w:type="spellStart"/>
      <w:r w:rsidR="00E4534C" w:rsidRPr="00262B1E">
        <w:t>Hessiánské</w:t>
      </w:r>
      <w:proofErr w:type="spellEnd"/>
      <w:r w:rsidR="00E4534C" w:rsidRPr="00262B1E">
        <w:t xml:space="preserve"> matice jako je </w:t>
      </w:r>
      <w:proofErr w:type="spellStart"/>
      <w:r w:rsidR="00E4534C" w:rsidRPr="00262B1E">
        <w:t>Kadirův</w:t>
      </w:r>
      <w:proofErr w:type="spellEnd"/>
      <w:r w:rsidR="00E4534C" w:rsidRPr="00262B1E">
        <w:t xml:space="preserve"> a </w:t>
      </w:r>
      <w:proofErr w:type="spellStart"/>
      <w:r w:rsidR="00E4534C" w:rsidRPr="00262B1E">
        <w:t>Bradyův</w:t>
      </w:r>
      <w:proofErr w:type="spellEnd"/>
      <w:r w:rsidR="00E4534C" w:rsidRPr="00262B1E">
        <w:t xml:space="preserve"> detektor </w:t>
      </w:r>
      <w:r w:rsidR="008C51FA" w:rsidRPr="00262B1E">
        <w:t>asymetričnosti</w:t>
      </w:r>
      <w:r w:rsidR="0053352B" w:rsidRPr="00262B1E">
        <w:fldChar w:fldCharType="begin" w:fldLock="1"/>
      </w:r>
      <w:r w:rsidR="005558FF" w:rsidRPr="00262B1E">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53352B" w:rsidRPr="00262B1E">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77777777"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5558FF" w:rsidRPr="00262B1E">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5558FF" w:rsidRPr="00262B1E">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5558FF" w:rsidRPr="00262B1E">
        <w:rPr>
          <w:noProof/>
        </w:rPr>
        <w:t>[14]</w:t>
      </w:r>
      <w:r w:rsidR="005558FF" w:rsidRPr="00262B1E">
        <w:fldChar w:fldCharType="end"/>
      </w:r>
      <w:r w:rsidR="005F76C3" w:rsidRPr="00262B1E">
        <w:t xml:space="preserve">. </w:t>
      </w:r>
    </w:p>
    <w:p w14:paraId="21005842" w14:textId="77777777"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 xml:space="preserve">ovým filtrem a </w:t>
      </w:r>
      <w:proofErr w:type="spellStart"/>
      <w:r w:rsidR="005F76C3" w:rsidRPr="00262B1E">
        <w:t>podvzorkováním</w:t>
      </w:r>
      <w:proofErr w:type="spellEnd"/>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eastAsia="cs-CZ"/>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77777777" w:rsidR="001158F6" w:rsidRPr="00262B1E" w:rsidRDefault="008E0A01" w:rsidP="00B563CE">
      <w:pPr>
        <w:pStyle w:val="Titulek"/>
        <w:jc w:val="center"/>
      </w:pPr>
      <w:bookmarkStart w:id="62" w:name="_Toc470253455"/>
      <w:r w:rsidRPr="00262B1E">
        <w:t xml:space="preserve">Obr. </w:t>
      </w:r>
      <w:fldSimple w:instr=" SEQ Obr. \* ARABIC ">
        <w:r w:rsidR="00BB0DC8">
          <w:rPr>
            <w:noProof/>
          </w:rPr>
          <w:t>7</w:t>
        </w:r>
      </w:fldSimple>
      <w:r w:rsidRPr="00262B1E">
        <w:t xml:space="preserve"> – Obrazová pyramida</w:t>
      </w:r>
      <w:bookmarkEnd w:id="62"/>
    </w:p>
    <w:p w14:paraId="0AA2B815" w14:textId="77777777"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w:t>
      </w:r>
      <w:proofErr w:type="spellStart"/>
      <w:r w:rsidR="00EF5F0C" w:rsidRPr="00262B1E">
        <w:t>nerotovaném</w:t>
      </w:r>
      <w:proofErr w:type="spellEnd"/>
      <w:r w:rsidR="00EF5F0C" w:rsidRPr="00262B1E">
        <w:t xml:space="preserve">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77777777" w:rsidR="002E110C" w:rsidRPr="00262B1E" w:rsidRDefault="002E110C" w:rsidP="00B563CE">
      <w:r w:rsidRPr="00262B1E">
        <w:t xml:space="preserve">Dalším krokem je výpočet deskriptoru. </w:t>
      </w:r>
      <w:r w:rsidR="00D76DB5" w:rsidRPr="00262B1E">
        <w:t>Způsoby výpočtu jednotlivých deskriptorů jsou uvedeny dále v </w:t>
      </w:r>
      <w:proofErr w:type="gramStart"/>
      <w:r w:rsidR="00D76DB5" w:rsidRPr="00262B1E">
        <w:t xml:space="preserve">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BB0DC8">
        <w:t>2.2</w:t>
      </w:r>
      <w:r w:rsidR="00D76DB5" w:rsidRPr="00262B1E">
        <w:fldChar w:fldCharType="end"/>
      </w:r>
      <w:r w:rsidR="00D76DB5" w:rsidRPr="00262B1E">
        <w:t>.</w:t>
      </w:r>
      <w:proofErr w:type="gramEnd"/>
      <w:r w:rsidR="00D76DB5" w:rsidRPr="00262B1E">
        <w:t xml:space="preserve"> </w:t>
      </w:r>
      <w:r w:rsidRPr="00262B1E">
        <w:t>Deskri</w:t>
      </w:r>
      <w:r w:rsidR="005558FF" w:rsidRPr="00262B1E">
        <w:t>p</w:t>
      </w:r>
      <w:r w:rsidRPr="00262B1E">
        <w:t xml:space="preserve">tory můžou být binární nebo nebinární, s různou </w:t>
      </w:r>
      <w:proofErr w:type="spellStart"/>
      <w:r w:rsidRPr="00262B1E">
        <w:t>dimenziona</w:t>
      </w:r>
      <w:r w:rsidR="005558FF" w:rsidRPr="00262B1E">
        <w:t>litou</w:t>
      </w:r>
      <w:proofErr w:type="spellEnd"/>
      <w:r w:rsidR="005558FF" w:rsidRPr="00262B1E">
        <w:t>. Bi</w:t>
      </w:r>
      <w:r w:rsidRPr="00262B1E">
        <w:t xml:space="preserve">nární deskriptory mají velkou výhodu ve srovnávání deskriptoru aktuálního snímku s deskriptory snímků v databázi, protože se může využít </w:t>
      </w:r>
      <w:proofErr w:type="spellStart"/>
      <w:r w:rsidRPr="00262B1E">
        <w:t>Hammingova</w:t>
      </w:r>
      <w:proofErr w:type="spellEnd"/>
      <w:r w:rsidRPr="00262B1E">
        <w:t xml:space="preserve"> vzdálenost</w:t>
      </w:r>
      <w:r w:rsidR="005558FF" w:rsidRPr="00262B1E">
        <w:fldChar w:fldCharType="begin" w:fldLock="1"/>
      </w:r>
      <w:r w:rsidR="005558FF" w:rsidRPr="00262B1E">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5558FF" w:rsidRPr="00262B1E">
        <w:rPr>
          <w:noProof/>
        </w:rPr>
        <w:t>[15]</w:t>
      </w:r>
      <w:r w:rsidR="005558FF" w:rsidRPr="00262B1E">
        <w:fldChar w:fldCharType="end"/>
      </w:r>
      <w:r w:rsidRPr="00262B1E">
        <w:t xml:space="preserve">. </w:t>
      </w:r>
      <w:r w:rsidR="00D76DB5" w:rsidRPr="00262B1E">
        <w:t xml:space="preserve">Výpočet </w:t>
      </w:r>
      <w:proofErr w:type="spellStart"/>
      <w:r w:rsidR="00D76DB5" w:rsidRPr="00262B1E">
        <w:t>Hammingovy</w:t>
      </w:r>
      <w:proofErr w:type="spellEnd"/>
      <w:r w:rsidR="00D76DB5" w:rsidRPr="00262B1E">
        <w:t xml:space="preserve"> vzdálenosti je velmi rychlý a také jednoduchý. Pro výpočet stačí binární operace XOR následovaná sumou bitů. Na rozdíl od toho, na srovnání </w:t>
      </w:r>
      <w:proofErr w:type="spellStart"/>
      <w:r w:rsidR="00D76DB5" w:rsidRPr="00262B1E">
        <w:t>nebirnárních</w:t>
      </w:r>
      <w:proofErr w:type="spellEnd"/>
      <w:r w:rsidR="00D76DB5" w:rsidRPr="00262B1E">
        <w:t xml:space="preserve"> deskriptorů je potřeba složitějších a výpočetně náročnějších metod. Příkladem je výpočet Euklidovské vzdálenosti, následovaný </w:t>
      </w:r>
      <w:proofErr w:type="spellStart"/>
      <w:r w:rsidR="00D76DB5" w:rsidRPr="00262B1E">
        <w:t>Houghovou</w:t>
      </w:r>
      <w:proofErr w:type="spellEnd"/>
      <w:r w:rsidR="00D76DB5" w:rsidRPr="00262B1E">
        <w:t xml:space="preserve">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D76DB5" w:rsidRPr="00262B1E">
        <w:t xml:space="preserve">). </w:t>
      </w:r>
      <w:proofErr w:type="spellStart"/>
      <w:r w:rsidR="003929D6" w:rsidRPr="00262B1E">
        <w:t>Dimenzionalita</w:t>
      </w:r>
      <w:proofErr w:type="spellEnd"/>
      <w:r w:rsidR="003929D6" w:rsidRPr="00262B1E">
        <w:t xml:space="preserve"> deskriptoru prakticky znamená, jak dlouhý je vektor příznaků pro každý bod zájmu. Obecně platí, čím vyšší </w:t>
      </w:r>
      <w:proofErr w:type="spellStart"/>
      <w:r w:rsidR="003929D6" w:rsidRPr="00262B1E">
        <w:t>dimenzionalita</w:t>
      </w:r>
      <w:proofErr w:type="spellEnd"/>
      <w:r w:rsidR="003929D6" w:rsidRPr="00262B1E">
        <w:t xml:space="preserve">, tím větší robustnost a přesnost, ale zároveň delší čas na výpočet a srovnání deskriptoru s deskriptory snímků v databázi. </w:t>
      </w:r>
    </w:p>
    <w:p w14:paraId="0DFF2658" w14:textId="05A03B1A" w:rsidR="003929D6" w:rsidRPr="00262B1E" w:rsidRDefault="003929D6" w:rsidP="00B563CE">
      <w:del w:id="63" w:author="vratislav.harabis Harabiš" w:date="2016-12-24T01:39:00Z">
        <w:r w:rsidRPr="00262B1E" w:rsidDel="00AC556E">
          <w:delText xml:space="preserve">Deskritory </w:delText>
        </w:r>
      </w:del>
      <w:ins w:id="64" w:author="vratislav.harabis Harabiš" w:date="2016-12-24T01:39:00Z">
        <w:r w:rsidR="00AC556E">
          <w:t xml:space="preserve">Deskriptory </w:t>
        </w:r>
      </w:ins>
      <w:r w:rsidRPr="00262B1E">
        <w:t xml:space="preserve">s vyšší </w:t>
      </w:r>
      <w:proofErr w:type="spellStart"/>
      <w:r w:rsidRPr="00262B1E">
        <w:t>dimenzionalitou</w:t>
      </w:r>
      <w:proofErr w:type="spellEnd"/>
      <w:r w:rsidRPr="00262B1E">
        <w:t xml:space="preserve"> dosahují lepších výsledků, ale s počtem snímků v databázi se dramat</w:t>
      </w:r>
      <w:r w:rsidR="005558FF" w:rsidRPr="00262B1E">
        <w:t>icky zvyšuje čas pro srovnávání</w:t>
      </w:r>
      <w:r w:rsidR="005558FF" w:rsidRPr="00262B1E">
        <w:fldChar w:fldCharType="begin" w:fldLock="1"/>
      </w:r>
      <w:r w:rsidR="00CE48ED" w:rsidRPr="00262B1E">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5558FF" w:rsidRPr="00262B1E">
        <w:rPr>
          <w:noProof/>
        </w:rPr>
        <w:t>[16]</w:t>
      </w:r>
      <w:r w:rsidR="005558FF" w:rsidRPr="00262B1E">
        <w:fldChar w:fldCharType="end"/>
      </w:r>
      <w:r w:rsidR="005558FF" w:rsidRPr="00262B1E">
        <w:t>.</w:t>
      </w:r>
      <w:r w:rsidRPr="00262B1E">
        <w:t xml:space="preserve"> T</w:t>
      </w:r>
      <w:r w:rsidR="00D978D7">
        <w:t xml:space="preserve">o se úspěšně řeší redukcí </w:t>
      </w:r>
      <w:proofErr w:type="spellStart"/>
      <w:r w:rsidR="00D978D7">
        <w:t>dimenz</w:t>
      </w:r>
      <w:r w:rsidRPr="00262B1E">
        <w:t>ionality</w:t>
      </w:r>
      <w:proofErr w:type="spellEnd"/>
      <w:r w:rsidRPr="00262B1E">
        <w:t xml:space="preserve"> pomocí metod jako je PCA</w:t>
      </w:r>
      <w:r w:rsidR="005558FF" w:rsidRPr="00262B1E">
        <w:fldChar w:fldCharType="begin" w:fldLock="1"/>
      </w:r>
      <w:r w:rsidR="00CE48ED" w:rsidRPr="00262B1E">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5558FF" w:rsidRPr="00262B1E">
        <w:rPr>
          <w:noProof/>
        </w:rPr>
        <w:t>[17]</w:t>
      </w:r>
      <w:r w:rsidR="005558FF" w:rsidRPr="00262B1E">
        <w:fldChar w:fldCharType="end"/>
      </w:r>
      <w:r w:rsidRPr="00262B1E">
        <w:t xml:space="preserve"> </w:t>
      </w:r>
      <w:r w:rsidR="00C86EBD" w:rsidRPr="00262B1E">
        <w:t>a LDA</w:t>
      </w:r>
      <w:r w:rsidR="005558FF" w:rsidRPr="00262B1E">
        <w:fldChar w:fldCharType="begin" w:fldLock="1"/>
      </w:r>
      <w:r w:rsidR="00CE48ED" w:rsidRPr="00262B1E">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5558FF" w:rsidRPr="00262B1E">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E48ED" w:rsidRPr="00262B1E">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5558FF" w:rsidRPr="00262B1E">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Nadpis2"/>
      </w:pPr>
      <w:bookmarkStart w:id="65" w:name="_Toc470255194"/>
      <w:r w:rsidRPr="00262B1E">
        <w:t>Detekce zajímavých bodů v obraze</w:t>
      </w:r>
      <w:bookmarkEnd w:id="65"/>
    </w:p>
    <w:p w14:paraId="04C4CF9F" w14:textId="77777777" w:rsidR="00443501" w:rsidRPr="00262B1E" w:rsidRDefault="00443501" w:rsidP="00B563CE">
      <w:pPr>
        <w:pStyle w:val="Bezmezer"/>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w:t>
      </w:r>
      <w:proofErr w:type="spellStart"/>
      <w:r w:rsidRPr="00262B1E">
        <w:t>H</w:t>
      </w:r>
      <w:r w:rsidR="00CE48ED" w:rsidRPr="00262B1E">
        <w:t>arrisův</w:t>
      </w:r>
      <w:proofErr w:type="spellEnd"/>
      <w:r w:rsidR="00CE48ED" w:rsidRPr="00262B1E">
        <w:t xml:space="preserve"> detektor a FAST,</w:t>
      </w:r>
      <w:r w:rsidRPr="00262B1E">
        <w:t xml:space="preserve"> a to hlavně kvůli jejich hojnému využití v praxi a dobrým výsledkům </w:t>
      </w:r>
      <w:r w:rsidR="008E0A01" w:rsidRPr="00262B1E">
        <w:t xml:space="preserve">ve spojení s vybranými deskriptory (více v </w:t>
      </w:r>
      <w:proofErr w:type="gramStart"/>
      <w:r w:rsidR="008E0A01" w:rsidRPr="00262B1E">
        <w:t xml:space="preserve">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BB0DC8">
        <w:t>2.2</w:t>
      </w:r>
      <w:r w:rsidR="008E0A01" w:rsidRPr="00262B1E">
        <w:fldChar w:fldCharType="end"/>
      </w:r>
      <w:r w:rsidR="008E0A01" w:rsidRPr="00262B1E">
        <w:t>).</w:t>
      </w:r>
      <w:proofErr w:type="gramEnd"/>
    </w:p>
    <w:p w14:paraId="0D5DAE8D" w14:textId="77777777" w:rsidR="00406FDB" w:rsidRPr="00262B1E" w:rsidRDefault="000F69E1" w:rsidP="000F69E1">
      <w:pPr>
        <w:pStyle w:val="Nadpis3"/>
      </w:pPr>
      <w:bookmarkStart w:id="66" w:name="_Toc470255195"/>
      <w:proofErr w:type="spellStart"/>
      <w:r w:rsidRPr="00262B1E">
        <w:t>Harissův</w:t>
      </w:r>
      <w:proofErr w:type="spellEnd"/>
      <w:r w:rsidRPr="00262B1E">
        <w:t xml:space="preserve"> detektor rohů</w:t>
      </w:r>
      <w:bookmarkEnd w:id="66"/>
    </w:p>
    <w:p w14:paraId="5DFE1C01" w14:textId="77777777" w:rsidR="00406FDB" w:rsidRPr="00262B1E" w:rsidRDefault="00AD17E5" w:rsidP="00B563CE">
      <w:pPr>
        <w:pStyle w:val="Bezmezer"/>
      </w:pPr>
      <w:proofErr w:type="spellStart"/>
      <w:r w:rsidRPr="00262B1E">
        <w:t>Harrisův</w:t>
      </w:r>
      <w:proofErr w:type="spellEnd"/>
      <w:r w:rsidRPr="00262B1E">
        <w:t xml:space="preserve">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BB0DC8" w:rsidRPr="00BB0DC8">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BB0DC8" w:rsidRPr="00BB0DC8">
        <w:rPr>
          <w:i/>
        </w:rPr>
        <w:t>(9)</w:t>
      </w:r>
      <w:r w:rsidR="002229B5" w:rsidRPr="00262B1E">
        <w:rPr>
          <w:i/>
        </w:rPr>
        <w:fldChar w:fldCharType="end"/>
      </w:r>
      <w:r w:rsidRPr="00262B1E">
        <w:t xml:space="preserve"> v okolí bodu </w:t>
      </w:r>
      <w:proofErr w:type="spellStart"/>
      <w:r w:rsidRPr="00262B1E">
        <w:t>váhované</w:t>
      </w:r>
      <w:proofErr w:type="spellEnd"/>
      <w:r w:rsidRPr="00262B1E">
        <w:t xml:space="preserve">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BB0DC8" w:rsidRPr="00BB0DC8">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BB0DC8" w:rsidRPr="00262B1E">
        <w:rPr>
          <w:i/>
        </w:rPr>
        <w:t>(</w:t>
      </w:r>
      <w:r w:rsidR="00BB0DC8">
        <w:rPr>
          <w:i/>
        </w:rPr>
        <w:t>8</w:t>
      </w:r>
      <w:r w:rsidR="00BB0DC8"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BB0DC8" w:rsidRPr="00262B1E">
        <w:rPr>
          <w:i/>
        </w:rPr>
        <w:t>(</w:t>
      </w:r>
      <w:r w:rsidR="00BB0DC8">
        <w:rPr>
          <w:i/>
        </w:rPr>
        <w:t>10</w:t>
      </w:r>
      <w:r w:rsidR="00BB0DC8"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BB0DC8" w:rsidRPr="00262B1E">
        <w:rPr>
          <w:i/>
        </w:rPr>
        <w:t>(</w:t>
      </w:r>
      <w:r w:rsidR="00BB0DC8">
        <w:rPr>
          <w:i/>
          <w:noProof/>
        </w:rPr>
        <w:t>5</w:t>
      </w:r>
      <w:r w:rsidR="00BB0DC8"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BB0DC8" w:rsidRPr="00262B1E">
        <w:t xml:space="preserve">Obr. </w:t>
      </w:r>
      <w:r w:rsidR="00BB0DC8">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E48ED"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E48ED" w:rsidRPr="00262B1E">
        <w:rPr>
          <w:noProof/>
        </w:rPr>
        <w:t>[7]</w:t>
      </w:r>
      <w:r w:rsidR="00CE48ED" w:rsidRPr="00262B1E">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77777777" w:rsidR="002229B5" w:rsidRPr="00262B1E" w:rsidRDefault="002229B5" w:rsidP="002229B5">
            <w:pPr>
              <w:jc w:val="right"/>
              <w:rPr>
                <w:i/>
              </w:rPr>
            </w:pPr>
            <w:bookmarkStart w:id="67"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5</w:t>
            </w:r>
            <w:r w:rsidRPr="00262B1E">
              <w:rPr>
                <w:i/>
              </w:rPr>
              <w:fldChar w:fldCharType="end"/>
            </w:r>
            <w:r w:rsidRPr="00262B1E">
              <w:rPr>
                <w:i/>
              </w:rPr>
              <w:t>)</w:t>
            </w:r>
            <w:bookmarkEnd w:id="67"/>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77777777" w:rsidR="002229B5" w:rsidRPr="00262B1E" w:rsidRDefault="002229B5" w:rsidP="002229B5">
            <w:pPr>
              <w:pStyle w:val="Titulek"/>
              <w:jc w:val="right"/>
            </w:pPr>
            <w:bookmarkStart w:id="68" w:name="_Ref470001503"/>
            <w:r w:rsidRPr="00262B1E">
              <w:t>(</w:t>
            </w:r>
            <w:fldSimple w:instr=" SEQ Rovnice \* ARABIC ">
              <w:r w:rsidR="00BB0DC8">
                <w:rPr>
                  <w:noProof/>
                </w:rPr>
                <w:t>6</w:t>
              </w:r>
            </w:fldSimple>
            <w:r w:rsidRPr="00262B1E">
              <w:t>)</w:t>
            </w:r>
            <w:bookmarkEnd w:id="68"/>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77777777" w:rsidR="002229B5" w:rsidRPr="00262B1E" w:rsidRDefault="002229B5" w:rsidP="002229B5">
            <w:pPr>
              <w:pStyle w:val="Titulek"/>
              <w:jc w:val="right"/>
            </w:pPr>
            <w:bookmarkStart w:id="69" w:name="_Ref470001483"/>
            <w:r w:rsidRPr="00262B1E">
              <w:t>(</w:t>
            </w:r>
            <w:fldSimple w:instr=" SEQ Rovnice \* ARABIC ">
              <w:r w:rsidR="00BB0DC8">
                <w:rPr>
                  <w:noProof/>
                </w:rPr>
                <w:t>7</w:t>
              </w:r>
            </w:fldSimple>
            <w:r w:rsidRPr="00262B1E">
              <w:t>)</w:t>
            </w:r>
            <w:bookmarkEnd w:id="69"/>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7777777" w:rsidR="002229B5" w:rsidRPr="00262B1E" w:rsidRDefault="002229B5" w:rsidP="002229B5">
            <w:pPr>
              <w:jc w:val="right"/>
              <w:rPr>
                <w:rFonts w:eastAsia="Calibri" w:cs="Times New Roman"/>
                <w:i/>
              </w:rPr>
            </w:pPr>
            <w:bookmarkStart w:id="70"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8</w:t>
            </w:r>
            <w:r w:rsidRPr="00262B1E">
              <w:rPr>
                <w:i/>
              </w:rPr>
              <w:fldChar w:fldCharType="end"/>
            </w:r>
            <w:r w:rsidRPr="00262B1E">
              <w:rPr>
                <w:i/>
              </w:rPr>
              <w:t>)</w:t>
            </w:r>
            <w:bookmarkEnd w:id="70"/>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77777777" w:rsidR="002229B5" w:rsidRPr="00262B1E" w:rsidRDefault="002229B5" w:rsidP="002229B5">
            <w:pPr>
              <w:pStyle w:val="Titulek"/>
              <w:jc w:val="right"/>
            </w:pPr>
            <w:bookmarkStart w:id="71" w:name="_Ref470001485"/>
            <w:r w:rsidRPr="00262B1E">
              <w:t>(</w:t>
            </w:r>
            <w:fldSimple w:instr=" SEQ Rovnice \* ARABIC ">
              <w:r w:rsidR="00BB0DC8">
                <w:rPr>
                  <w:noProof/>
                </w:rPr>
                <w:t>9</w:t>
              </w:r>
            </w:fldSimple>
            <w:r w:rsidRPr="00262B1E">
              <w:t>)</w:t>
            </w:r>
            <w:bookmarkEnd w:id="71"/>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7777777" w:rsidR="002229B5" w:rsidRPr="00262B1E" w:rsidRDefault="002229B5" w:rsidP="002229B5">
            <w:pPr>
              <w:jc w:val="right"/>
              <w:rPr>
                <w:i/>
              </w:rPr>
            </w:pPr>
            <w:bookmarkStart w:id="72"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10</w:t>
            </w:r>
            <w:r w:rsidRPr="00262B1E">
              <w:rPr>
                <w:i/>
              </w:rPr>
              <w:fldChar w:fldCharType="end"/>
            </w:r>
            <w:r w:rsidRPr="00262B1E">
              <w:rPr>
                <w:i/>
              </w:rPr>
              <w:t>)</w:t>
            </w:r>
            <w:bookmarkEnd w:id="72"/>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eastAsia="cs-CZ"/>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77777777" w:rsidR="00FE323A" w:rsidRPr="00262B1E" w:rsidRDefault="00AD17E5" w:rsidP="00AD17E5">
      <w:pPr>
        <w:pStyle w:val="Titulek"/>
        <w:jc w:val="center"/>
      </w:pPr>
      <w:bookmarkStart w:id="73" w:name="_Ref470001736"/>
      <w:bookmarkStart w:id="74" w:name="_Ref470001729"/>
      <w:bookmarkStart w:id="75" w:name="_Toc470253456"/>
      <w:r w:rsidRPr="00262B1E">
        <w:t xml:space="preserve">Obr. </w:t>
      </w:r>
      <w:fldSimple w:instr=" SEQ Obr. \* ARABIC ">
        <w:r w:rsidR="00BB0DC8">
          <w:rPr>
            <w:noProof/>
          </w:rPr>
          <w:t>8</w:t>
        </w:r>
      </w:fldSimple>
      <w:bookmarkEnd w:id="73"/>
      <w:r w:rsidRPr="00262B1E">
        <w:t xml:space="preserve"> – Reprezentace vlastností objektů v obraze na základě vlastních hodnot matice M</w:t>
      </w:r>
      <w:bookmarkEnd w:id="74"/>
      <w:bookmarkEnd w:id="75"/>
    </w:p>
    <w:p w14:paraId="6D965AAA" w14:textId="77777777" w:rsidR="00406FDB" w:rsidRPr="00262B1E" w:rsidRDefault="008E75AA" w:rsidP="000B058C">
      <w:pPr>
        <w:pStyle w:val="Nadpis3"/>
      </w:pPr>
      <w:bookmarkStart w:id="76" w:name="_Toc470255196"/>
      <w:r w:rsidRPr="00262B1E">
        <w:t>FAST</w:t>
      </w:r>
      <w:r w:rsidR="00141AD1" w:rsidRPr="00262B1E">
        <w:t xml:space="preserve"> – </w:t>
      </w:r>
      <w:proofErr w:type="spellStart"/>
      <w:r w:rsidR="00141AD1" w:rsidRPr="00262B1E">
        <w:t>Feature</w:t>
      </w:r>
      <w:proofErr w:type="spellEnd"/>
      <w:r w:rsidR="00141AD1" w:rsidRPr="00262B1E">
        <w:t xml:space="preserve"> </w:t>
      </w:r>
      <w:proofErr w:type="spellStart"/>
      <w:r w:rsidR="00141AD1" w:rsidRPr="00262B1E">
        <w:t>from</w:t>
      </w:r>
      <w:proofErr w:type="spellEnd"/>
      <w:r w:rsidR="00141AD1" w:rsidRPr="00262B1E">
        <w:t xml:space="preserve"> </w:t>
      </w:r>
      <w:proofErr w:type="spellStart"/>
      <w:r w:rsidR="00141AD1" w:rsidRPr="00262B1E">
        <w:t>Accelerated</w:t>
      </w:r>
      <w:proofErr w:type="spellEnd"/>
      <w:r w:rsidR="00141AD1" w:rsidRPr="00262B1E">
        <w:t xml:space="preserve"> Segment Test</w:t>
      </w:r>
      <w:bookmarkEnd w:id="76"/>
    </w:p>
    <w:p w14:paraId="3C212A16" w14:textId="77777777" w:rsidR="00141AD1" w:rsidRPr="00262B1E" w:rsidRDefault="00692BF3" w:rsidP="00B563CE">
      <w:pPr>
        <w:pStyle w:val="Bezmezer"/>
      </w:pPr>
      <w:proofErr w:type="spellStart"/>
      <w:r w:rsidRPr="00262B1E">
        <w:t>Feature</w:t>
      </w:r>
      <w:proofErr w:type="spell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 dále jen FAST, je jeden z n</w:t>
      </w:r>
      <w:r w:rsidR="00443501" w:rsidRPr="00262B1E">
        <w:t>ejrychlejších detektorů bodů zájmu</w:t>
      </w:r>
      <w:r w:rsidRPr="00262B1E">
        <w:t xml:space="preserve"> v dnešní době. FAST detektor prochází obraz pixel po pixelu a vyhodnocuje jeho </w:t>
      </w:r>
      <w:proofErr w:type="spellStart"/>
      <w:r w:rsidRPr="00262B1E">
        <w:t>NxN</w:t>
      </w:r>
      <w:proofErr w:type="spellEnd"/>
      <w:r w:rsidRPr="00262B1E">
        <w:t xml:space="preserve">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w:t>
      </w:r>
      <w:proofErr w:type="spellStart"/>
      <w:r w:rsidR="00D63D85" w:rsidRPr="00262B1E">
        <w:t>I</w:t>
      </w:r>
      <w:r w:rsidR="00D63D85" w:rsidRPr="00262B1E">
        <w:rPr>
          <w:vertAlign w:val="subscript"/>
        </w:rPr>
        <w:t>p</w:t>
      </w:r>
      <w:proofErr w:type="spellEnd"/>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 xml:space="preserve">Pro větší rychlost se nejdříve vyhodnotí čtyři pixely (nahoře, dole, vlevo a vpravo). Pokud alespoň tři z nich mají hodnotu jasu vyšší než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nižší než </w:t>
      </w:r>
      <w:proofErr w:type="spellStart"/>
      <w:r w:rsidR="00D63D85" w:rsidRPr="00262B1E">
        <w:t>I</w:t>
      </w:r>
      <w:r w:rsidR="00D63D85" w:rsidRPr="00262B1E">
        <w:rPr>
          <w:vertAlign w:val="subscript"/>
        </w:rPr>
        <w:t>p</w:t>
      </w:r>
      <w:proofErr w:type="spellEnd"/>
      <w:r w:rsidR="00D63D85" w:rsidRPr="00262B1E">
        <w:t xml:space="preserve">-t, kde </w:t>
      </w:r>
      <w:r w:rsidR="00D63D85" w:rsidRPr="00262B1E">
        <w:rPr>
          <w:i/>
        </w:rPr>
        <w:t>t</w:t>
      </w:r>
      <w:r w:rsidR="00D63D85" w:rsidRPr="00262B1E">
        <w:t xml:space="preserve"> je prahová hodnota, místo je vyhodnoceno jako potenciální příznak a postupuje se evaluací ostatních pixelů.  Pokud se najde spojitý segment pixelů</w:t>
      </w:r>
      <w:r w:rsidR="000B058C" w:rsidRPr="00262B1E">
        <w:t xml:space="preserve"> o dané délce </w:t>
      </w:r>
      <w:r w:rsidR="000B058C" w:rsidRPr="00262B1E">
        <w:rPr>
          <w:i/>
        </w:rPr>
        <w:t>m</w:t>
      </w:r>
      <w:r w:rsidR="00D63D85" w:rsidRPr="00262B1E">
        <w:t xml:space="preserve">, které splňují podmínku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w:t>
      </w:r>
      <w:proofErr w:type="spellStart"/>
      <w:r w:rsidR="00D63D85" w:rsidRPr="00262B1E">
        <w:t>I</w:t>
      </w:r>
      <w:r w:rsidR="00D63D85" w:rsidRPr="00262B1E">
        <w:rPr>
          <w:vertAlign w:val="subscript"/>
        </w:rPr>
        <w:t>p</w:t>
      </w:r>
      <w:proofErr w:type="spellEnd"/>
      <w:r w:rsidR="00D63D85" w:rsidRPr="00262B1E">
        <w:t>-t</w:t>
      </w:r>
      <w:r w:rsidR="000B058C" w:rsidRPr="00262B1E">
        <w:t>, pak j</w:t>
      </w:r>
      <w:r w:rsidR="00443501" w:rsidRPr="00262B1E">
        <w:t>e místo vyhodnoceno jako bod zájmu</w:t>
      </w:r>
      <w:r w:rsidR="00CE48ED" w:rsidRPr="00262B1E">
        <w:fldChar w:fldCharType="begin" w:fldLock="1"/>
      </w:r>
      <w:r w:rsidR="00CE48ED"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E48ED" w:rsidRPr="00262B1E">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CE48ED" w:rsidRPr="00262B1E">
        <w:t>O</w:t>
      </w:r>
      <w:r w:rsidR="00E00C64" w:rsidRPr="00262B1E">
        <w:t>smi</w:t>
      </w:r>
      <w:r w:rsidR="00CE48ED" w:rsidRPr="00262B1E">
        <w:t xml:space="preserve"> </w:t>
      </w:r>
      <w:r w:rsidR="00E00C64" w:rsidRPr="00262B1E">
        <w:lastRenderedPageBreak/>
        <w:t>pixelů.</w:t>
      </w:r>
      <w:r w:rsidR="000B058C" w:rsidRPr="00262B1E">
        <w:rPr>
          <w:noProof/>
          <w:lang w:eastAsia="cs-CZ"/>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77777777" w:rsidR="00C04323" w:rsidRPr="00262B1E" w:rsidRDefault="00141AD1" w:rsidP="00141AD1">
      <w:pPr>
        <w:pStyle w:val="Titulek"/>
      </w:pPr>
      <w:bookmarkStart w:id="77" w:name="_Toc470253457"/>
      <w:r w:rsidRPr="00262B1E">
        <w:t xml:space="preserve">Obr. </w:t>
      </w:r>
      <w:fldSimple w:instr=" SEQ Obr. \* ARABIC ">
        <w:r w:rsidR="00BB0DC8">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jsou používány pro jeho hodnocení.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53352B" w:rsidRPr="00262B1E">
        <w:rPr>
          <w:i w:val="0"/>
          <w:noProof/>
        </w:rPr>
        <w:t>[10]</w:t>
      </w:r>
      <w:bookmarkEnd w:id="77"/>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w:t>
      </w:r>
      <w:proofErr w:type="spellStart"/>
      <w:r w:rsidRPr="00262B1E">
        <w:t>Harrisův</w:t>
      </w:r>
      <w:proofErr w:type="spellEnd"/>
      <w:r w:rsidRPr="00262B1E">
        <w:t xml:space="preserve">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Nadpis2"/>
      </w:pPr>
      <w:bookmarkStart w:id="78" w:name="_Ref469661190"/>
      <w:bookmarkStart w:id="79" w:name="_Toc470255197"/>
      <w:r w:rsidRPr="00262B1E">
        <w:t>Deskriptory</w:t>
      </w:r>
      <w:bookmarkEnd w:id="78"/>
      <w:bookmarkEnd w:id="79"/>
    </w:p>
    <w:p w14:paraId="7ABCC4B6" w14:textId="77777777" w:rsidR="00F629A1" w:rsidRPr="00262B1E" w:rsidRDefault="00F629A1" w:rsidP="008E15F1">
      <w:pPr>
        <w:pStyle w:val="Nadpis3"/>
      </w:pPr>
      <w:bookmarkStart w:id="80" w:name="_Toc470255198"/>
      <w:r w:rsidRPr="00262B1E">
        <w:t>SIFT</w:t>
      </w:r>
      <w:r w:rsidR="008E75AA" w:rsidRPr="00262B1E">
        <w:t xml:space="preserve"> – </w:t>
      </w:r>
      <w:proofErr w:type="spellStart"/>
      <w:r w:rsidR="008E75AA" w:rsidRPr="00262B1E">
        <w:t>Scale</w:t>
      </w:r>
      <w:proofErr w:type="spellEnd"/>
      <w:r w:rsidR="008E75AA" w:rsidRPr="00262B1E">
        <w:t xml:space="preserve"> Invariant </w:t>
      </w:r>
      <w:proofErr w:type="spellStart"/>
      <w:r w:rsidR="008E75AA" w:rsidRPr="00262B1E">
        <w:t>Feature</w:t>
      </w:r>
      <w:proofErr w:type="spellEnd"/>
      <w:r w:rsidR="008E75AA" w:rsidRPr="00262B1E">
        <w:t xml:space="preserve"> </w:t>
      </w:r>
      <w:proofErr w:type="spellStart"/>
      <w:r w:rsidR="008E75AA" w:rsidRPr="00262B1E">
        <w:t>transform</w:t>
      </w:r>
      <w:bookmarkEnd w:id="80"/>
      <w:proofErr w:type="spellEnd"/>
      <w:r w:rsidR="00A2559F" w:rsidRPr="00262B1E">
        <w:t xml:space="preserve"> </w:t>
      </w:r>
    </w:p>
    <w:p w14:paraId="36D375D3" w14:textId="77777777" w:rsidR="00CA3031" w:rsidRPr="00262B1E" w:rsidRDefault="00495ECA" w:rsidP="00B563CE">
      <w:pPr>
        <w:pStyle w:val="Bezmezer"/>
      </w:pPr>
      <w:proofErr w:type="spellStart"/>
      <w:r>
        <w:t>Scale</w:t>
      </w:r>
      <w:proofErr w:type="spellEnd"/>
      <w:r>
        <w:t xml:space="preserve"> Invariant </w:t>
      </w:r>
      <w:proofErr w:type="spellStart"/>
      <w:r>
        <w:t>Feature</w:t>
      </w:r>
      <w:proofErr w:type="spellEnd"/>
      <w:r>
        <w:t xml:space="preserve"> </w:t>
      </w:r>
      <w:proofErr w:type="spellStart"/>
      <w:r>
        <w:t>transform</w:t>
      </w:r>
      <w:proofErr w:type="spellEnd"/>
      <w:r>
        <w:t xml:space="preserve">, dále jen SIFT je jeden </w:t>
      </w:r>
      <w:r w:rsidR="00262B1E" w:rsidRPr="00262B1E">
        <w:t>z nejvíce používaných</w:t>
      </w:r>
      <w:r>
        <w:t xml:space="preserve"> deskriptorů a je považován za zla</w:t>
      </w:r>
      <w:r w:rsidR="00305B16">
        <w:t>tý standard a základ těchto metod</w:t>
      </w:r>
      <w:r>
        <w:t xml:space="preserve">. </w:t>
      </w:r>
      <w:r w:rsidR="00CA3031">
        <w:t xml:space="preserve">Generování bodů zájmu probíhá na základě </w:t>
      </w:r>
      <w:proofErr w:type="spellStart"/>
      <w:r w:rsidR="00CA3031">
        <w:t>Harrisova</w:t>
      </w:r>
      <w:proofErr w:type="spellEnd"/>
      <w:r w:rsidR="00CA3031">
        <w:t xml:space="preserve">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xml:space="preserve">, že může srovnávat scény s řadou </w:t>
      </w:r>
      <w:proofErr w:type="spellStart"/>
      <w:r w:rsidR="00CA3031" w:rsidRPr="00262B1E">
        <w:t>affiních</w:t>
      </w:r>
      <w:proofErr w:type="spellEnd"/>
      <w:r w:rsidR="00CA3031" w:rsidRPr="00262B1E">
        <w:t xml:space="preserve"> transformací, změnou úhlu pohledu, </w:t>
      </w:r>
      <w:proofErr w:type="spellStart"/>
      <w:r w:rsidR="00CA3031" w:rsidRPr="00262B1E">
        <w:t>osvělení</w:t>
      </w:r>
      <w:proofErr w:type="spellEnd"/>
      <w:r w:rsidR="00CA3031" w:rsidRPr="00262B1E">
        <w:t xml:space="preserve">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w:t>
      </w:r>
      <w:proofErr w:type="spellStart"/>
      <w:r>
        <w:t>nebinarita</w:t>
      </w:r>
      <w:proofErr w:type="spellEnd"/>
      <w:r>
        <w:t>. J</w:t>
      </w:r>
      <w:r w:rsidR="00495ECA">
        <w:t xml:space="preserve">e tudíž pomalý </w:t>
      </w:r>
      <w:r>
        <w:t>na výpočet a srovnávání, proto není vhodný pro aplikaci v této práci.</w:t>
      </w:r>
    </w:p>
    <w:p w14:paraId="07DE2FB1" w14:textId="77777777" w:rsidR="00F629A1" w:rsidRPr="00262B1E" w:rsidRDefault="00F629A1" w:rsidP="008E15F1">
      <w:pPr>
        <w:pStyle w:val="Nadpis3"/>
      </w:pPr>
      <w:bookmarkStart w:id="81" w:name="_Toc470255199"/>
      <w:r w:rsidRPr="00262B1E">
        <w:t>SURF</w:t>
      </w:r>
      <w:r w:rsidR="006F78FC" w:rsidRPr="00262B1E">
        <w:t xml:space="preserve"> – </w:t>
      </w:r>
      <w:proofErr w:type="spellStart"/>
      <w:r w:rsidR="006F78FC" w:rsidRPr="00262B1E">
        <w:t>Speeded</w:t>
      </w:r>
      <w:proofErr w:type="spellEnd"/>
      <w:r w:rsidR="006F78FC" w:rsidRPr="00262B1E">
        <w:t xml:space="preserve"> Up Robust </w:t>
      </w:r>
      <w:proofErr w:type="spellStart"/>
      <w:r w:rsidR="006F78FC" w:rsidRPr="00262B1E">
        <w:t>Features</w:t>
      </w:r>
      <w:proofErr w:type="spellEnd"/>
      <w:r w:rsidR="004A00CB"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r w:rsidR="0053352B" w:rsidRPr="00262B1E">
        <w:rPr>
          <w:noProof/>
        </w:rPr>
        <w:t>[13]</w:t>
      </w:r>
      <w:bookmarkEnd w:id="81"/>
      <w:r w:rsidR="004A00CB" w:rsidRPr="00262B1E">
        <w:fldChar w:fldCharType="end"/>
      </w:r>
    </w:p>
    <w:p w14:paraId="71D84CEC" w14:textId="77777777" w:rsidR="00187975" w:rsidRDefault="0005530D" w:rsidP="00B563CE">
      <w:pPr>
        <w:pStyle w:val="Bezmezer"/>
      </w:pPr>
      <w:r>
        <w:t xml:space="preserve">Speed Up Robust </w:t>
      </w:r>
      <w:proofErr w:type="spellStart"/>
      <w:r>
        <w:t>Features</w:t>
      </w:r>
      <w:proofErr w:type="spellEnd"/>
      <w:r>
        <w:t xml:space="preserve">,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w:t>
      </w:r>
      <w:proofErr w:type="spellStart"/>
      <w:r w:rsidR="00297606">
        <w:t>Hessiánský</w:t>
      </w:r>
      <w:proofErr w:type="spellEnd"/>
      <w:r w:rsidR="00297606">
        <w:t xml:space="preserve"> detektor. </w:t>
      </w:r>
      <w:r w:rsidR="00187975" w:rsidRPr="00297606">
        <w:t xml:space="preserve">Myšlenka </w:t>
      </w:r>
      <w:r w:rsidR="00187975" w:rsidRPr="00297606">
        <w:lastRenderedPageBreak/>
        <w:t xml:space="preserve">je </w:t>
      </w:r>
      <w:proofErr w:type="spellStart"/>
      <w:r w:rsidR="00187975" w:rsidRPr="00297606">
        <w:t>konvolovat</w:t>
      </w:r>
      <w:proofErr w:type="spellEnd"/>
      <w:r w:rsidR="00187975" w:rsidRPr="00297606">
        <w:t xml:space="preserve"> druhou parciální derivaci 2D </w:t>
      </w:r>
      <w:proofErr w:type="spellStart"/>
      <w:r w:rsidR="00187975" w:rsidRPr="00297606">
        <w:t>Gaussiálnské</w:t>
      </w:r>
      <w:proofErr w:type="spellEnd"/>
      <w:r w:rsidR="00187975" w:rsidRPr="00297606">
        <w:t xml:space="preserve"> funkce s původním obrazem. Dále tyto parciální derivace poskládat do </w:t>
      </w:r>
      <w:proofErr w:type="spellStart"/>
      <w:r w:rsidR="00187975" w:rsidRPr="00297606">
        <w:t>Hessiánské</w:t>
      </w:r>
      <w:proofErr w:type="spellEnd"/>
      <w:r w:rsidR="00187975" w:rsidRPr="00297606">
        <w:t xml:space="preserve"> matice</w:t>
      </w:r>
      <w:r w:rsidR="0055442B" w:rsidRPr="00297606">
        <w:t xml:space="preserve"> </w:t>
      </w:r>
      <w:r w:rsidR="0055442B" w:rsidRPr="00297606">
        <w:fldChar w:fldCharType="begin" w:fldLock="1"/>
      </w:r>
      <w:r w:rsidR="00394B3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178D8" w:rsidRPr="00C178D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BB0DC8" w:rsidRPr="00BB0DC8">
        <w:t>(</w:t>
      </w:r>
      <w:r w:rsidR="00BB0DC8" w:rsidRPr="00BB0DC8">
        <w:rPr>
          <w:noProof/>
        </w:rPr>
        <w:t>11</w:t>
      </w:r>
      <w:r w:rsidR="00BB0DC8" w:rsidRPr="00BB0DC8">
        <w:t>)</w:t>
      </w:r>
      <w:r w:rsidR="00C178D8" w:rsidRPr="00C178D8">
        <w:fldChar w:fldCharType="end"/>
      </w:r>
      <w:r w:rsidR="00187975" w:rsidRPr="00297606">
        <w:t xml:space="preserve">. To by bylo ale výpočetně náročné a objevoval se </w:t>
      </w:r>
      <w:proofErr w:type="spellStart"/>
      <w:r w:rsidR="00187975" w:rsidRPr="00297606">
        <w:t>aliasing</w:t>
      </w:r>
      <w:proofErr w:type="spellEnd"/>
      <w:r w:rsidR="00187975" w:rsidRPr="00297606">
        <w:t xml:space="preserve">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BB0DC8" w:rsidRPr="00BB0DC8">
        <w:t>Obr. 10</w:t>
      </w:r>
      <w:r w:rsidR="00C178D8" w:rsidRPr="00C178D8">
        <w:fldChar w:fldCharType="end"/>
      </w:r>
      <w:r w:rsidR="00C178D8">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proofErr w:type="spellStart"/>
      <w:r w:rsidR="0002396B" w:rsidRPr="00297606">
        <w:t>podvzorkování</w:t>
      </w:r>
      <w:proofErr w:type="spellEnd"/>
      <w:r w:rsidR="0002396B" w:rsidRPr="00297606">
        <w:t xml:space="preserve">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 xml:space="preserve">lokalizování bodů zájmu se používá potlačení bodů, v kterých není maximum v okolí 3x3x3. Maxima determinantů </w:t>
      </w:r>
      <w:proofErr w:type="spellStart"/>
      <w:r w:rsidR="005A25A0" w:rsidRPr="00297606">
        <w:t>Hessiánské</w:t>
      </w:r>
      <w:proofErr w:type="spellEnd"/>
      <w:r w:rsidR="005A25A0" w:rsidRPr="00297606">
        <w:t xml:space="preserve"> matice jsou pak interpolována v měřítku</w:t>
      </w:r>
      <w:r w:rsidR="00297606">
        <w:t xml:space="preserve"> a v obrazovém prostoru</w:t>
      </w:r>
      <w:r w:rsidR="00C178D8">
        <w:fldChar w:fldCharType="begin" w:fldLock="1"/>
      </w:r>
      <w:r w:rsidR="00394B3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178D8" w:rsidRPr="00C178D8">
        <w:rPr>
          <w:noProof/>
        </w:rPr>
        <w:t>[21]</w:t>
      </w:r>
      <w:r w:rsidR="00C178D8">
        <w:fldChar w:fldCharType="end"/>
      </w:r>
      <w:r w:rsidR="00297606">
        <w:t>.</w:t>
      </w:r>
      <w:r w:rsidR="009009DB" w:rsidRPr="00262B1E">
        <w:t xml:space="preserve">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77777777" w:rsidR="00C178D8" w:rsidRDefault="00C178D8" w:rsidP="00C178D8">
            <w:pPr>
              <w:pStyle w:val="Titulek"/>
              <w:jc w:val="right"/>
            </w:pPr>
            <w:bookmarkStart w:id="82" w:name="_Ref470252471"/>
            <w:r>
              <w:t>(</w:t>
            </w:r>
            <w:fldSimple w:instr=" SEQ Rovnice \* ARABIC ">
              <w:r w:rsidR="00BB0DC8">
                <w:rPr>
                  <w:noProof/>
                </w:rPr>
                <w:t>11</w:t>
              </w:r>
            </w:fldSimple>
            <w:r>
              <w:t>)</w:t>
            </w:r>
            <w:bookmarkEnd w:id="82"/>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7B5A86"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77777777"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BB0DC8">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eastAsia="cs-CZ"/>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77777777" w:rsidR="00042200" w:rsidRPr="00262B1E" w:rsidRDefault="0055442B" w:rsidP="0055442B">
      <w:pPr>
        <w:pStyle w:val="Titulek"/>
        <w:jc w:val="center"/>
      </w:pPr>
      <w:bookmarkStart w:id="83" w:name="_Ref470252527"/>
      <w:bookmarkStart w:id="84" w:name="_Toc470253458"/>
      <w:r w:rsidRPr="00262B1E">
        <w:t xml:space="preserve">Obr. </w:t>
      </w:r>
      <w:fldSimple w:instr=" SEQ Obr. \* ARABIC ">
        <w:r w:rsidR="00BB0DC8">
          <w:rPr>
            <w:noProof/>
          </w:rPr>
          <w:t>10</w:t>
        </w:r>
      </w:fldSimple>
      <w:bookmarkEnd w:id="83"/>
      <w:r w:rsidRPr="00262B1E">
        <w:t xml:space="preserve"> – diskrétní a ořezaná druhá parciální derivace Gaussovy funkce </w:t>
      </w:r>
      <w:proofErr w:type="spellStart"/>
      <w:r w:rsidRPr="00262B1E">
        <w:t>Dyy</w:t>
      </w:r>
      <w:proofErr w:type="spellEnd"/>
      <w:r w:rsidRPr="00262B1E">
        <w:t xml:space="preserve">, dále </w:t>
      </w:r>
      <w:proofErr w:type="spellStart"/>
      <w:r w:rsidRPr="00262B1E">
        <w:t>Dxy</w:t>
      </w:r>
      <w:proofErr w:type="spellEnd"/>
      <w:r w:rsidRPr="00262B1E">
        <w:t xml:space="preserve">, krabicový filtr aproximující </w:t>
      </w:r>
      <w:proofErr w:type="spellStart"/>
      <w:r w:rsidRPr="00262B1E">
        <w:t>Dyy</w:t>
      </w:r>
      <w:proofErr w:type="spellEnd"/>
      <w:r w:rsidRPr="00262B1E">
        <w:t xml:space="preserve">, krabicový filtr aproximující </w:t>
      </w:r>
      <w:proofErr w:type="spellStart"/>
      <w:r w:rsidRPr="00262B1E">
        <w:t>Dxy</w:t>
      </w:r>
      <w:bookmarkEnd w:id="84"/>
      <w:proofErr w:type="spellEnd"/>
    </w:p>
    <w:p w14:paraId="47624410" w14:textId="77777777" w:rsidR="005A25A0" w:rsidRPr="00262B1E" w:rsidRDefault="005A25A0" w:rsidP="0055442B">
      <w:pPr>
        <w:pStyle w:val="Nadpis4"/>
      </w:pPr>
      <w:r w:rsidRPr="00262B1E">
        <w:t>Přiřazení orientace</w:t>
      </w:r>
    </w:p>
    <w:p w14:paraId="1FD9FD8B" w14:textId="77777777" w:rsidR="005A25A0" w:rsidRPr="00262B1E" w:rsidRDefault="00C62E2D" w:rsidP="00B563CE">
      <w:pPr>
        <w:pStyle w:val="Bezmezer"/>
      </w:pPr>
      <w:r w:rsidRPr="00262B1E">
        <w:t xml:space="preserve">Nejdříve se vypočítají odezvy na </w:t>
      </w:r>
      <w:proofErr w:type="spellStart"/>
      <w:r w:rsidRPr="00262B1E">
        <w:t>Haarovy</w:t>
      </w:r>
      <w:proofErr w:type="spellEnd"/>
      <w:r w:rsidRPr="00262B1E">
        <w:t xml:space="preserve"> vlnky</w:t>
      </w:r>
      <w:r w:rsidR="004A00CB" w:rsidRPr="00262B1E">
        <w:fldChar w:fldCharType="begin" w:fldLock="1"/>
      </w:r>
      <w:r w:rsidR="003936F2">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3936F2" w:rsidRPr="003936F2">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xml:space="preserve"> je měřítko, v kterém byl bod zájmu detekován. Krok se kterým se vzorkuje okolí je s, stejně tak odezvy </w:t>
      </w:r>
      <w:proofErr w:type="spellStart"/>
      <w:r w:rsidRPr="00262B1E">
        <w:t>Haarových</w:t>
      </w:r>
      <w:proofErr w:type="spellEnd"/>
      <w:r w:rsidRPr="00262B1E">
        <w:t xml:space="preserve"> vlnek jsou ve stejném měřítku. Délka jedné </w:t>
      </w:r>
      <w:proofErr w:type="spellStart"/>
      <w:r w:rsidRPr="00262B1E">
        <w:t>Haarovy</w:t>
      </w:r>
      <w:proofErr w:type="spellEnd"/>
      <w:r w:rsidRPr="00262B1E">
        <w:t xml:space="preserve">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w:t>
      </w:r>
      <w:proofErr w:type="spellStart"/>
      <w:r w:rsidR="0002396B" w:rsidRPr="00262B1E">
        <w:t>vektikální</w:t>
      </w:r>
      <w:proofErr w:type="spellEnd"/>
      <w:r w:rsidR="0002396B" w:rsidRPr="00262B1E">
        <w:t xml:space="preserve"> vektor jsou sečteny a vzniká nový vektor. Takovýto nejdelší vektor určuje orientaci bodu zájmu. </w:t>
      </w:r>
    </w:p>
    <w:p w14:paraId="08E08E46" w14:textId="77777777" w:rsidR="0002396B" w:rsidRPr="00262B1E" w:rsidRDefault="0002396B" w:rsidP="0055442B">
      <w:pPr>
        <w:pStyle w:val="Nadpis4"/>
      </w:pPr>
      <w:r w:rsidRPr="00262B1E">
        <w:t>Výpočet deskriptoru</w:t>
      </w:r>
    </w:p>
    <w:p w14:paraId="29BEBF90" w14:textId="77777777" w:rsidR="0002396B" w:rsidRPr="00262B1E" w:rsidRDefault="0002396B" w:rsidP="00B563CE">
      <w:pPr>
        <w:pStyle w:val="Bezmezer"/>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proofErr w:type="spellStart"/>
      <w:r w:rsidRPr="00262B1E">
        <w:t>subregion</w:t>
      </w:r>
      <w:r w:rsidR="00C178D8">
        <w:t>ů</w:t>
      </w:r>
      <w:proofErr w:type="spellEnd"/>
      <w:r w:rsidRPr="00262B1E">
        <w:t xml:space="preserve"> se </w:t>
      </w:r>
      <w:r w:rsidR="00A2002A" w:rsidRPr="00262B1E">
        <w:t xml:space="preserve">vypočítají příznaky a to následujícím způsobem. Vypočítají se odezvy na </w:t>
      </w:r>
      <w:proofErr w:type="spellStart"/>
      <w:r w:rsidR="00A2002A" w:rsidRPr="00262B1E">
        <w:t>Haarovy</w:t>
      </w:r>
      <w:proofErr w:type="spellEnd"/>
      <w:r w:rsidR="00A2002A" w:rsidRPr="00262B1E">
        <w:t xml:space="preserve"> vlnky v x a y rovině, které jsou relativně orientovány vůči bodu zájmu. Tyto odezvy </w:t>
      </w:r>
      <w:r w:rsidR="00A2002A" w:rsidRPr="00262B1E">
        <w:lastRenderedPageBreak/>
        <w:t xml:space="preserve">jsou </w:t>
      </w:r>
      <w:proofErr w:type="spellStart"/>
      <w:r w:rsidR="00A2002A" w:rsidRPr="00262B1E">
        <w:t>sesumovány</w:t>
      </w:r>
      <w:proofErr w:type="spellEnd"/>
      <w:r w:rsidR="00A2002A" w:rsidRPr="00262B1E">
        <w:t xml:space="preserve"> v každém regionu zvlášť a tím jsou vytvořeny 2x4 příznaků. Dále </w:t>
      </w:r>
      <w:proofErr w:type="spellStart"/>
      <w:r w:rsidR="00A2002A" w:rsidRPr="00262B1E">
        <w:t>sesumujeme</w:t>
      </w:r>
      <w:proofErr w:type="spellEnd"/>
      <w:r w:rsidR="00A2002A" w:rsidRPr="00262B1E">
        <w:t xml:space="preserve"> všechny absolutní hodnoty odezev v každém </w:t>
      </w:r>
      <w:proofErr w:type="spellStart"/>
      <w:r w:rsidR="00A2002A" w:rsidRPr="00262B1E">
        <w:t>subregionu</w:t>
      </w:r>
      <w:proofErr w:type="spellEnd"/>
      <w:r w:rsidR="00A2002A" w:rsidRPr="00262B1E">
        <w:t xml:space="preserve">,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Nadpis4"/>
      </w:pPr>
      <w:r w:rsidRPr="00262B1E">
        <w:t xml:space="preserve">U-SURF = </w:t>
      </w:r>
      <w:proofErr w:type="spellStart"/>
      <w:r w:rsidRPr="00262B1E">
        <w:t>Upright</w:t>
      </w:r>
      <w:proofErr w:type="spellEnd"/>
      <w:r w:rsidRPr="00262B1E">
        <w:t xml:space="preserve"> SURF</w:t>
      </w:r>
    </w:p>
    <w:p w14:paraId="2D9B77BF" w14:textId="77777777" w:rsidR="00A2002A" w:rsidRDefault="0048617D" w:rsidP="00B563CE">
      <w:pPr>
        <w:pStyle w:val="Bezmezer"/>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Nadpis3"/>
      </w:pPr>
      <w:bookmarkStart w:id="85" w:name="_Toc470255200"/>
      <w:r w:rsidRPr="00262B1E">
        <w:t xml:space="preserve">BRIEF – Binary Robust Independent </w:t>
      </w:r>
      <w:proofErr w:type="spellStart"/>
      <w:r w:rsidRPr="00262B1E">
        <w:t>Elementary</w:t>
      </w:r>
      <w:proofErr w:type="spellEnd"/>
      <w:r w:rsidRPr="00262B1E">
        <w:t xml:space="preserve"> </w:t>
      </w:r>
      <w:proofErr w:type="spellStart"/>
      <w:r w:rsidRPr="00262B1E">
        <w:t>Features</w:t>
      </w:r>
      <w:bookmarkEnd w:id="85"/>
      <w:proofErr w:type="spellEnd"/>
    </w:p>
    <w:p w14:paraId="7F96DCF3" w14:textId="77777777" w:rsidR="008E0A01" w:rsidRPr="00262B1E" w:rsidRDefault="00E41AEC" w:rsidP="00B563CE">
      <w:pPr>
        <w:pStyle w:val="Bezmezer"/>
      </w:pPr>
      <w:r w:rsidRPr="00262B1E">
        <w:t xml:space="preserve">Binary Robust Independent </w:t>
      </w:r>
      <w:proofErr w:type="spellStart"/>
      <w:r w:rsidRPr="00262B1E">
        <w:t>Elementary</w:t>
      </w:r>
      <w:proofErr w:type="spellEnd"/>
      <w:r w:rsidRPr="00262B1E">
        <w:t xml:space="preserve"> </w:t>
      </w:r>
      <w:proofErr w:type="spellStart"/>
      <w:r w:rsidRPr="00262B1E">
        <w:t>Features</w:t>
      </w:r>
      <w:proofErr w:type="spellEnd"/>
      <w:r w:rsidRPr="00262B1E">
        <w:t xml:space="preserve">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77777777"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hodnota v </w:t>
      </w:r>
      <w:proofErr w:type="gramStart"/>
      <w:r w:rsidRPr="00262B1E">
        <w:t>bodě X(</w:t>
      </w:r>
      <w:proofErr w:type="spellStart"/>
      <w:r w:rsidRPr="00262B1E">
        <w:t>x,y</w:t>
      </w:r>
      <w:proofErr w:type="spellEnd"/>
      <w:r w:rsidRPr="00262B1E">
        <w:t>) v integrálním</w:t>
      </w:r>
      <w:proofErr w:type="gramEnd"/>
      <w:r w:rsidRPr="00262B1E">
        <w:t xml:space="preserve"> obraze větší než v bodě Y(</w:t>
      </w:r>
      <w:proofErr w:type="spellStart"/>
      <w:r w:rsidRPr="00262B1E">
        <w:t>x,y</w:t>
      </w:r>
      <w:proofErr w:type="spellEnd"/>
      <w:r w:rsidRPr="00262B1E">
        <w:t xml:space="preserve">),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BB0DC8" w:rsidRPr="00BB0DC8">
        <w:rPr>
          <w:i/>
        </w:rPr>
        <w:t>(</w:t>
      </w:r>
      <w:r w:rsidR="00BB0DC8" w:rsidRPr="00BB0DC8">
        <w:rPr>
          <w:i/>
          <w:noProof/>
        </w:rPr>
        <w:t>13</w:t>
      </w:r>
      <w:r w:rsidR="00BB0DC8" w:rsidRPr="00BB0DC8">
        <w:rPr>
          <w:i/>
        </w:rPr>
        <w:t>)</w:t>
      </w:r>
      <w:r w:rsidR="00394B38" w:rsidRPr="00394B38">
        <w:rPr>
          <w:i/>
        </w:rPr>
        <w:fldChar w:fldCharType="end"/>
      </w:r>
      <w:r w:rsidR="0014356C">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77777777" w:rsidR="003936F2" w:rsidRPr="00262B1E" w:rsidRDefault="003936F2" w:rsidP="003936F2">
            <w:pPr>
              <w:pStyle w:val="Titulek"/>
              <w:jc w:val="right"/>
            </w:pPr>
            <w:bookmarkStart w:id="86" w:name="_Ref470252870"/>
            <w:r>
              <w:t>(</w:t>
            </w:r>
            <w:fldSimple w:instr=" SEQ Rovnice \* ARABIC ">
              <w:r w:rsidR="00BB0DC8">
                <w:rPr>
                  <w:noProof/>
                </w:rPr>
                <w:t>13</w:t>
              </w:r>
            </w:fldSimple>
            <w:r>
              <w:t>)</w:t>
            </w:r>
            <w:bookmarkEnd w:id="86"/>
          </w:p>
          <w:p w14:paraId="06155599" w14:textId="77777777" w:rsidR="003936F2" w:rsidRDefault="003936F2" w:rsidP="003936F2">
            <w:pPr>
              <w:keepNext/>
            </w:pPr>
          </w:p>
        </w:tc>
      </w:tr>
    </w:tbl>
    <w:p w14:paraId="3244CCAD" w14:textId="77777777" w:rsidR="008E0A01" w:rsidRDefault="008E0A01" w:rsidP="008E0A01">
      <w:pPr>
        <w:pStyle w:val="Odstavecseseznamem"/>
        <w:ind w:left="0"/>
      </w:pPr>
      <w:r w:rsidRPr="00262B1E">
        <w:t xml:space="preserve">Toto se opakuje pro </w:t>
      </w:r>
      <w:proofErr w:type="spellStart"/>
      <w:r w:rsidRPr="003936F2">
        <w:rPr>
          <w:i/>
        </w:rPr>
        <w:t>n</w:t>
      </w:r>
      <w:r w:rsidRPr="003936F2">
        <w:rPr>
          <w:i/>
          <w:vertAlign w:val="subscript"/>
        </w:rPr>
        <w:t>d</w:t>
      </w:r>
      <w:proofErr w:type="spellEnd"/>
      <w:r w:rsidRPr="00262B1E">
        <w:rPr>
          <w:vertAlign w:val="subscript"/>
        </w:rPr>
        <w:t xml:space="preserve"> </w:t>
      </w:r>
      <w:r w:rsidRPr="00262B1E">
        <w:t>dvojic pixelů. Běžně se používá 128, 256 nebo 512 dvojic. Přičemž, čím více dvojic, tím vyšší přesnost and větší výpočetní náročnost. Pomocí následující rovnice se vypočítá vektor příznaků.</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Odstavecseseznamem"/>
              <w:ind w:left="0"/>
            </w:pPr>
          </w:p>
        </w:tc>
        <w:tc>
          <w:tcPr>
            <w:tcW w:w="6379" w:type="dxa"/>
          </w:tcPr>
          <w:p w14:paraId="2C1F7B34" w14:textId="77777777" w:rsidR="003936F2" w:rsidRDefault="007B5A86" w:rsidP="003936F2">
            <w:pPr>
              <w:pStyle w:val="Odstavecseseznamem"/>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77777777" w:rsidR="003936F2" w:rsidRPr="003936F2" w:rsidRDefault="003936F2" w:rsidP="003936F2">
            <w:pPr>
              <w:pStyle w:val="Odstavecseseznamem"/>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BB0DC8">
              <w:rPr>
                <w:i/>
                <w:noProof/>
              </w:rPr>
              <w:t>14</w:t>
            </w:r>
            <w:r w:rsidRPr="003936F2">
              <w:rPr>
                <w:i/>
              </w:rPr>
              <w:fldChar w:fldCharType="end"/>
            </w:r>
            <w:r w:rsidRPr="003936F2">
              <w:rPr>
                <w:i/>
              </w:rPr>
              <w:t>)</w:t>
            </w:r>
          </w:p>
        </w:tc>
      </w:tr>
    </w:tbl>
    <w:p w14:paraId="43389898" w14:textId="77777777"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w:t>
      </w:r>
      <w:proofErr w:type="spellStart"/>
      <w:r>
        <w:rPr>
          <w:rFonts w:eastAsiaTheme="minorEastAsia"/>
        </w:rPr>
        <w:t>váhovaná</w:t>
      </w:r>
      <w:proofErr w:type="spellEnd"/>
      <w:r>
        <w:rPr>
          <w:rFonts w:eastAsiaTheme="minorEastAsia"/>
        </w:rPr>
        <w:t xml:space="preserve">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w:t>
      </w:r>
      <w:proofErr w:type="spellStart"/>
      <w:r w:rsidR="009029E3">
        <w:t>váhovací</w:t>
      </w:r>
      <w:proofErr w:type="spellEnd"/>
      <w:r w:rsidR="009029E3">
        <w:t xml:space="preserve">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2A6213">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3936F2" w:rsidRPr="003936F2">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Nadpis3"/>
      </w:pPr>
      <w:bookmarkStart w:id="87" w:name="_Toc470255201"/>
      <w:r w:rsidRPr="00262B1E">
        <w:t>ORB</w:t>
      </w:r>
      <w:bookmarkEnd w:id="87"/>
    </w:p>
    <w:p w14:paraId="424A8237" w14:textId="77777777" w:rsidR="009029E3" w:rsidRDefault="000D591A" w:rsidP="00B563CE">
      <w:pPr>
        <w:pStyle w:val="Bezmezer"/>
      </w:pPr>
      <w:r>
        <w:t xml:space="preserve">ORB je vylepšená metoda založená na BRIEF, je rotačně invariantní a je odolnější vůči šumu. Právě tato metoda je využitá ve stávajícím řešení rozpoznání obrazovek pro ovládání robotické ruky. ORB využívá kombinace </w:t>
      </w:r>
      <w:proofErr w:type="spellStart"/>
      <w:r>
        <w:t>Harrisova</w:t>
      </w:r>
      <w:proofErr w:type="spellEnd"/>
      <w:r>
        <w:t xml:space="preserve"> detektoru rohů a FAST, z kterých počítá skóre a vybírá jen nejrobustnější body zájmu. Další modifikací od BRIEF je </w:t>
      </w:r>
      <w:r w:rsidR="003936F2">
        <w:t xml:space="preserve">výpočet orientace bodů zájmu pomocí </w:t>
      </w:r>
      <w:proofErr w:type="spellStart"/>
      <w:r w:rsidR="003936F2">
        <w:t>centroidu</w:t>
      </w:r>
      <w:proofErr w:type="spellEnd"/>
      <w:r w:rsidR="003936F2">
        <w:t xml:space="preserve"> intenzit pixelů, který zajišťuje rotační invariantnost</w:t>
      </w:r>
      <w:r w:rsidR="003936F2">
        <w:fldChar w:fldCharType="begin" w:fldLock="1"/>
      </w:r>
      <w:r w:rsidR="003936F2">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3936F2" w:rsidRPr="003936F2">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Nadpis3"/>
      </w:pPr>
      <w:bookmarkStart w:id="88" w:name="_Toc470255202"/>
      <w:r w:rsidRPr="00262B1E">
        <w:t>BRISK</w:t>
      </w:r>
      <w:r w:rsidR="005803A8" w:rsidRPr="00262B1E">
        <w:t xml:space="preserve"> – Binary Robust Invariant </w:t>
      </w:r>
      <w:proofErr w:type="spellStart"/>
      <w:r w:rsidR="005803A8" w:rsidRPr="00262B1E">
        <w:t>Scalable</w:t>
      </w:r>
      <w:proofErr w:type="spellEnd"/>
      <w:r w:rsidR="005803A8" w:rsidRPr="00262B1E">
        <w:t xml:space="preserve"> </w:t>
      </w:r>
      <w:proofErr w:type="spellStart"/>
      <w:r w:rsidR="005803A8" w:rsidRPr="00262B1E">
        <w:t>Keypoints</w:t>
      </w:r>
      <w:bookmarkEnd w:id="88"/>
      <w:proofErr w:type="spellEnd"/>
    </w:p>
    <w:p w14:paraId="21C1FF8E" w14:textId="77777777" w:rsidR="00192610" w:rsidRPr="00262B1E" w:rsidRDefault="003936F2" w:rsidP="00B563CE">
      <w:pPr>
        <w:pStyle w:val="Bezmezer"/>
      </w:pPr>
      <w:r>
        <w:t xml:space="preserve">Binary Robust Invariant </w:t>
      </w:r>
      <w:proofErr w:type="spellStart"/>
      <w:r>
        <w:t>Scalable</w:t>
      </w:r>
      <w:proofErr w:type="spellEnd"/>
      <w:r>
        <w:t xml:space="preserve"> </w:t>
      </w:r>
      <w:proofErr w:type="spellStart"/>
      <w:r>
        <w:t>Keypoints</w:t>
      </w:r>
      <w:proofErr w:type="spellEnd"/>
      <w:r>
        <w:t>, dále jen BRISK, je deskriptor, který je i</w:t>
      </w:r>
      <w:r w:rsidR="00192610" w:rsidRPr="00262B1E">
        <w:t>nvariantní vůči rotaci i změně měřítka</w:t>
      </w:r>
      <w:r>
        <w:t xml:space="preserve">. Podle literatury je přesný a rychlý, až o řád rychlejší než SURF. Jeho </w:t>
      </w:r>
      <w:proofErr w:type="spellStart"/>
      <w:r>
        <w:t>nerotovaná</w:t>
      </w:r>
      <w:proofErr w:type="spellEnd"/>
      <w:r>
        <w:t xml:space="preserve"> modifikace SU-BRISK má podobné výsledky jako BRIEF a proto bude vhodný pro tuto práci a porovnání s BRIEF</w:t>
      </w:r>
      <w:r w:rsidR="00394B38">
        <w:fldChar w:fldCharType="begin" w:fldLock="1"/>
      </w:r>
      <w:r w:rsidR="00394B3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394B38" w:rsidRPr="00394B38">
        <w:rPr>
          <w:noProof/>
        </w:rPr>
        <w:t>[14]</w:t>
      </w:r>
      <w:r w:rsidR="00394B38">
        <w:fldChar w:fldCharType="end"/>
      </w:r>
      <w:r>
        <w:t>.</w:t>
      </w:r>
    </w:p>
    <w:p w14:paraId="2A75B2F8" w14:textId="77777777" w:rsidR="00723AFE" w:rsidRPr="00262B1E" w:rsidRDefault="00723AFE" w:rsidP="00C24105">
      <w:pPr>
        <w:pStyle w:val="Odstavecseseznamem"/>
        <w:ind w:left="0"/>
        <w:rPr>
          <w:b/>
          <w:i/>
        </w:rPr>
      </w:pPr>
      <w:r w:rsidRPr="00262B1E">
        <w:rPr>
          <w:b/>
          <w:i/>
        </w:rPr>
        <w:t>Detekce oblastí zájmu</w:t>
      </w:r>
    </w:p>
    <w:p w14:paraId="005F9968" w14:textId="77777777" w:rsidR="00723AFE" w:rsidRPr="00262B1E" w:rsidRDefault="00A15546" w:rsidP="00B563CE">
      <w:pPr>
        <w:pStyle w:val="Bezmezer"/>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394B3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394B38" w:rsidRPr="00394B38">
        <w:rPr>
          <w:noProof/>
        </w:rPr>
        <w:t>[10]</w:t>
      </w:r>
      <w:r w:rsidR="00394B38">
        <w:fldChar w:fldCharType="end"/>
      </w:r>
      <w:r w:rsidRPr="00262B1E">
        <w:t>, nebo j</w:t>
      </w:r>
      <w:r w:rsidR="00914E66">
        <w:t>eho upravenou alternativu AGAST</w:t>
      </w:r>
      <w:r w:rsidR="00394B38">
        <w:fldChar w:fldCharType="begin" w:fldLock="1"/>
      </w:r>
      <w:r w:rsidR="00394B3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394B38" w:rsidRPr="00394B38">
        <w:rPr>
          <w:noProof/>
        </w:rPr>
        <w:t>[11]</w:t>
      </w:r>
      <w:r w:rsidR="00394B38">
        <w:fldChar w:fldCharType="end"/>
      </w:r>
      <w:r w:rsidR="00914E66">
        <w:t>.</w:t>
      </w:r>
    </w:p>
    <w:p w14:paraId="6E8CDEEE" w14:textId="78D45F78" w:rsidR="00723AFE" w:rsidRPr="00262B1E" w:rsidRDefault="00723AFE" w:rsidP="00C24105">
      <w:pPr>
        <w:pStyle w:val="Odstavecseseznamem"/>
        <w:keepNext/>
        <w:ind w:left="0"/>
        <w:rPr>
          <w:b/>
          <w:i/>
        </w:rPr>
      </w:pPr>
      <w:del w:id="89" w:author="vratislav.harabis Harabiš" w:date="2016-12-24T01:40:00Z">
        <w:r w:rsidRPr="00262B1E" w:rsidDel="00AC556E">
          <w:rPr>
            <w:b/>
            <w:i/>
          </w:rPr>
          <w:delText>Přířazení</w:delText>
        </w:r>
      </w:del>
      <w:ins w:id="90" w:author="vratislav.harabis Harabiš" w:date="2016-12-24T01:40:00Z">
        <w:r w:rsidR="00AC556E" w:rsidRPr="00262B1E">
          <w:rPr>
            <w:b/>
            <w:i/>
          </w:rPr>
          <w:t>Přiřazení</w:t>
        </w:r>
      </w:ins>
      <w:r w:rsidRPr="00262B1E">
        <w:rPr>
          <w:b/>
          <w:i/>
        </w:rPr>
        <w:t xml:space="preserve"> měřítka </w:t>
      </w:r>
    </w:p>
    <w:p w14:paraId="2D513A7D" w14:textId="4FB6A34A" w:rsidR="006533F0" w:rsidRPr="00262B1E" w:rsidRDefault="00C6515C" w:rsidP="00B563CE">
      <w:pPr>
        <w:pStyle w:val="Bezmezer"/>
      </w:pPr>
      <w:r w:rsidRPr="00262B1E">
        <w:t>Oblasti</w:t>
      </w:r>
      <w:r w:rsidR="00A15546" w:rsidRPr="00262B1E">
        <w:t xml:space="preserve"> zájmu se detekují v několika oktávách obrazové pyramidy a ve vrstvách mezi nimi. </w:t>
      </w:r>
      <w:r w:rsidR="00E00C64" w:rsidRPr="00262B1E">
        <w:t xml:space="preserve">Typicky se volí n = 4 pro počet oktáv </w:t>
      </w:r>
      <w:proofErr w:type="spellStart"/>
      <w:r w:rsidR="00E00C64" w:rsidRPr="00262B1E">
        <w:t>c</w:t>
      </w:r>
      <w:r w:rsidR="00E00C64" w:rsidRPr="00262B1E">
        <w:rPr>
          <w:vertAlign w:val="subscript"/>
        </w:rPr>
        <w:t>i</w:t>
      </w:r>
      <w:proofErr w:type="spellEnd"/>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1" w:author="vratislav.harabis Harabiš" w:date="2016-12-24T01:40:00Z">
        <w:r w:rsidRPr="00262B1E" w:rsidDel="00AC556E">
          <w:delText>Podmíkou</w:delText>
        </w:r>
      </w:del>
      <w:ins w:id="92"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w:t>
      </w:r>
      <w:proofErr w:type="gramStart"/>
      <w:r w:rsidRPr="00262B1E">
        <w:t>něž</w:t>
      </w:r>
      <w:proofErr w:type="gramEnd"/>
      <w:r w:rsidRPr="00262B1E">
        <w:t xml:space="preserve">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w:t>
      </w:r>
      <w:r w:rsidR="006533F0" w:rsidRPr="00262B1E">
        <w:lastRenderedPageBreak/>
        <w:t xml:space="preserve">kvadratickou funkcí </w:t>
      </w:r>
      <w:r w:rsidR="00723AFE" w:rsidRPr="00262B1E">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BB0DC8" w:rsidRPr="00262B1E">
        <w:t xml:space="preserve">Obr. </w:t>
      </w:r>
      <w:r w:rsidR="00BB0DC8">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eastAsia="cs-CZ"/>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77777777" w:rsidR="00C6515C" w:rsidRPr="00262B1E" w:rsidRDefault="006533F0" w:rsidP="00A35C9A">
      <w:pPr>
        <w:pStyle w:val="Titulek"/>
        <w:jc w:val="center"/>
      </w:pPr>
      <w:bookmarkStart w:id="93" w:name="_Ref469492102"/>
      <w:bookmarkStart w:id="94" w:name="_Toc470253459"/>
      <w:r w:rsidRPr="00262B1E">
        <w:t xml:space="preserve">Obr. </w:t>
      </w:r>
      <w:fldSimple w:instr=" SEQ Obr. \* ARABIC ">
        <w:r w:rsidR="00BB0DC8">
          <w:rPr>
            <w:noProof/>
          </w:rPr>
          <w:t>11</w:t>
        </w:r>
      </w:fldSimple>
      <w:bookmarkEnd w:id="93"/>
      <w:r w:rsidRPr="00262B1E">
        <w:t xml:space="preserve"> – Interpolace bodu zájmu ve vrstvě </w:t>
      </w:r>
      <w:proofErr w:type="spellStart"/>
      <w:r w:rsidRPr="00262B1E">
        <w:t>c</w:t>
      </w:r>
      <w:r w:rsidRPr="00262B1E">
        <w:rPr>
          <w:vertAlign w:val="subscript"/>
        </w:rPr>
        <w:t>i</w:t>
      </w:r>
      <w:proofErr w:type="spellEnd"/>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394B38" w:rsidRPr="00394B3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394B38" w:rsidRPr="00394B38">
        <w:rPr>
          <w:i w:val="0"/>
          <w:noProof/>
        </w:rPr>
        <w:t>[24]</w:t>
      </w:r>
      <w:bookmarkEnd w:id="94"/>
      <w:r w:rsidR="00394B38" w:rsidRPr="00394B38">
        <w:rPr>
          <w:i w:val="0"/>
        </w:rPr>
        <w:fldChar w:fldCharType="end"/>
      </w:r>
    </w:p>
    <w:p w14:paraId="74D0BBC0" w14:textId="77777777" w:rsidR="006533F0" w:rsidRPr="00262B1E" w:rsidRDefault="00F60730" w:rsidP="00C24105">
      <w:pPr>
        <w:pStyle w:val="Odstavecseseznamem"/>
        <w:ind w:left="0"/>
        <w:rPr>
          <w:b/>
          <w:i/>
        </w:rPr>
      </w:pPr>
      <w:r w:rsidRPr="00262B1E">
        <w:rPr>
          <w:b/>
          <w:i/>
        </w:rPr>
        <w:t>Přiřazení orientace</w:t>
      </w:r>
    </w:p>
    <w:p w14:paraId="06BFB7CE" w14:textId="77777777" w:rsidR="00CA5E01" w:rsidRPr="00262B1E" w:rsidRDefault="00CA5E01" w:rsidP="00B563CE">
      <w:pPr>
        <w:pStyle w:val="Bezmezer"/>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BB0DC8" w:rsidRPr="00262B1E">
        <w:t xml:space="preserve">Obr. </w:t>
      </w:r>
      <w:r w:rsidR="00BB0DC8">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eastAsia="cs-CZ"/>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77777777" w:rsidR="001E6398" w:rsidRPr="00262B1E" w:rsidRDefault="00CA5E01" w:rsidP="00CA5E01">
      <w:pPr>
        <w:pStyle w:val="Titulek"/>
        <w:jc w:val="center"/>
      </w:pPr>
      <w:bookmarkStart w:id="95" w:name="_Ref469494131"/>
      <w:bookmarkStart w:id="96" w:name="_Toc470253460"/>
      <w:r w:rsidRPr="00262B1E">
        <w:t xml:space="preserve">Obr. </w:t>
      </w:r>
      <w:fldSimple w:instr=" SEQ Obr. \* ARABIC ">
        <w:r w:rsidR="00BB0DC8">
          <w:rPr>
            <w:noProof/>
          </w:rPr>
          <w:t>12</w:t>
        </w:r>
      </w:fldSimple>
      <w:bookmarkEnd w:id="95"/>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285F74">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394B38" w:rsidRPr="00394B38">
        <w:rPr>
          <w:i w:val="0"/>
          <w:noProof/>
        </w:rPr>
        <w:t>[24]</w:t>
      </w:r>
      <w:bookmarkEnd w:id="96"/>
      <w:r w:rsidR="00394B38">
        <w:fldChar w:fldCharType="end"/>
      </w:r>
    </w:p>
    <w:p w14:paraId="3E00B5F6" w14:textId="77777777" w:rsidR="00CA5E01" w:rsidRDefault="001E6398" w:rsidP="00C24105">
      <w:r w:rsidRPr="00262B1E">
        <w:lastRenderedPageBreak/>
        <w:t>Pomocí intenzit jasu I(</w:t>
      </w:r>
      <w:proofErr w:type="spellStart"/>
      <w:r w:rsidRPr="00262B1E">
        <w:t>p</w:t>
      </w:r>
      <w:r w:rsidRPr="00262B1E">
        <w:rPr>
          <w:vertAlign w:val="subscript"/>
        </w:rPr>
        <w:t>i</w:t>
      </w:r>
      <w:r w:rsidRPr="00262B1E">
        <w:t>,</w:t>
      </w:r>
      <w:r w:rsidRPr="00262B1E">
        <w:rPr>
          <w:rFonts w:cs="Times New Roman"/>
        </w:rPr>
        <w:t>σ</w:t>
      </w:r>
      <w:r w:rsidRPr="00262B1E">
        <w:rPr>
          <w:rFonts w:cs="Times New Roman"/>
          <w:vertAlign w:val="subscript"/>
        </w:rPr>
        <w:t>i</w:t>
      </w:r>
      <w:proofErr w:type="spellEnd"/>
      <w:r w:rsidRPr="00262B1E">
        <w:t>)  a  I(</w:t>
      </w:r>
      <w:proofErr w:type="spellStart"/>
      <w:r w:rsidRPr="00262B1E">
        <w:t>p</w:t>
      </w:r>
      <w:r w:rsidRPr="00262B1E">
        <w:rPr>
          <w:vertAlign w:val="subscript"/>
        </w:rPr>
        <w:t>j</w:t>
      </w:r>
      <w:r w:rsidRPr="00262B1E">
        <w:t>,</w:t>
      </w:r>
      <w:r w:rsidRPr="00262B1E">
        <w:rPr>
          <w:rFonts w:cs="Times New Roman"/>
        </w:rPr>
        <w:t>σ</w:t>
      </w:r>
      <w:r w:rsidRPr="00262B1E">
        <w:rPr>
          <w:rFonts w:cs="Times New Roman"/>
          <w:vertAlign w:val="subscript"/>
        </w:rPr>
        <w:t>j</w:t>
      </w:r>
      <w:proofErr w:type="spellEnd"/>
      <w:r w:rsidRPr="00262B1E">
        <w:t xml:space="preserve">)  v bodech </w:t>
      </w:r>
      <w:proofErr w:type="spellStart"/>
      <w:r w:rsidRPr="00262B1E">
        <w:t>p</w:t>
      </w:r>
      <w:r w:rsidRPr="00262B1E">
        <w:rPr>
          <w:vertAlign w:val="subscript"/>
        </w:rPr>
        <w:t>i</w:t>
      </w:r>
      <w:proofErr w:type="spellEnd"/>
      <w:r w:rsidRPr="00262B1E">
        <w:t xml:space="preserve"> a </w:t>
      </w:r>
      <w:proofErr w:type="spellStart"/>
      <w:r w:rsidRPr="00262B1E">
        <w:t>p</w:t>
      </w:r>
      <w:r w:rsidRPr="00262B1E">
        <w:rPr>
          <w:vertAlign w:val="subscript"/>
        </w:rPr>
        <w:t>j</w:t>
      </w:r>
      <w:proofErr w:type="spellEnd"/>
      <w:r w:rsidRPr="00262B1E">
        <w:t>, které byly vyhlazeny Gaus</w:t>
      </w:r>
      <w:r w:rsidR="00394B38">
        <w:t>s</w:t>
      </w:r>
      <w:r w:rsidRPr="00262B1E">
        <w:t xml:space="preserve">ovým filtrem o </w:t>
      </w:r>
      <w:proofErr w:type="spellStart"/>
      <w:r w:rsidRPr="00262B1E">
        <w:rPr>
          <w:rFonts w:cs="Times New Roman"/>
        </w:rPr>
        <w:t>σ</w:t>
      </w:r>
      <w:r w:rsidRPr="00262B1E">
        <w:rPr>
          <w:vertAlign w:val="subscript"/>
        </w:rPr>
        <w:t>i</w:t>
      </w:r>
      <w:proofErr w:type="spellEnd"/>
      <w:r w:rsidRPr="00262B1E">
        <w:t xml:space="preserve"> a </w:t>
      </w:r>
      <w:proofErr w:type="spellStart"/>
      <w:r w:rsidRPr="00262B1E">
        <w:rPr>
          <w:rFonts w:cs="Times New Roman"/>
        </w:rPr>
        <w:t>σ</w:t>
      </w:r>
      <w:r w:rsidRPr="00262B1E">
        <w:rPr>
          <w:vertAlign w:val="subscript"/>
        </w:rPr>
        <w:t>j</w:t>
      </w:r>
      <w:proofErr w:type="spellEnd"/>
      <w:r w:rsidRPr="00262B1E">
        <w:t xml:space="preserve"> se určí lokální </w:t>
      </w:r>
      <w:proofErr w:type="gramStart"/>
      <w:r w:rsidRPr="00262B1E">
        <w:t>gradient g(</w:t>
      </w:r>
      <w:proofErr w:type="spellStart"/>
      <w:r w:rsidRPr="00262B1E">
        <w:t>p</w:t>
      </w:r>
      <w:r w:rsidRPr="00262B1E">
        <w:rPr>
          <w:vertAlign w:val="subscript"/>
        </w:rPr>
        <w:t>i</w:t>
      </w:r>
      <w:proofErr w:type="spellEnd"/>
      <w:proofErr w:type="gramEnd"/>
      <w:r w:rsidRPr="00262B1E">
        <w:rPr>
          <w:vertAlign w:val="subscript"/>
        </w:rPr>
        <w:t xml:space="preserve">, </w:t>
      </w:r>
      <w:proofErr w:type="spellStart"/>
      <w:r w:rsidRPr="00262B1E">
        <w:t>p</w:t>
      </w:r>
      <w:r w:rsidRPr="00262B1E">
        <w:rPr>
          <w:vertAlign w:val="subscript"/>
        </w:rPr>
        <w:t>j</w:t>
      </w:r>
      <w:proofErr w:type="spellEnd"/>
      <w:r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77777777" w:rsidR="00394B38" w:rsidRPr="00262B1E" w:rsidRDefault="00394B38" w:rsidP="00394B38">
            <w:pPr>
              <w:pStyle w:val="Titulek"/>
              <w:jc w:val="right"/>
            </w:pPr>
            <w:r>
              <w:t>(</w:t>
            </w:r>
            <w:fldSimple w:instr=" SEQ Rovnice \* ARABIC ">
              <w:r w:rsidR="00BB0DC8">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w:t>
      </w:r>
      <w:proofErr w:type="spellStart"/>
      <w:r w:rsidR="00C24105" w:rsidRPr="00262B1E">
        <w:rPr>
          <w:rFonts w:eastAsiaTheme="minorEastAsia"/>
        </w:rPr>
        <w:t>short</w:t>
      </w:r>
      <w:proofErr w:type="spellEnd"/>
      <w:r w:rsidR="00C24105" w:rsidRPr="00262B1E">
        <w:rPr>
          <w:rFonts w:eastAsiaTheme="minorEastAsia"/>
        </w:rPr>
        <w:t xml:space="preserve">)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Odstavecseseznamem"/>
        <w:ind w:left="0"/>
        <w:rPr>
          <w:b/>
          <w:i/>
        </w:rPr>
      </w:pPr>
      <w:r w:rsidRPr="00262B1E">
        <w:rPr>
          <w:b/>
          <w:i/>
        </w:rPr>
        <w:t xml:space="preserve">Vytvoření deskriptoru </w:t>
      </w:r>
    </w:p>
    <w:p w14:paraId="320DC1AE" w14:textId="77777777" w:rsidR="00AC3DF8" w:rsidRPr="00262B1E" w:rsidRDefault="00BD3167" w:rsidP="00B563CE">
      <w:pPr>
        <w:pStyle w:val="Bezmezer"/>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54CBFFDC" w14:textId="77777777" w:rsidR="00C24105" w:rsidRPr="00262B1E" w:rsidRDefault="00C24105" w:rsidP="00C24105"/>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Nadpis1"/>
      </w:pPr>
      <w:bookmarkStart w:id="97" w:name="_Toc470255203"/>
      <w:r w:rsidRPr="00262B1E">
        <w:lastRenderedPageBreak/>
        <w:t>AKTUÁLNÍ STAV</w:t>
      </w:r>
      <w:bookmarkEnd w:id="97"/>
    </w:p>
    <w:p w14:paraId="0A2FFA48" w14:textId="5D761E05" w:rsidR="00723843" w:rsidRPr="00262B1E" w:rsidRDefault="00723843" w:rsidP="00B563CE">
      <w:pPr>
        <w:pStyle w:val="Bezmezer"/>
      </w:pPr>
      <w:r w:rsidRPr="00262B1E">
        <w:t xml:space="preserve">Softwarová část funguje na Windows </w:t>
      </w:r>
      <w:del w:id="98" w:author="vratislav.harabis Harabiš" w:date="2016-12-24T01:40:00Z">
        <w:r w:rsidRPr="00262B1E" w:rsidDel="00AC556E">
          <w:delText>servrech</w:delText>
        </w:r>
      </w:del>
      <w:ins w:id="99"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w:t>
      </w:r>
      <w:proofErr w:type="spellStart"/>
      <w:r w:rsidRPr="00262B1E">
        <w:t>SafeQ</w:t>
      </w:r>
      <w:proofErr w:type="spellEnd"/>
      <w:r w:rsidRPr="00262B1E">
        <w:t xml:space="preserve">, výrobce a model tiskárny). Dále se tam nachází informace o pozici </w:t>
      </w:r>
      <w:del w:id="100" w:author="vratislav.harabis Harabiš" w:date="2016-12-24T01:40:00Z">
        <w:r w:rsidRPr="00262B1E" w:rsidDel="00AC556E">
          <w:delText>ovládácích</w:delText>
        </w:r>
      </w:del>
      <w:ins w:id="101" w:author="vratislav.harabis Harabiš" w:date="2016-12-24T01:40:00Z">
        <w:r w:rsidR="00AC556E" w:rsidRPr="00262B1E">
          <w:t>ovládacích</w:t>
        </w:r>
      </w:ins>
      <w:r w:rsidRPr="00262B1E">
        <w:t xml:space="preserve"> prvků a na jakou obrazovku má aplikace přejít po stisknutí ovládacího prvku.</w:t>
      </w:r>
    </w:p>
    <w:p w14:paraId="6DA15420" w14:textId="77777777" w:rsidR="00DE3A5C" w:rsidRPr="00262B1E"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w:t>
      </w:r>
      <w:bookmarkStart w:id="102" w:name="_GoBack"/>
      <w:bookmarkEnd w:id="102"/>
      <w:r w:rsidR="00ED1590" w:rsidRPr="00262B1E">
        <w:t>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Nadpis1"/>
      </w:pPr>
      <w:bookmarkStart w:id="103" w:name="_Toc470255204"/>
      <w:r w:rsidRPr="00262B1E">
        <w:lastRenderedPageBreak/>
        <w:t>ZÁVĚR</w:t>
      </w:r>
      <w:bookmarkEnd w:id="103"/>
    </w:p>
    <w:p w14:paraId="00F8E5AD" w14:textId="77777777" w:rsidR="000247BE" w:rsidRPr="00262B1E" w:rsidRDefault="000247BE" w:rsidP="00B563CE">
      <w:pPr>
        <w:pStyle w:val="Bezmezer"/>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394B3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394B38" w:rsidRPr="00394B3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 xml:space="preserve">Pro detekci bodů zájmu chci srovnat FAST a </w:t>
      </w:r>
      <w:proofErr w:type="spellStart"/>
      <w:r w:rsidR="00A370A0" w:rsidRPr="00262B1E">
        <w:t>Harrisův</w:t>
      </w:r>
      <w:proofErr w:type="spellEnd"/>
      <w:r w:rsidR="00A370A0" w:rsidRPr="00262B1E">
        <w:t xml:space="preserve"> </w:t>
      </w:r>
      <w:proofErr w:type="spellStart"/>
      <w:r w:rsidR="00A370A0" w:rsidRPr="00262B1E">
        <w:t>dektor</w:t>
      </w:r>
      <w:proofErr w:type="spellEnd"/>
      <w:r w:rsidR="00A370A0" w:rsidRPr="00262B1E">
        <w:t xml:space="preserve">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proofErr w:type="spellStart"/>
      <w:r w:rsidR="0064059E" w:rsidRPr="00262B1E">
        <w:t>OpenCV</w:t>
      </w:r>
      <w:proofErr w:type="spellEnd"/>
      <w:r w:rsidR="0064059E" w:rsidRPr="00262B1E">
        <w:t xml:space="preserve"> knihovny, která funguje v .NET </w:t>
      </w:r>
      <w:proofErr w:type="spellStart"/>
      <w:r w:rsidR="0064059E" w:rsidRPr="00262B1E">
        <w:t>wrapperu</w:t>
      </w:r>
      <w:proofErr w:type="spellEnd"/>
      <w:r w:rsidR="0064059E" w:rsidRPr="00262B1E">
        <w:t xml:space="preserve"> </w:t>
      </w:r>
      <w:proofErr w:type="spellStart"/>
      <w:r w:rsidR="0064059E" w:rsidRPr="00262B1E">
        <w:t>OpenCVSharp</w:t>
      </w:r>
      <w:proofErr w:type="spellEnd"/>
      <w:r w:rsidR="0064059E" w:rsidRPr="00262B1E">
        <w:t xml:space="preserve">.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Nadpis1"/>
      </w:pPr>
      <w:bookmarkStart w:id="104" w:name="_Toc470255205"/>
      <w:r w:rsidRPr="00262B1E">
        <w:lastRenderedPageBreak/>
        <w:t>SEZNAM LITERATURY</w:t>
      </w:r>
      <w:bookmarkEnd w:id="104"/>
    </w:p>
    <w:p w14:paraId="6A46DD7E" w14:textId="77777777" w:rsidR="00285F74" w:rsidRPr="00285F74" w:rsidRDefault="0071057B" w:rsidP="00285F74">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285F74" w:rsidRPr="00285F74">
        <w:rPr>
          <w:rFonts w:cs="Times New Roman"/>
          <w:noProof/>
          <w:szCs w:val="24"/>
        </w:rPr>
        <w:t>[1]</w:t>
      </w:r>
      <w:r w:rsidR="00285F74" w:rsidRPr="00285F74">
        <w:rPr>
          <w:rFonts w:cs="Times New Roman"/>
          <w:noProof/>
          <w:szCs w:val="24"/>
        </w:rPr>
        <w:tab/>
        <w:t xml:space="preserve">I. P. Walek, I. M. Lamoš, and J. Jan, </w:t>
      </w:r>
      <w:r w:rsidR="00285F74" w:rsidRPr="00285F74">
        <w:rPr>
          <w:rFonts w:cs="Times New Roman"/>
          <w:i/>
          <w:iCs/>
          <w:noProof/>
          <w:szCs w:val="24"/>
        </w:rPr>
        <w:t>Analýza biomedicínských obrazů počítačová cvičení FEKT VUT v Brně Auto ři textu :</w:t>
      </w:r>
      <w:r w:rsidR="00285F74" w:rsidRPr="00285F74">
        <w:rPr>
          <w:rFonts w:cs="Times New Roman"/>
          <w:noProof/>
          <w:szCs w:val="24"/>
        </w:rPr>
        <w:t xml:space="preserve"> .</w:t>
      </w:r>
    </w:p>
    <w:p w14:paraId="3BAC21FC"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w:t>
      </w:r>
      <w:r w:rsidRPr="00285F74">
        <w:rPr>
          <w:rFonts w:cs="Times New Roman"/>
          <w:noProof/>
          <w:szCs w:val="24"/>
        </w:rPr>
        <w:tab/>
        <w:t xml:space="preserve">J. Jan, </w:t>
      </w:r>
      <w:r w:rsidRPr="00285F74">
        <w:rPr>
          <w:rFonts w:cs="Times New Roman"/>
          <w:i/>
          <w:iCs/>
          <w:noProof/>
          <w:szCs w:val="24"/>
        </w:rPr>
        <w:t>Medical Image Processing , Reconstruction and Restoration Concepts and Methods</w:t>
      </w:r>
      <w:r w:rsidRPr="00285F74">
        <w:rPr>
          <w:rFonts w:cs="Times New Roman"/>
          <w:noProof/>
          <w:szCs w:val="24"/>
        </w:rPr>
        <w:t>. 2006.</w:t>
      </w:r>
    </w:p>
    <w:p w14:paraId="55A09A03"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[3]</w:t>
      </w:r>
      <w:r w:rsidRPr="00285F74">
        <w:rPr>
          <w:rFonts w:cs="Times New Roman"/>
          <w:noProof/>
          <w:szCs w:val="24"/>
        </w:rPr>
        <w:tab/>
        <w:t xml:space="preserve">Z. Wei, J. Wang, H. Nichol, S. Wiebe, and D. Chapman, “A median-Gaussian filtering framework for Moiré pattern noise removal from X-ray microscopy image,” </w:t>
      </w:r>
      <w:r w:rsidRPr="00285F74">
        <w:rPr>
          <w:rFonts w:cs="Times New Roman"/>
          <w:i/>
          <w:iCs/>
          <w:noProof/>
          <w:szCs w:val="24"/>
        </w:rPr>
        <w:t>Micron</w:t>
      </w:r>
      <w:r w:rsidRPr="00285F74">
        <w:rPr>
          <w:rFonts w:cs="Times New Roman"/>
          <w:noProof/>
          <w:szCs w:val="24"/>
        </w:rPr>
        <w:t>, vol. 43, no. 2–3, pp. 170–176, 2012.</w:t>
      </w:r>
    </w:p>
    <w:p w14:paraId="0D413A49"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[4]</w:t>
      </w:r>
      <w:r w:rsidRPr="00285F74">
        <w:rPr>
          <w:rFonts w:cs="Times New Roman"/>
          <w:noProof/>
          <w:szCs w:val="24"/>
        </w:rPr>
        <w:tab/>
        <w:t>J. Jan, “Číslicová Filtrace, Analýza a Restaurace Signálů.” p. 427, 2002.</w:t>
      </w:r>
    </w:p>
    <w:p w14:paraId="1A65CA27"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[5]</w:t>
      </w:r>
      <w:r w:rsidRPr="00285F74">
        <w:rPr>
          <w:rFonts w:cs="Times New Roman"/>
          <w:noProof/>
          <w:szCs w:val="24"/>
        </w:rPr>
        <w:tab/>
        <w:t xml:space="preserve">R. Szeliski, “Computer Vision : Algorithms and Applications,” </w:t>
      </w:r>
      <w:r w:rsidRPr="00285F74">
        <w:rPr>
          <w:rFonts w:cs="Times New Roman"/>
          <w:i/>
          <w:iCs/>
          <w:noProof/>
          <w:szCs w:val="24"/>
        </w:rPr>
        <w:t>Computer (Long. Beach. Calif).</w:t>
      </w:r>
      <w:r w:rsidRPr="00285F74">
        <w:rPr>
          <w:rFonts w:cs="Times New Roman"/>
          <w:noProof/>
          <w:szCs w:val="24"/>
        </w:rPr>
        <w:t>, vol. 5, p. 832, 2010.</w:t>
      </w:r>
    </w:p>
    <w:p w14:paraId="4E090685"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[6]</w:t>
      </w:r>
      <w:r w:rsidRPr="00285F74">
        <w:rPr>
          <w:rFonts w:cs="Times New Roman"/>
          <w:noProof/>
          <w:szCs w:val="24"/>
        </w:rPr>
        <w:tab/>
        <w:t xml:space="preserve">K. Mikolajczyk and C. Schmid, “Scale &amp; affine invariant interest point detectors,” </w:t>
      </w:r>
      <w:r w:rsidRPr="00285F74">
        <w:rPr>
          <w:rFonts w:cs="Times New Roman"/>
          <w:i/>
          <w:iCs/>
          <w:noProof/>
          <w:szCs w:val="24"/>
        </w:rPr>
        <w:t>Int. J. Comput. Vis.</w:t>
      </w:r>
      <w:r w:rsidRPr="00285F74">
        <w:rPr>
          <w:rFonts w:cs="Times New Roman"/>
          <w:noProof/>
          <w:szCs w:val="24"/>
        </w:rPr>
        <w:t>, vol. 60, no. 1, pp. 63–86, 2004.</w:t>
      </w:r>
    </w:p>
    <w:p w14:paraId="4B4BF9AD"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[7]</w:t>
      </w:r>
      <w:r w:rsidRPr="00285F74">
        <w:rPr>
          <w:rFonts w:cs="Times New Roman"/>
          <w:noProof/>
          <w:szCs w:val="24"/>
        </w:rPr>
        <w:tab/>
        <w:t xml:space="preserve">C. Harris and M. Stephens, “A Combined Corner and Edge Detector,” </w:t>
      </w:r>
      <w:r w:rsidRPr="00285F74">
        <w:rPr>
          <w:rFonts w:cs="Times New Roman"/>
          <w:i/>
          <w:iCs/>
          <w:noProof/>
          <w:szCs w:val="24"/>
        </w:rPr>
        <w:t>Procedings Alvey Vis. Conf. 1988</w:t>
      </w:r>
      <w:r w:rsidRPr="00285F74">
        <w:rPr>
          <w:rFonts w:cs="Times New Roman"/>
          <w:noProof/>
          <w:szCs w:val="24"/>
        </w:rPr>
        <w:t>, pp. 147–151, 1988.</w:t>
      </w:r>
    </w:p>
    <w:p w14:paraId="3CB64820"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[8]</w:t>
      </w:r>
      <w:r w:rsidRPr="00285F74">
        <w:rPr>
          <w:rFonts w:cs="Times New Roman"/>
          <w:noProof/>
          <w:szCs w:val="24"/>
        </w:rPr>
        <w:tab/>
        <w:t xml:space="preserve">D. G. Lowe, “Distinctive image features from scale-invariant keypoints,” </w:t>
      </w:r>
      <w:r w:rsidRPr="00285F74">
        <w:rPr>
          <w:rFonts w:cs="Times New Roman"/>
          <w:i/>
          <w:iCs/>
          <w:noProof/>
          <w:szCs w:val="24"/>
        </w:rPr>
        <w:t>Int. J. Comput. Vis.</w:t>
      </w:r>
      <w:r w:rsidRPr="00285F74">
        <w:rPr>
          <w:rFonts w:cs="Times New Roman"/>
          <w:noProof/>
          <w:szCs w:val="24"/>
        </w:rPr>
        <w:t>, vol. 60, no. 2, pp. 91–110, Nov. 2004.</w:t>
      </w:r>
    </w:p>
    <w:p w14:paraId="37F9CB24"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[9]</w:t>
      </w:r>
      <w:r w:rsidRPr="00285F74">
        <w:rPr>
          <w:rFonts w:cs="Times New Roman"/>
          <w:noProof/>
          <w:szCs w:val="24"/>
        </w:rPr>
        <w:tab/>
        <w:t xml:space="preserve">S. Smith and J. Brady, “SUSAN—a new approach to low level image processing,” </w:t>
      </w:r>
      <w:r w:rsidRPr="00285F74">
        <w:rPr>
          <w:rFonts w:cs="Times New Roman"/>
          <w:i/>
          <w:iCs/>
          <w:noProof/>
          <w:szCs w:val="24"/>
        </w:rPr>
        <w:t>Int. J. Comput. Vis.</w:t>
      </w:r>
      <w:r w:rsidRPr="00285F74">
        <w:rPr>
          <w:rFonts w:cs="Times New Roman"/>
          <w:noProof/>
          <w:szCs w:val="24"/>
        </w:rPr>
        <w:t>, vol. 23, no. 1, pp. 45–78, 1997.</w:t>
      </w:r>
    </w:p>
    <w:p w14:paraId="04F303EA"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[10]</w:t>
      </w:r>
      <w:r w:rsidRPr="00285F74">
        <w:rPr>
          <w:rFonts w:cs="Times New Roman"/>
          <w:noProof/>
          <w:szCs w:val="24"/>
        </w:rPr>
        <w:tab/>
        <w:t xml:space="preserve">E. Rosten and T. Drummond, “Machine learning for high-speed corner detection,” </w:t>
      </w:r>
      <w:r w:rsidRPr="00285F74">
        <w:rPr>
          <w:rFonts w:cs="Times New Roman"/>
          <w:i/>
          <w:iCs/>
          <w:noProof/>
          <w:szCs w:val="24"/>
        </w:rPr>
        <w:t>Lect. Notes Comput. Sci. (including Subser. Lect. Notes Artif. Intell. Lect. Notes Bioinformatics)</w:t>
      </w:r>
      <w:r w:rsidRPr="00285F74">
        <w:rPr>
          <w:rFonts w:cs="Times New Roman"/>
          <w:noProof/>
          <w:szCs w:val="24"/>
        </w:rPr>
        <w:t>, vol. 3951 LNCS, pp. 430–443, 2006.</w:t>
      </w:r>
    </w:p>
    <w:p w14:paraId="79E9E7B2"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[11]</w:t>
      </w:r>
      <w:r w:rsidRPr="00285F74">
        <w:rPr>
          <w:rFonts w:cs="Times New Roman"/>
          <w:noProof/>
          <w:szCs w:val="24"/>
        </w:rPr>
        <w:tab/>
        <w:t xml:space="preserve">"Elmar Mair, G. D. Hager, D. Burschka, M. Suppa, and G. Hirzinger", “Adaptive and Generic Corner Detection Based on the Accelerated Segment Test",” </w:t>
      </w:r>
      <w:r w:rsidRPr="00285F74">
        <w:rPr>
          <w:rFonts w:cs="Times New Roman"/>
          <w:i/>
          <w:iCs/>
          <w:noProof/>
          <w:szCs w:val="24"/>
        </w:rPr>
        <w:t>“European Conf. Comput. Vis. (ECCV’10),”</w:t>
      </w:r>
      <w:r w:rsidRPr="00285F74">
        <w:rPr>
          <w:rFonts w:cs="Times New Roman"/>
          <w:noProof/>
          <w:szCs w:val="24"/>
        </w:rPr>
        <w:t xml:space="preserve"> pp. 1–14.</w:t>
      </w:r>
    </w:p>
    <w:p w14:paraId="1D6A80A4"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[12]</w:t>
      </w:r>
      <w:r w:rsidRPr="00285F74">
        <w:rPr>
          <w:rFonts w:cs="Times New Roman"/>
          <w:noProof/>
          <w:szCs w:val="24"/>
        </w:rPr>
        <w:tab/>
        <w:t xml:space="preserve">T. Kadir and M. Brady, “Scale Saliency: a novel approach to salient feature and scale selection,” </w:t>
      </w:r>
      <w:r w:rsidRPr="00285F74">
        <w:rPr>
          <w:rFonts w:cs="Times New Roman"/>
          <w:i/>
          <w:iCs/>
          <w:noProof/>
          <w:szCs w:val="24"/>
        </w:rPr>
        <w:t>Vis. Inf. Eng.</w:t>
      </w:r>
      <w:r w:rsidRPr="00285F74">
        <w:rPr>
          <w:rFonts w:cs="Times New Roman"/>
          <w:noProof/>
          <w:szCs w:val="24"/>
        </w:rPr>
        <w:t>, pp. 25–28, 2003.</w:t>
      </w:r>
    </w:p>
    <w:p w14:paraId="19D5D97D"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[13]</w:t>
      </w:r>
      <w:r w:rsidRPr="00285F74">
        <w:rPr>
          <w:rFonts w:cs="Times New Roman"/>
          <w:noProof/>
          <w:szCs w:val="24"/>
        </w:rPr>
        <w:tab/>
        <w:t xml:space="preserve">H. Bay, T. Tuytelaars, and L. Van Gool, “SURF: Speeded up robust features,” </w:t>
      </w:r>
      <w:r w:rsidRPr="00285F74">
        <w:rPr>
          <w:rFonts w:cs="Times New Roman"/>
          <w:i/>
          <w:iCs/>
          <w:noProof/>
          <w:szCs w:val="24"/>
        </w:rPr>
        <w:t>Lect. Notes Comput. Sci. (including Subser. Lect. Notes Artif. Intell. Lect. Notes Bioinformatics)</w:t>
      </w:r>
      <w:r w:rsidRPr="00285F74">
        <w:rPr>
          <w:rFonts w:cs="Times New Roman"/>
          <w:noProof/>
          <w:szCs w:val="24"/>
        </w:rPr>
        <w:t>, vol. 3951 LNCS, pp. 404–417, 2006.</w:t>
      </w:r>
    </w:p>
    <w:p w14:paraId="3C0555F2"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[14]</w:t>
      </w:r>
      <w:r w:rsidRPr="00285F74">
        <w:rPr>
          <w:rFonts w:cs="Times New Roman"/>
          <w:noProof/>
          <w:szCs w:val="24"/>
        </w:rPr>
        <w:tab/>
        <w:t xml:space="preserve">M. Calonder, V. Lepetit, C. Strecha, and P. Fua, “BRIEF: Binary robust independent elementary features,” </w:t>
      </w:r>
      <w:r w:rsidRPr="00285F74">
        <w:rPr>
          <w:rFonts w:cs="Times New Roman"/>
          <w:i/>
          <w:iCs/>
          <w:noProof/>
          <w:szCs w:val="24"/>
        </w:rPr>
        <w:t>Lect. Notes Comput. Sci. (including Subser. Lect. Notes Artif. Intell. Lect. Notes Bioinformatics)</w:t>
      </w:r>
      <w:r w:rsidRPr="00285F74">
        <w:rPr>
          <w:rFonts w:cs="Times New Roman"/>
          <w:noProof/>
          <w:szCs w:val="24"/>
        </w:rPr>
        <w:t>, vol. 6314 LNCS, no. PART 4, pp. 778–792, 2010.</w:t>
      </w:r>
    </w:p>
    <w:p w14:paraId="33BEEDF8"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[15]</w:t>
      </w:r>
      <w:r w:rsidRPr="00285F74">
        <w:rPr>
          <w:rFonts w:cs="Times New Roman"/>
          <w:noProof/>
          <w:szCs w:val="24"/>
        </w:rPr>
        <w:tab/>
        <w:t xml:space="preserve">M. Norouzi, D. J. D. D. J. Fleet, R. Salakhutdinov, and D. M. Blei, “Hamming distance metric learning,” </w:t>
      </w:r>
      <w:r w:rsidRPr="00285F74">
        <w:rPr>
          <w:rFonts w:cs="Times New Roman"/>
          <w:i/>
          <w:iCs/>
          <w:noProof/>
          <w:szCs w:val="24"/>
        </w:rPr>
        <w:t>Adv. Neural Inf. Process. Syst.</w:t>
      </w:r>
      <w:r w:rsidRPr="00285F74">
        <w:rPr>
          <w:rFonts w:cs="Times New Roman"/>
          <w:noProof/>
          <w:szCs w:val="24"/>
        </w:rPr>
        <w:t>, pp. 1–9, 2012.</w:t>
      </w:r>
    </w:p>
    <w:p w14:paraId="3EBC20C1"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[16]</w:t>
      </w:r>
      <w:r w:rsidRPr="00285F74">
        <w:rPr>
          <w:rFonts w:cs="Times New Roman"/>
          <w:noProof/>
          <w:szCs w:val="24"/>
        </w:rPr>
        <w:tab/>
        <w:t xml:space="preserve">K. Mikolajczyk, K. Mikolajczyk, C. Schmid, and C. Schmid, “A performance evaluation of local descriptors,” </w:t>
      </w:r>
      <w:r w:rsidRPr="00285F74">
        <w:rPr>
          <w:rFonts w:cs="Times New Roman"/>
          <w:i/>
          <w:iCs/>
          <w:noProof/>
          <w:szCs w:val="24"/>
        </w:rPr>
        <w:t>IEEE Trans. Pattern Anal. Mach. Intell.</w:t>
      </w:r>
      <w:r w:rsidRPr="00285F74">
        <w:rPr>
          <w:rFonts w:cs="Times New Roman"/>
          <w:noProof/>
          <w:szCs w:val="24"/>
        </w:rPr>
        <w:t>, vol. 27, no. 10, pp. 1615–1630, 2005.</w:t>
      </w:r>
    </w:p>
    <w:p w14:paraId="524167E6"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[17]</w:t>
      </w:r>
      <w:r w:rsidRPr="00285F74">
        <w:rPr>
          <w:rFonts w:cs="Times New Roman"/>
          <w:noProof/>
          <w:szCs w:val="24"/>
        </w:rPr>
        <w:tab/>
        <w:t xml:space="preserve">B. Moore, “Principal component analysis in linear systems: Controllability, observability, and model reduction,” </w:t>
      </w:r>
      <w:r w:rsidRPr="00285F74">
        <w:rPr>
          <w:rFonts w:cs="Times New Roman"/>
          <w:i/>
          <w:iCs/>
          <w:noProof/>
          <w:szCs w:val="24"/>
        </w:rPr>
        <w:t>IEEE Trans. Automat. Contr.</w:t>
      </w:r>
      <w:r w:rsidRPr="00285F74">
        <w:rPr>
          <w:rFonts w:cs="Times New Roman"/>
          <w:noProof/>
          <w:szCs w:val="24"/>
        </w:rPr>
        <w:t xml:space="preserve">, vol. 26, no. 1, pp. </w:t>
      </w:r>
      <w:r w:rsidRPr="00285F74">
        <w:rPr>
          <w:rFonts w:cs="Times New Roman"/>
          <w:noProof/>
          <w:szCs w:val="24"/>
        </w:rPr>
        <w:lastRenderedPageBreak/>
        <w:t>17–32, 1981.</w:t>
      </w:r>
    </w:p>
    <w:p w14:paraId="323BCFF3"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[18]</w:t>
      </w:r>
      <w:r w:rsidRPr="00285F74">
        <w:rPr>
          <w:rFonts w:cs="Times New Roman"/>
          <w:noProof/>
          <w:szCs w:val="24"/>
        </w:rPr>
        <w:tab/>
        <w:t xml:space="preserve">D. M. Blei, B. B. Edu, A. Y. Ng, A. S. Edu, M. I. Jordan, and J. B. Edu, “Latent Dirichlet Allocation,” </w:t>
      </w:r>
      <w:r w:rsidRPr="00285F74">
        <w:rPr>
          <w:rFonts w:cs="Times New Roman"/>
          <w:i/>
          <w:iCs/>
          <w:noProof/>
          <w:szCs w:val="24"/>
        </w:rPr>
        <w:t>J. Mach. Learn. Res.</w:t>
      </w:r>
      <w:r w:rsidRPr="00285F74">
        <w:rPr>
          <w:rFonts w:cs="Times New Roman"/>
          <w:noProof/>
          <w:szCs w:val="24"/>
        </w:rPr>
        <w:t>, vol. 3, pp. 993–1022, 2003.</w:t>
      </w:r>
    </w:p>
    <w:p w14:paraId="3BA57E9C"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[19]</w:t>
      </w:r>
      <w:r w:rsidRPr="00285F74">
        <w:rPr>
          <w:rFonts w:cs="Times New Roman"/>
          <w:noProof/>
          <w:szCs w:val="24"/>
        </w:rPr>
        <w:tab/>
        <w:t>L. S. Hashing, “Locality-Sensitive Hashing,” pp. 1–6, 2014.</w:t>
      </w:r>
    </w:p>
    <w:p w14:paraId="56F6FEA3"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[20]</w:t>
      </w:r>
      <w:r w:rsidRPr="00285F74">
        <w:rPr>
          <w:rFonts w:cs="Times New Roman"/>
          <w:noProof/>
          <w:szCs w:val="24"/>
        </w:rPr>
        <w:tab/>
        <w:t xml:space="preserve">R. A. Horn and C. R. Johnson, </w:t>
      </w:r>
      <w:r w:rsidRPr="00285F74">
        <w:rPr>
          <w:rFonts w:cs="Times New Roman"/>
          <w:i/>
          <w:iCs/>
          <w:noProof/>
          <w:szCs w:val="24"/>
        </w:rPr>
        <w:t>Matrix Analysis:</w:t>
      </w:r>
      <w:r w:rsidRPr="00285F74">
        <w:rPr>
          <w:rFonts w:cs="Times New Roman"/>
          <w:noProof/>
          <w:szCs w:val="24"/>
        </w:rPr>
        <w:t>, 2nd ed. Cambridge: Cambridge University Press, 2012.</w:t>
      </w:r>
    </w:p>
    <w:p w14:paraId="5C93967E"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[21]</w:t>
      </w:r>
      <w:r w:rsidRPr="00285F74">
        <w:rPr>
          <w:rFonts w:cs="Times New Roman"/>
          <w:noProof/>
          <w:szCs w:val="24"/>
        </w:rPr>
        <w:tab/>
        <w:t xml:space="preserve">M. Brown and D. Lowe, “Invariant Features from Interest Point Groups,” </w:t>
      </w:r>
      <w:r w:rsidRPr="00285F74">
        <w:rPr>
          <w:rFonts w:cs="Times New Roman"/>
          <w:i/>
          <w:iCs/>
          <w:noProof/>
          <w:szCs w:val="24"/>
        </w:rPr>
        <w:t>Br. Mach. Vis. Conf. BMVC 2002</w:t>
      </w:r>
      <w:r w:rsidRPr="00285F74">
        <w:rPr>
          <w:rFonts w:cs="Times New Roman"/>
          <w:noProof/>
          <w:szCs w:val="24"/>
        </w:rPr>
        <w:t>, pp. 656–665, 2002.</w:t>
      </w:r>
    </w:p>
    <w:p w14:paraId="25015377"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[22]</w:t>
      </w:r>
      <w:r w:rsidRPr="00285F74">
        <w:rPr>
          <w:rFonts w:cs="Times New Roman"/>
          <w:noProof/>
          <w:szCs w:val="24"/>
        </w:rPr>
        <w:tab/>
        <w:t xml:space="preserve">T. Edwards, “Discrete Wavelet Transforms : Theory and Implementation 1 Introduction 2 A Brief Discussion of Wavelets,” </w:t>
      </w:r>
      <w:r w:rsidRPr="00285F74">
        <w:rPr>
          <w:rFonts w:cs="Times New Roman"/>
          <w:i/>
          <w:iCs/>
          <w:noProof/>
          <w:szCs w:val="24"/>
        </w:rPr>
        <w:t>Computer (Long. Beach. Calif).</w:t>
      </w:r>
      <w:r w:rsidRPr="00285F74">
        <w:rPr>
          <w:rFonts w:cs="Times New Roman"/>
          <w:noProof/>
          <w:szCs w:val="24"/>
        </w:rPr>
        <w:t>, no. September, pp. 1–27, 1991.</w:t>
      </w:r>
    </w:p>
    <w:p w14:paraId="3EEBC117"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[23]</w:t>
      </w:r>
      <w:r w:rsidRPr="00285F74">
        <w:rPr>
          <w:rFonts w:cs="Times New Roman"/>
          <w:noProof/>
          <w:szCs w:val="24"/>
        </w:rPr>
        <w:tab/>
        <w:t>E. Rublee and G. Bradski, “ORB - an efficient alternative to SIFT or SURF,” 2011.</w:t>
      </w:r>
    </w:p>
    <w:p w14:paraId="755B666B" w14:textId="77777777"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[24]</w:t>
      </w:r>
      <w:r w:rsidRPr="00285F74">
        <w:rPr>
          <w:rFonts w:cs="Times New Roman"/>
          <w:noProof/>
          <w:szCs w:val="24"/>
        </w:rPr>
        <w:tab/>
        <w:t>S. Leutenegger, M. Chli, and R. Y. Siegwart, “BRISK : Binary Robust Invariant Scalable Keypoints.”</w:t>
      </w:r>
    </w:p>
    <w:p w14:paraId="4E75199F" w14:textId="77777777" w:rsidR="00285F74" w:rsidRPr="00285F74" w:rsidRDefault="00285F74" w:rsidP="00285F74">
      <w:pPr>
        <w:widowControl w:val="0"/>
        <w:autoSpaceDE w:val="0"/>
        <w:autoSpaceDN w:val="0"/>
        <w:adjustRightInd w:val="0"/>
        <w:spacing w:line="240" w:lineRule="auto"/>
        <w:ind w:left="640" w:hanging="640"/>
        <w:rPr>
          <w:rFonts w:cs="Times New Roman"/>
          <w:noProof/>
        </w:rPr>
      </w:pPr>
      <w:r w:rsidRPr="00285F74">
        <w:rPr>
          <w:rFonts w:cs="Times New Roman"/>
          <w:noProof/>
          <w:szCs w:val="24"/>
        </w:rPr>
        <w:t>[25]</w:t>
      </w:r>
      <w:r w:rsidRPr="00285F74">
        <w:rPr>
          <w:rFonts w:cs="Times New Roman"/>
          <w:noProof/>
          <w:szCs w:val="24"/>
        </w:rPr>
        <w:tab/>
        <w:t xml:space="preserve">J. Mantas, “An overview of character recognition methodologies,” </w:t>
      </w:r>
      <w:r w:rsidRPr="00285F74">
        <w:rPr>
          <w:rFonts w:cs="Times New Roman"/>
          <w:i/>
          <w:iCs/>
          <w:noProof/>
          <w:szCs w:val="24"/>
        </w:rPr>
        <w:t>Pattern Recognit.</w:t>
      </w:r>
      <w:r w:rsidRPr="00285F74">
        <w:rPr>
          <w:rFonts w:cs="Times New Roman"/>
          <w:noProof/>
          <w:szCs w:val="24"/>
        </w:rPr>
        <w:t>, vol. 19, no. 6, pp. 425–430, 1986.</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Nadpis1"/>
      </w:pPr>
      <w:bookmarkStart w:id="105" w:name="_Toc470255206"/>
      <w:r w:rsidRPr="00262B1E">
        <w:lastRenderedPageBreak/>
        <w:t>SEZNAM ZKRATEK A PŘÍLOH</w:t>
      </w:r>
      <w:bookmarkEnd w:id="105"/>
    </w:p>
    <w:p w14:paraId="62BDB4F5" w14:textId="77777777" w:rsidR="00FF0033" w:rsidRPr="00262B1E" w:rsidRDefault="00FF0033" w:rsidP="00DC1818">
      <w:pPr>
        <w:pStyle w:val="Nadpis2"/>
      </w:pPr>
      <w:bookmarkStart w:id="106" w:name="_Toc470255207"/>
      <w:r w:rsidRPr="00262B1E">
        <w:t>Seznam zkratek</w:t>
      </w:r>
      <w:bookmarkEnd w:id="106"/>
    </w:p>
    <w:p w14:paraId="22D3FFC9" w14:textId="77777777" w:rsidR="00FF0033" w:rsidRPr="00262B1E" w:rsidRDefault="000015E1" w:rsidP="00F629A1">
      <w:proofErr w:type="spellStart"/>
      <w:r w:rsidRPr="00262B1E">
        <w:t>LoG</w:t>
      </w:r>
      <w:proofErr w:type="spellEnd"/>
      <w:r w:rsidRPr="00262B1E">
        <w:t xml:space="preserve"> – </w:t>
      </w:r>
      <w:proofErr w:type="spellStart"/>
      <w:r w:rsidRPr="00262B1E">
        <w:t>Laplacian</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14:paraId="3A088142" w14:textId="77777777" w:rsidR="000015E1" w:rsidRPr="00262B1E" w:rsidRDefault="000015E1" w:rsidP="00F629A1">
      <w:proofErr w:type="spellStart"/>
      <w:r w:rsidRPr="00262B1E">
        <w:t>DoG</w:t>
      </w:r>
      <w:proofErr w:type="spellEnd"/>
      <w:r w:rsidRPr="00262B1E">
        <w:t xml:space="preserve"> – </w:t>
      </w:r>
      <w:proofErr w:type="spellStart"/>
      <w:r w:rsidRPr="00262B1E">
        <w:t>Difference</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14:paraId="7353A680" w14:textId="77777777" w:rsidR="005A723C" w:rsidRPr="00262B1E" w:rsidRDefault="005A723C" w:rsidP="00F629A1">
      <w:r w:rsidRPr="00262B1E">
        <w:t xml:space="preserve">FAST - </w:t>
      </w:r>
      <w:proofErr w:type="spellStart"/>
      <w:r w:rsidRPr="00262B1E">
        <w:t>Feature</w:t>
      </w:r>
      <w:proofErr w:type="spell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w:t>
      </w:r>
    </w:p>
    <w:p w14:paraId="6B27816C" w14:textId="77777777" w:rsidR="000015E1" w:rsidRPr="00262B1E" w:rsidRDefault="000015E1" w:rsidP="00F629A1">
      <w:r w:rsidRPr="00262B1E">
        <w:t>SIFT</w:t>
      </w:r>
      <w:r w:rsidR="005803A8" w:rsidRPr="00262B1E">
        <w:t xml:space="preserve"> - </w:t>
      </w:r>
      <w:proofErr w:type="spellStart"/>
      <w:r w:rsidR="005803A8" w:rsidRPr="00262B1E">
        <w:t>Scale</w:t>
      </w:r>
      <w:proofErr w:type="spellEnd"/>
      <w:r w:rsidR="005803A8" w:rsidRPr="00262B1E">
        <w:t xml:space="preserve"> Invariant </w:t>
      </w:r>
      <w:proofErr w:type="spellStart"/>
      <w:r w:rsidR="005803A8" w:rsidRPr="00262B1E">
        <w:t>Feature</w:t>
      </w:r>
      <w:proofErr w:type="spellEnd"/>
      <w:r w:rsidR="005803A8" w:rsidRPr="00262B1E">
        <w:t xml:space="preserve"> </w:t>
      </w:r>
      <w:proofErr w:type="spellStart"/>
      <w:r w:rsidR="005803A8" w:rsidRPr="00262B1E">
        <w:t>transform</w:t>
      </w:r>
      <w:proofErr w:type="spellEnd"/>
    </w:p>
    <w:p w14:paraId="659CEF10" w14:textId="77777777" w:rsidR="000015E1" w:rsidRPr="00262B1E" w:rsidRDefault="000015E1" w:rsidP="00F629A1">
      <w:r w:rsidRPr="00262B1E">
        <w:t xml:space="preserve">SURF - </w:t>
      </w:r>
      <w:proofErr w:type="spellStart"/>
      <w:r w:rsidRPr="00262B1E">
        <w:t>Speeded</w:t>
      </w:r>
      <w:proofErr w:type="spellEnd"/>
      <w:r w:rsidRPr="00262B1E">
        <w:t xml:space="preserve">-Up Robust </w:t>
      </w:r>
      <w:proofErr w:type="spellStart"/>
      <w:r w:rsidRPr="00262B1E">
        <w:t>Features</w:t>
      </w:r>
      <w:proofErr w:type="spellEnd"/>
    </w:p>
    <w:p w14:paraId="508C2921" w14:textId="77777777" w:rsidR="00394B38" w:rsidRDefault="005803A8" w:rsidP="00F629A1">
      <w:r w:rsidRPr="00262B1E">
        <w:t xml:space="preserve">BRIEF – Binary Robust Independent </w:t>
      </w:r>
      <w:proofErr w:type="spellStart"/>
      <w:r w:rsidRPr="00262B1E">
        <w:t>Elementary</w:t>
      </w:r>
      <w:proofErr w:type="spellEnd"/>
      <w:r w:rsidRPr="00262B1E">
        <w:t xml:space="preserve"> </w:t>
      </w:r>
      <w:proofErr w:type="spellStart"/>
      <w:r w:rsidRPr="00262B1E">
        <w:t>Features</w:t>
      </w:r>
      <w:proofErr w:type="spellEnd"/>
    </w:p>
    <w:p w14:paraId="2C12BB8B" w14:textId="77777777" w:rsidR="00FF0033" w:rsidRPr="00262B1E" w:rsidRDefault="005803A8" w:rsidP="00F629A1">
      <w:r w:rsidRPr="00262B1E">
        <w:t xml:space="preserve">BRISK – Binary Robust Invariant </w:t>
      </w:r>
      <w:proofErr w:type="spellStart"/>
      <w:r w:rsidRPr="00262B1E">
        <w:t>Scalable</w:t>
      </w:r>
      <w:proofErr w:type="spellEnd"/>
      <w:r w:rsidRPr="00262B1E">
        <w:t xml:space="preserve"> </w:t>
      </w:r>
      <w:proofErr w:type="spellStart"/>
      <w:r w:rsidRPr="00262B1E">
        <w:t>Keypoints</w:t>
      </w:r>
      <w:proofErr w:type="spellEnd"/>
    </w:p>
    <w:sectPr w:rsidR="00FF0033" w:rsidRPr="00262B1E" w:rsidSect="001B768B">
      <w:footerReference w:type="default" r:id="rId29"/>
      <w:pgSz w:w="11906" w:h="16838"/>
      <w:pgMar w:top="1417" w:right="1417" w:bottom="1417" w:left="1417" w:header="708" w:footer="708" w:gutter="0"/>
      <w:pgNumType w:start="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267436" w:rsidRDefault="00267436">
      <w:pPr>
        <w:pStyle w:val="Textkomente"/>
      </w:pPr>
      <w:r>
        <w:rPr>
          <w:rStyle w:val="Odkaznakoment"/>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267436" w:rsidRDefault="00267436">
      <w:pPr>
        <w:pStyle w:val="Textkomente"/>
      </w:pPr>
      <w:r>
        <w:rPr>
          <w:rStyle w:val="Odkaznakoment"/>
        </w:rPr>
        <w:annotationRef/>
      </w:r>
      <w:r>
        <w:t>Ph.D. titul (a všechny tituly za jménem) se odděluje čárkou.</w:t>
      </w:r>
    </w:p>
  </w:comment>
  <w:comment w:id="31" w:author="vratislav.harabis Harabiš" w:date="2016-12-23T21:09:00Z" w:initials="vH">
    <w:p w14:paraId="3891DDBC" w14:textId="77777777" w:rsidR="00267436" w:rsidRDefault="00267436">
      <w:pPr>
        <w:pStyle w:val="Textkomente"/>
      </w:pPr>
      <w:r>
        <w:rPr>
          <w:rStyle w:val="Odkaznakoment"/>
        </w:rPr>
        <w:annotationRef/>
      </w:r>
      <w:r>
        <w:t xml:space="preserve">Když poděkování, tak vlastními slovy. Nedávat tam tuto </w:t>
      </w:r>
      <w:proofErr w:type="spellStart"/>
      <w:r>
        <w:t>vymyslenou</w:t>
      </w:r>
      <w:proofErr w:type="spellEnd"/>
      <w:r>
        <w:t xml:space="preserve"> „hrůzu“.</w:t>
      </w:r>
    </w:p>
  </w:comment>
  <w:comment w:id="41" w:author="vratislav.harabis Harabiš" w:date="2016-12-23T21:10:00Z" w:initials="vH">
    <w:p w14:paraId="4EF43D27" w14:textId="77777777" w:rsidR="00267436" w:rsidRDefault="00267436">
      <w:pPr>
        <w:pStyle w:val="Textkomente"/>
      </w:pPr>
      <w:r>
        <w:t>„</w:t>
      </w:r>
      <w:proofErr w:type="spellStart"/>
      <w:r>
        <w:rPr>
          <w:rStyle w:val="Odkaznakoment"/>
        </w:rPr>
        <w:annotationRef/>
      </w:r>
      <w:r>
        <w:t>Vybuildovaných</w:t>
      </w:r>
      <w:proofErr w:type="spellEnd"/>
      <w:r>
        <w:t>“ určitě ne. Spíše bych použil české slovo „sestavených“ nebo možná lépe „kompilovaných“</w:t>
      </w:r>
    </w:p>
  </w:comment>
  <w:comment w:id="61" w:author="vratislav.harabis Harabiš" w:date="2016-12-24T01:35:00Z" w:initials="vH">
    <w:p w14:paraId="2E7D395D" w14:textId="7138D6C8" w:rsidR="00AC556E" w:rsidRDefault="00AC556E">
      <w:pPr>
        <w:pStyle w:val="Textkomente"/>
      </w:pPr>
      <w:r>
        <w:rPr>
          <w:rStyle w:val="Odkaznakoment"/>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3891DDBC" w15:done="0"/>
  <w15:commentEx w15:paraId="4EF43D27" w15:done="0"/>
  <w15:commentEx w15:paraId="2E7D395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613CB2" w14:textId="77777777" w:rsidR="007B5A86" w:rsidRDefault="007B5A86" w:rsidP="001B768B">
      <w:pPr>
        <w:spacing w:after="0" w:line="240" w:lineRule="auto"/>
      </w:pPr>
      <w:r>
        <w:separator/>
      </w:r>
    </w:p>
  </w:endnote>
  <w:endnote w:type="continuationSeparator" w:id="0">
    <w:p w14:paraId="03D98085" w14:textId="77777777" w:rsidR="007B5A86" w:rsidRDefault="007B5A86"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EndPr/>
    <w:sdtContent>
      <w:p w14:paraId="679A87B7" w14:textId="77FAC8EC" w:rsidR="00BB0DC8" w:rsidRDefault="00BB0DC8">
        <w:pPr>
          <w:pStyle w:val="Zpat"/>
          <w:jc w:val="center"/>
        </w:pPr>
        <w:r>
          <w:fldChar w:fldCharType="begin"/>
        </w:r>
        <w:r>
          <w:instrText>PAGE   \* MERGEFORMAT</w:instrText>
        </w:r>
        <w:r>
          <w:fldChar w:fldCharType="separate"/>
        </w:r>
        <w:r w:rsidR="00AC556E">
          <w:rPr>
            <w:noProof/>
          </w:rPr>
          <w:t>27</w:t>
        </w:r>
        <w:r>
          <w:fldChar w:fldCharType="end"/>
        </w:r>
      </w:p>
    </w:sdtContent>
  </w:sdt>
  <w:p w14:paraId="2E557044" w14:textId="77777777" w:rsidR="00BB0DC8" w:rsidRDefault="00BB0DC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60851" w14:textId="77777777" w:rsidR="007B5A86" w:rsidRDefault="007B5A86" w:rsidP="001B768B">
      <w:pPr>
        <w:spacing w:after="0" w:line="240" w:lineRule="auto"/>
      </w:pPr>
      <w:r>
        <w:separator/>
      </w:r>
    </w:p>
  </w:footnote>
  <w:footnote w:type="continuationSeparator" w:id="0">
    <w:p w14:paraId="2BE9567F" w14:textId="77777777" w:rsidR="007B5A86" w:rsidRDefault="007B5A86"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34C09"/>
    <w:rsid w:val="00141AD1"/>
    <w:rsid w:val="0014356C"/>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50C43"/>
    <w:rsid w:val="00262B1E"/>
    <w:rsid w:val="00267436"/>
    <w:rsid w:val="00285F74"/>
    <w:rsid w:val="00297606"/>
    <w:rsid w:val="002A6213"/>
    <w:rsid w:val="002E110C"/>
    <w:rsid w:val="002F13E2"/>
    <w:rsid w:val="002F5D82"/>
    <w:rsid w:val="00305B16"/>
    <w:rsid w:val="00316F6D"/>
    <w:rsid w:val="00330508"/>
    <w:rsid w:val="00345A23"/>
    <w:rsid w:val="0035167E"/>
    <w:rsid w:val="0035173D"/>
    <w:rsid w:val="0037630B"/>
    <w:rsid w:val="0037649D"/>
    <w:rsid w:val="003929D6"/>
    <w:rsid w:val="003936F2"/>
    <w:rsid w:val="00394B38"/>
    <w:rsid w:val="003B1790"/>
    <w:rsid w:val="003B66AC"/>
    <w:rsid w:val="003C4666"/>
    <w:rsid w:val="003C77B5"/>
    <w:rsid w:val="003D63BF"/>
    <w:rsid w:val="003F25E9"/>
    <w:rsid w:val="004063C3"/>
    <w:rsid w:val="00406FDB"/>
    <w:rsid w:val="004229E3"/>
    <w:rsid w:val="00443501"/>
    <w:rsid w:val="00446843"/>
    <w:rsid w:val="00452F02"/>
    <w:rsid w:val="00463A07"/>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B5A86"/>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D2B5E"/>
    <w:rsid w:val="00BD3167"/>
    <w:rsid w:val="00BF4074"/>
    <w:rsid w:val="00C04323"/>
    <w:rsid w:val="00C178D8"/>
    <w:rsid w:val="00C24105"/>
    <w:rsid w:val="00C564DF"/>
    <w:rsid w:val="00C57EA5"/>
    <w:rsid w:val="00C62E2D"/>
    <w:rsid w:val="00C6515C"/>
    <w:rsid w:val="00C86EBD"/>
    <w:rsid w:val="00C94A4D"/>
    <w:rsid w:val="00CA3031"/>
    <w:rsid w:val="00CA5E01"/>
    <w:rsid w:val="00CC53EE"/>
    <w:rsid w:val="00CE0677"/>
    <w:rsid w:val="00CE1BFE"/>
    <w:rsid w:val="00CE48ED"/>
    <w:rsid w:val="00CE677C"/>
    <w:rsid w:val="00D222E3"/>
    <w:rsid w:val="00D52444"/>
    <w:rsid w:val="00D63169"/>
    <w:rsid w:val="00D63D85"/>
    <w:rsid w:val="00D76DB5"/>
    <w:rsid w:val="00D80361"/>
    <w:rsid w:val="00D978D7"/>
    <w:rsid w:val="00DA6180"/>
    <w:rsid w:val="00DC1818"/>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0E4C"/>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ln">
    <w:name w:val="Normal"/>
    <w:aliases w:val="První odstavec"/>
    <w:next w:val="Bezmezer"/>
    <w:qFormat/>
    <w:rsid w:val="00B563CE"/>
    <w:pPr>
      <w:spacing w:line="312" w:lineRule="auto"/>
      <w:ind w:firstLine="567"/>
      <w:jc w:val="both"/>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 w:type="paragraph" w:styleId="Bezmezer">
    <w:name w:val="No Spacing"/>
    <w:basedOn w:val="Normln"/>
    <w:uiPriority w:val="1"/>
    <w:qFormat/>
    <w:rsid w:val="00B563CE"/>
    <w:pPr>
      <w:spacing w:after="0"/>
      <w:ind w:firstLine="0"/>
    </w:pPr>
  </w:style>
  <w:style w:type="character" w:styleId="Odkaznakoment">
    <w:name w:val="annotation reference"/>
    <w:basedOn w:val="Standardnpsmoodstavce"/>
    <w:uiPriority w:val="99"/>
    <w:semiHidden/>
    <w:unhideWhenUsed/>
    <w:rsid w:val="00267436"/>
    <w:rPr>
      <w:sz w:val="16"/>
      <w:szCs w:val="16"/>
    </w:rPr>
  </w:style>
  <w:style w:type="paragraph" w:styleId="Textkomente">
    <w:name w:val="annotation text"/>
    <w:basedOn w:val="Normln"/>
    <w:link w:val="TextkomenteChar"/>
    <w:uiPriority w:val="99"/>
    <w:semiHidden/>
    <w:unhideWhenUsed/>
    <w:rsid w:val="00267436"/>
    <w:pPr>
      <w:spacing w:line="240" w:lineRule="auto"/>
    </w:pPr>
    <w:rPr>
      <w:sz w:val="20"/>
      <w:szCs w:val="20"/>
    </w:rPr>
  </w:style>
  <w:style w:type="character" w:customStyle="1" w:styleId="TextkomenteChar">
    <w:name w:val="Text komentáře Char"/>
    <w:basedOn w:val="Standardnpsmoodstavce"/>
    <w:link w:val="Textkomente"/>
    <w:uiPriority w:val="99"/>
    <w:semiHidden/>
    <w:rsid w:val="00267436"/>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267436"/>
    <w:rPr>
      <w:b/>
      <w:bCs/>
    </w:rPr>
  </w:style>
  <w:style w:type="character" w:customStyle="1" w:styleId="PedmtkomenteChar">
    <w:name w:val="Předmět komentáře Char"/>
    <w:basedOn w:val="TextkomenteChar"/>
    <w:link w:val="Pedmtkomente"/>
    <w:uiPriority w:val="99"/>
    <w:semiHidden/>
    <w:rsid w:val="00267436"/>
    <w:rPr>
      <w:rFonts w:ascii="Times New Roman" w:hAnsi="Times New Roman"/>
      <w:b/>
      <w:bCs/>
      <w:sz w:val="20"/>
      <w:szCs w:val="20"/>
    </w:rPr>
  </w:style>
  <w:style w:type="paragraph" w:styleId="Textbubliny">
    <w:name w:val="Balloon Text"/>
    <w:basedOn w:val="Normln"/>
    <w:link w:val="TextbublinyChar"/>
    <w:uiPriority w:val="99"/>
    <w:semiHidden/>
    <w:unhideWhenUsed/>
    <w:rsid w:val="00267436"/>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26743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97267-242F-4531-AAD0-A6619B342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25</Pages>
  <Words>17783</Words>
  <Characters>104923</Characters>
  <Application>Microsoft Office Word</Application>
  <DocSecurity>0</DocSecurity>
  <Lines>874</Lines>
  <Paragraphs>244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vratislav.harabis Harabiš</cp:lastModifiedBy>
  <cp:revision>4</cp:revision>
  <dcterms:created xsi:type="dcterms:W3CDTF">2016-12-23T17:58:00Z</dcterms:created>
  <dcterms:modified xsi:type="dcterms:W3CDTF">2016-12-24T00:41:00Z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