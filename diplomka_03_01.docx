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3B5EDF">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3B5EDF">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3B5EDF">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3B5EDF">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3B5EDF">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3B5EDF">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3B5EDF">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3B5EDF">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3B5EDF"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466DC347" w:rsidR="000F69E1" w:rsidRPr="00262B1E" w:rsidRDefault="000F69E1" w:rsidP="00B563CE">
      <w:pPr>
        <w:pStyle w:val="NoSpacing"/>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 kterých máme v dnešní době jedenáct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Tento robot už je několik let ve fázi vývoje. Robotická ruka je naváděná kamerou, která snímá displej embedded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02CBF551"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3671C7">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3B5EDF"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0E198D5" w:rsidR="006A476D" w:rsidRPr="00262B1E" w:rsidRDefault="006A476D" w:rsidP="007C7BEC">
            <w:pPr>
              <w:pStyle w:val="Caption"/>
              <w:jc w:val="center"/>
            </w:pPr>
            <w:bookmarkStart w:id="54" w:name="_Toc471287821"/>
            <w:r w:rsidRPr="00262B1E">
              <w:t xml:space="preserve">Obr. </w:t>
            </w:r>
            <w:fldSimple w:instr=" SEQ Obr. \* ARABIC ">
              <w:r w:rsidR="003671C7">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77465AFE"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3671C7">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3B5EDF"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val="en-US"/>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087F24A4" w:rsidR="00316F6D" w:rsidRPr="00262B1E" w:rsidRDefault="00C94A4D" w:rsidP="00B563CE">
      <w:pPr>
        <w:pStyle w:val="Caption"/>
        <w:jc w:val="center"/>
      </w:pPr>
      <w:bookmarkStart w:id="57" w:name="_Toc471287823"/>
      <w:r w:rsidRPr="00262B1E">
        <w:t xml:space="preserve">Obr. </w:t>
      </w:r>
      <w:fldSimple w:instr=" SEQ Obr. \* ARABIC ">
        <w:r w:rsidR="003671C7">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3947D8FF" w:rsidR="00F27757" w:rsidRPr="00262B1E" w:rsidRDefault="00B60DB2" w:rsidP="00B563CE">
      <w:pPr>
        <w:pStyle w:val="Caption"/>
        <w:jc w:val="center"/>
      </w:pPr>
      <w:bookmarkStart w:id="58" w:name="_Toc471287824"/>
      <w:r w:rsidRPr="00262B1E">
        <w:t xml:space="preserve">Obr. </w:t>
      </w:r>
      <w:fldSimple w:instr=" SEQ Obr. \* ARABIC ">
        <w:r w:rsidR="003671C7">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BC4F51A" w:rsidR="00B60DB2" w:rsidRPr="00262B1E" w:rsidRDefault="00B60DB2" w:rsidP="00B563CE">
      <w:pPr>
        <w:pStyle w:val="Caption"/>
        <w:jc w:val="center"/>
      </w:pPr>
      <w:bookmarkStart w:id="59" w:name="_Toc471287825"/>
      <w:r w:rsidRPr="00262B1E">
        <w:t xml:space="preserve">Obr. </w:t>
      </w:r>
      <w:fldSimple w:instr=" SEQ Obr. \* ARABIC ">
        <w:r w:rsidR="003671C7">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lastRenderedPageBreak/>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E0F1D6"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3BE208C5" w:rsidR="001158F6" w:rsidRPr="00262B1E" w:rsidRDefault="008E0A01" w:rsidP="00B563CE">
      <w:pPr>
        <w:pStyle w:val="Caption"/>
        <w:jc w:val="center"/>
      </w:pPr>
      <w:bookmarkStart w:id="66" w:name="_Toc471287826"/>
      <w:r w:rsidRPr="00262B1E">
        <w:t xml:space="preserve">Obr. </w:t>
      </w:r>
      <w:fldSimple w:instr=" SEQ Obr. \* ARABIC ">
        <w:r w:rsidR="003671C7">
          <w:rPr>
            <w:noProof/>
          </w:rPr>
          <w:t>7</w:t>
        </w:r>
      </w:fldSimple>
      <w:r w:rsidRPr="00262B1E">
        <w:t xml:space="preserve"> – Obrazová pyramida</w:t>
      </w:r>
      <w:bookmarkEnd w:id="66"/>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r w:rsidRPr="00262B1E">
        <w:t>Detekce zajímavých bodů v obraze</w:t>
      </w:r>
      <w:bookmarkEnd w:id="69"/>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0" w:name="_Toc470255195"/>
      <w:r w:rsidRPr="00262B1E">
        <w:t>Harissův detektor rohů</w:t>
      </w:r>
      <w:bookmarkEnd w:id="70"/>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1"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1"/>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2" w:name="_Ref470001503"/>
            <w:r w:rsidRPr="00262B1E">
              <w:t>(</w:t>
            </w:r>
            <w:fldSimple w:instr=" SEQ Rovnice \* ARABIC ">
              <w:r w:rsidR="00227CEB">
                <w:rPr>
                  <w:noProof/>
                </w:rPr>
                <w:t>6</w:t>
              </w:r>
            </w:fldSimple>
            <w:r w:rsidRPr="00262B1E">
              <w:t>)</w:t>
            </w:r>
            <w:bookmarkEnd w:id="72"/>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3" w:name="_Ref470001483"/>
            <w:r w:rsidRPr="00262B1E">
              <w:t>(</w:t>
            </w:r>
            <w:fldSimple w:instr=" SEQ Rovnice \* ARABIC ">
              <w:r w:rsidR="00227CEB">
                <w:rPr>
                  <w:noProof/>
                </w:rPr>
                <w:t>7</w:t>
              </w:r>
            </w:fldSimple>
            <w:r w:rsidRPr="00262B1E">
              <w:t>)</w:t>
            </w:r>
            <w:bookmarkEnd w:id="73"/>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4"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4"/>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5" w:name="_Ref470001485"/>
            <w:r w:rsidRPr="00262B1E">
              <w:t>(</w:t>
            </w:r>
            <w:fldSimple w:instr=" SEQ Rovnice \* ARABIC ">
              <w:r w:rsidR="00227CEB">
                <w:rPr>
                  <w:noProof/>
                </w:rPr>
                <w:t>9</w:t>
              </w:r>
            </w:fldSimple>
            <w:r w:rsidRPr="00262B1E">
              <w:t>)</w:t>
            </w:r>
            <w:bookmarkEnd w:id="75"/>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6"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6"/>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52AEF8ED" w:rsidR="00FE323A" w:rsidRPr="00262B1E" w:rsidRDefault="00AD17E5" w:rsidP="00AD17E5">
      <w:pPr>
        <w:pStyle w:val="Caption"/>
        <w:jc w:val="center"/>
      </w:pPr>
      <w:bookmarkStart w:id="77" w:name="_Ref470001736"/>
      <w:bookmarkStart w:id="78" w:name="_Ref470001729"/>
      <w:bookmarkStart w:id="79" w:name="_Toc471287827"/>
      <w:r w:rsidRPr="00262B1E">
        <w:t xml:space="preserve">Obr. </w:t>
      </w:r>
      <w:fldSimple w:instr=" SEQ Obr. \* ARABIC ">
        <w:r w:rsidR="003671C7">
          <w:rPr>
            <w:noProof/>
          </w:rPr>
          <w:t>8</w:t>
        </w:r>
      </w:fldSimple>
      <w:bookmarkEnd w:id="77"/>
      <w:r w:rsidRPr="00262B1E">
        <w:t xml:space="preserve"> – Reprezentace vlastností objektů v obraze na základě vlastních hodnot matice M</w:t>
      </w:r>
      <w:bookmarkEnd w:id="78"/>
      <w:bookmarkEnd w:id="79"/>
    </w:p>
    <w:p w14:paraId="6D965AAA" w14:textId="77777777" w:rsidR="00406FDB" w:rsidRPr="00262B1E" w:rsidRDefault="008E75AA" w:rsidP="000B058C">
      <w:pPr>
        <w:pStyle w:val="Heading3"/>
      </w:pPr>
      <w:bookmarkStart w:id="80" w:name="_Toc470255196"/>
      <w:r w:rsidRPr="00262B1E">
        <w:t>FAST</w:t>
      </w:r>
      <w:r w:rsidR="00141AD1" w:rsidRPr="00262B1E">
        <w:t xml:space="preserve"> – Feature from Accelerated Segment Test</w:t>
      </w:r>
      <w:bookmarkEnd w:id="80"/>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76E75DD" w:rsidR="00C04323" w:rsidRPr="00262B1E" w:rsidRDefault="00141AD1" w:rsidP="00141AD1">
      <w:pPr>
        <w:pStyle w:val="Caption"/>
      </w:pPr>
      <w:bookmarkStart w:id="81" w:name="_Toc471287828"/>
      <w:r w:rsidRPr="00262B1E">
        <w:t xml:space="preserve">Obr. </w:t>
      </w:r>
      <w:fldSimple w:instr=" SEQ Obr. \* ARABIC ">
        <w:r w:rsidR="003671C7">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1"/>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2" w:name="_Ref469661190"/>
      <w:bookmarkStart w:id="83" w:name="_Toc470255197"/>
      <w:r w:rsidRPr="00262B1E">
        <w:t>Deskriptory</w:t>
      </w:r>
      <w:bookmarkEnd w:id="82"/>
      <w:bookmarkEnd w:id="83"/>
    </w:p>
    <w:p w14:paraId="7ABCC4B6" w14:textId="77777777" w:rsidR="00F629A1" w:rsidRPr="00262B1E" w:rsidRDefault="00F629A1" w:rsidP="008E15F1">
      <w:pPr>
        <w:pStyle w:val="Heading3"/>
      </w:pPr>
      <w:bookmarkStart w:id="84" w:name="_Toc470255198"/>
      <w:r w:rsidRPr="00262B1E">
        <w:t>SIFT</w:t>
      </w:r>
      <w:r w:rsidR="008E75AA" w:rsidRPr="00262B1E">
        <w:t xml:space="preserve"> – Scale Invariant Feature transform</w:t>
      </w:r>
      <w:bookmarkEnd w:id="84"/>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5"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5"/>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6" w:name="_Ref470252471"/>
            <w:r>
              <w:t>(</w:t>
            </w:r>
            <w:fldSimple w:instr=" SEQ Rovnice \* ARABIC ">
              <w:r w:rsidR="00227CEB">
                <w:rPr>
                  <w:noProof/>
                </w:rPr>
                <w:t>11</w:t>
              </w:r>
            </w:fldSimple>
            <w:r>
              <w:t>)</w:t>
            </w:r>
            <w:bookmarkEnd w:id="86"/>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3B5EDF"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70FACB66" w:rsidR="00042200" w:rsidRPr="00262B1E" w:rsidRDefault="0055442B" w:rsidP="0055442B">
      <w:pPr>
        <w:pStyle w:val="Caption"/>
        <w:jc w:val="center"/>
      </w:pPr>
      <w:bookmarkStart w:id="87" w:name="_Ref470252527"/>
      <w:bookmarkStart w:id="88" w:name="_Toc471287829"/>
      <w:r w:rsidRPr="00262B1E">
        <w:t xml:space="preserve">Obr. </w:t>
      </w:r>
      <w:fldSimple w:instr=" SEQ Obr. \* ARABIC ">
        <w:r w:rsidR="003671C7">
          <w:rPr>
            <w:noProof/>
          </w:rPr>
          <w:t>10</w:t>
        </w:r>
      </w:fldSimple>
      <w:bookmarkEnd w:id="87"/>
      <w:r w:rsidRPr="00262B1E">
        <w:t xml:space="preserve"> – diskrétní a ořezaná druhá parciální derivace Gaussovy funkce Dyy, dále Dxy, krabicový filtr aproximující Dyy, krabicový filtr aproximující Dxy</w:t>
      </w:r>
      <w:bookmarkEnd w:id="88"/>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89" w:name="_Toc470255200"/>
      <w:r w:rsidRPr="00262B1E">
        <w:t>BRIEF – Binary Robust Independent Elementary Features</w:t>
      </w:r>
      <w:bookmarkEnd w:id="89"/>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0" w:name="_Ref470252870"/>
            <w:r>
              <w:t>(</w:t>
            </w:r>
            <w:fldSimple w:instr=" SEQ Rovnice \* ARABIC ">
              <w:r w:rsidR="00227CEB">
                <w:rPr>
                  <w:noProof/>
                </w:rPr>
                <w:t>13</w:t>
              </w:r>
            </w:fldSimple>
            <w:r>
              <w:t>)</w:t>
            </w:r>
            <w:bookmarkEnd w:id="90"/>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3B5EDF"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1" w:name="_Toc470255201"/>
      <w:r w:rsidRPr="00262B1E">
        <w:t>ORB</w:t>
      </w:r>
      <w:bookmarkEnd w:id="91"/>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2" w:name="_Toc470255202"/>
      <w:r w:rsidRPr="00262B1E">
        <w:t>BRISK</w:t>
      </w:r>
      <w:r w:rsidR="005803A8" w:rsidRPr="00262B1E">
        <w:t xml:space="preserve"> – Binary Robust Invariant Scalable Keypoints</w:t>
      </w:r>
      <w:bookmarkEnd w:id="92"/>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3" w:author="vratislav.harabis Harabiš" w:date="2016-12-24T01:40:00Z">
        <w:r w:rsidRPr="00262B1E" w:rsidDel="00AC556E">
          <w:rPr>
            <w:b/>
            <w:i/>
          </w:rPr>
          <w:delText>Přířazení</w:delText>
        </w:r>
      </w:del>
      <w:ins w:id="94"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5" w:author="vratislav.harabis Harabiš" w:date="2016-12-24T01:40:00Z">
        <w:r w:rsidRPr="00262B1E" w:rsidDel="00AC556E">
          <w:delText>Podmíkou</w:delText>
        </w:r>
      </w:del>
      <w:ins w:id="96"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78748C02" w:rsidR="00C6515C" w:rsidRPr="00262B1E" w:rsidRDefault="006533F0" w:rsidP="00A35C9A">
      <w:pPr>
        <w:pStyle w:val="Caption"/>
        <w:jc w:val="center"/>
      </w:pPr>
      <w:bookmarkStart w:id="97" w:name="_Ref469492102"/>
      <w:bookmarkStart w:id="98" w:name="_Toc471287830"/>
      <w:r w:rsidRPr="00262B1E">
        <w:t xml:space="preserve">Obr. </w:t>
      </w:r>
      <w:fldSimple w:instr=" SEQ Obr. \* ARABIC ">
        <w:r w:rsidR="003671C7">
          <w:rPr>
            <w:noProof/>
          </w:rPr>
          <w:t>11</w:t>
        </w:r>
      </w:fldSimple>
      <w:bookmarkEnd w:id="97"/>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8"/>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504EF3CB" w:rsidR="001E6398" w:rsidRPr="00262B1E" w:rsidRDefault="00CA5E01" w:rsidP="00CA5E01">
      <w:pPr>
        <w:pStyle w:val="Caption"/>
        <w:jc w:val="center"/>
      </w:pPr>
      <w:bookmarkStart w:id="99" w:name="_Ref469494131"/>
      <w:bookmarkStart w:id="100" w:name="_Toc471287831"/>
      <w:r w:rsidRPr="00262B1E">
        <w:t xml:space="preserve">Obr. </w:t>
      </w:r>
      <w:fldSimple w:instr=" SEQ Obr. \* ARABIC ">
        <w:r w:rsidR="003671C7">
          <w:rPr>
            <w:noProof/>
          </w:rPr>
          <w:t>12</w:t>
        </w:r>
      </w:fldSimple>
      <w:bookmarkEnd w:id="99"/>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0"/>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Heading1"/>
      </w:pPr>
      <w:bookmarkStart w:id="101" w:name="_Toc470255203"/>
      <w:r w:rsidRPr="00262B1E">
        <w:lastRenderedPageBreak/>
        <w:t>AKTUÁLNÍ STAV</w:t>
      </w:r>
      <w:bookmarkEnd w:id="101"/>
    </w:p>
    <w:p w14:paraId="0A2FFA48" w14:textId="5D761E05" w:rsidR="00723843" w:rsidRPr="00262B1E" w:rsidRDefault="00723843" w:rsidP="00B563CE">
      <w:pPr>
        <w:pStyle w:val="NoSpacing"/>
      </w:pPr>
      <w:r w:rsidRPr="00262B1E">
        <w:t xml:space="preserve">Softwarová část funguje na Windows </w:t>
      </w:r>
      <w:del w:id="102" w:author="vratislav.harabis Harabiš" w:date="2016-12-24T01:40:00Z">
        <w:r w:rsidRPr="00262B1E" w:rsidDel="00AC556E">
          <w:delText>servrech</w:delText>
        </w:r>
      </w:del>
      <w:ins w:id="103"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4" w:author="vratislav.harabis Harabiš" w:date="2016-12-24T01:40:00Z">
        <w:r w:rsidRPr="00262B1E" w:rsidDel="00AC556E">
          <w:delText>ovládácích</w:delText>
        </w:r>
      </w:del>
      <w:ins w:id="105" w:author="vratislav.harabis Harabiš" w:date="2016-12-24T01:40:00Z">
        <w:r w:rsidR="00AC556E" w:rsidRPr="00262B1E">
          <w:t>ovládacích</w:t>
        </w:r>
      </w:ins>
      <w:r w:rsidRPr="00262B1E">
        <w:t xml:space="preserve"> prvků a na jakou obrazovku má aplikace přejít po stisknutí ovládacího prvku.</w:t>
      </w:r>
    </w:p>
    <w:p w14:paraId="6DA15420" w14:textId="0DA5F2C9" w:rsidR="00DE3A5C"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68DECAC0" w14:textId="6495FCD3" w:rsidR="001A68ED" w:rsidRDefault="001A68ED" w:rsidP="001A68ED">
      <w:pPr>
        <w:pStyle w:val="NoSpacing"/>
      </w:pPr>
    </w:p>
    <w:p w14:paraId="6911283B" w14:textId="04754D17" w:rsidR="001A68ED" w:rsidRDefault="001A68ED" w:rsidP="001A68ED">
      <w:pPr>
        <w:pStyle w:val="NoSpacing"/>
      </w:pPr>
    </w:p>
    <w:p w14:paraId="231B0F8C" w14:textId="20649B5C" w:rsidR="001A68ED" w:rsidRDefault="001A68ED" w:rsidP="001A68ED">
      <w:pPr>
        <w:pStyle w:val="NoSpacing"/>
      </w:pPr>
    </w:p>
    <w:p w14:paraId="4EA8DB68" w14:textId="2C61C608" w:rsidR="001A68ED" w:rsidRDefault="001A68ED" w:rsidP="001A68ED">
      <w:pPr>
        <w:pStyle w:val="NoSpacing"/>
      </w:pPr>
    </w:p>
    <w:p w14:paraId="3DF6FDE5" w14:textId="68BF55E6" w:rsidR="001A68ED" w:rsidRDefault="001A68ED" w:rsidP="001A68ED">
      <w:pPr>
        <w:pStyle w:val="NoSpacing"/>
      </w:pPr>
    </w:p>
    <w:p w14:paraId="0F4F3B63" w14:textId="768B8F2B" w:rsidR="001A68ED" w:rsidRDefault="001A68ED" w:rsidP="001A68ED">
      <w:pPr>
        <w:pStyle w:val="NoSpacing"/>
      </w:pPr>
    </w:p>
    <w:p w14:paraId="630066D8" w14:textId="1938FD8F" w:rsidR="001A68ED" w:rsidRDefault="001A68ED" w:rsidP="001A68ED">
      <w:pPr>
        <w:pStyle w:val="NoSpacing"/>
      </w:pPr>
    </w:p>
    <w:p w14:paraId="3A641AD6" w14:textId="1632E46E" w:rsidR="001A68ED" w:rsidRDefault="001A68ED" w:rsidP="001A68ED">
      <w:pPr>
        <w:pStyle w:val="NoSpacing"/>
      </w:pPr>
    </w:p>
    <w:p w14:paraId="3971FECB" w14:textId="03CB2F7F" w:rsidR="001A68ED" w:rsidRDefault="001A68ED" w:rsidP="001A68ED">
      <w:pPr>
        <w:pStyle w:val="NoSpacing"/>
      </w:pPr>
    </w:p>
    <w:p w14:paraId="24E9D49C" w14:textId="293670DF" w:rsidR="001A68ED" w:rsidRDefault="001A68ED" w:rsidP="001A68ED">
      <w:pPr>
        <w:pStyle w:val="NoSpacing"/>
      </w:pPr>
    </w:p>
    <w:p w14:paraId="2894D1F0" w14:textId="3D5F5A51" w:rsidR="001A68ED" w:rsidRDefault="001A68ED" w:rsidP="001A68ED">
      <w:pPr>
        <w:pStyle w:val="NoSpacing"/>
      </w:pPr>
    </w:p>
    <w:p w14:paraId="0E1899C4" w14:textId="2BFEE9FF" w:rsidR="001A68ED" w:rsidRDefault="001A68ED" w:rsidP="001A68ED">
      <w:pPr>
        <w:pStyle w:val="NoSpacing"/>
      </w:pPr>
    </w:p>
    <w:p w14:paraId="6D639B8C" w14:textId="42278F38" w:rsidR="001A68ED" w:rsidRDefault="001A68ED" w:rsidP="001A68ED">
      <w:pPr>
        <w:pStyle w:val="Heading1"/>
      </w:pPr>
      <w:r>
        <w:lastRenderedPageBreak/>
        <w:t>Detektory významných bodů</w:t>
      </w:r>
    </w:p>
    <w:p w14:paraId="02AE2A98" w14:textId="4315BBEA" w:rsidR="001A68ED" w:rsidRDefault="001A68ED" w:rsidP="001A68ED">
      <w:r>
        <w:t>Empirické zhodnocení</w:t>
      </w:r>
    </w:p>
    <w:p w14:paraId="33D6C58B" w14:textId="5319D404" w:rsidR="001A68ED" w:rsidRDefault="001A68ED" w:rsidP="001A68ED">
      <w:pPr>
        <w:pStyle w:val="NoSpacing"/>
        <w:numPr>
          <w:ilvl w:val="0"/>
          <w:numId w:val="16"/>
        </w:numPr>
      </w:pPr>
      <w:r>
        <w:t xml:space="preserve">Požadavky </w:t>
      </w:r>
    </w:p>
    <w:p w14:paraId="20E786BB" w14:textId="33558C31" w:rsidR="001A68ED" w:rsidRDefault="001A68ED" w:rsidP="001A68ED">
      <w:pPr>
        <w:pStyle w:val="NoSpacing"/>
        <w:numPr>
          <w:ilvl w:val="1"/>
          <w:numId w:val="16"/>
        </w:numPr>
      </w:pPr>
      <w:r>
        <w:t>Odolnost proti šumu</w:t>
      </w:r>
    </w:p>
    <w:p w14:paraId="73F0088B" w14:textId="651A148D" w:rsidR="001A68ED" w:rsidRDefault="001A68ED" w:rsidP="001A68ED">
      <w:pPr>
        <w:pStyle w:val="NoSpacing"/>
        <w:numPr>
          <w:ilvl w:val="1"/>
          <w:numId w:val="16"/>
        </w:numPr>
      </w:pPr>
      <w:r>
        <w:t>Uniformní rozložení</w:t>
      </w:r>
    </w:p>
    <w:p w14:paraId="34934F06" w14:textId="56D08617" w:rsidR="001A68ED" w:rsidRDefault="001A68ED" w:rsidP="001A68ED">
      <w:pPr>
        <w:pStyle w:val="NoSpacing"/>
        <w:numPr>
          <w:ilvl w:val="1"/>
          <w:numId w:val="16"/>
        </w:numPr>
      </w:pPr>
      <w:r>
        <w:t>Rychlost</w:t>
      </w:r>
    </w:p>
    <w:p w14:paraId="54492307" w14:textId="58F22070" w:rsidR="008C1CDE" w:rsidRDefault="008C1CDE" w:rsidP="008C1CDE">
      <w:pPr>
        <w:pStyle w:val="NoSpacing"/>
        <w:numPr>
          <w:ilvl w:val="0"/>
          <w:numId w:val="16"/>
        </w:numPr>
      </w:pPr>
      <w:r>
        <w:t>Příklady dobrých a špatných bodů</w:t>
      </w:r>
    </w:p>
    <w:p w14:paraId="5BD35735" w14:textId="27EF50FC" w:rsidR="008C1CDE" w:rsidRDefault="008C1CDE" w:rsidP="008C1CDE">
      <w:pPr>
        <w:pStyle w:val="NoSpacing"/>
        <w:ind w:left="360"/>
      </w:pPr>
      <w:r>
        <w:t>špatné</w:t>
      </w:r>
    </w:p>
    <w:p w14:paraId="18B5122D" w14:textId="25914BC8" w:rsidR="008C1CDE" w:rsidRDefault="008C1CDE" w:rsidP="008C1CDE">
      <w:pPr>
        <w:pStyle w:val="NoSpacing"/>
        <w:numPr>
          <w:ilvl w:val="0"/>
          <w:numId w:val="16"/>
        </w:numPr>
      </w:pPr>
      <w:r>
        <w:t>Velká ciltivost k</w:t>
      </w:r>
      <w:r w:rsidR="00423D81">
        <w:t> </w:t>
      </w:r>
      <w:r>
        <w:t>šumu</w:t>
      </w:r>
      <w:r w:rsidR="00423D81">
        <w:t>, nalezené body nereprezentují faktické hranice objektu v obraze</w:t>
      </w:r>
    </w:p>
    <w:p w14:paraId="6E68968B" w14:textId="76A8E42E" w:rsidR="008B0BFA" w:rsidRDefault="003B5EDF" w:rsidP="008B0BFA">
      <w:pPr>
        <w:pStyle w:val="NoSpacing"/>
      </w:pPr>
      <w:r>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29" o:title="1121385077"/>
          </v:shape>
        </w:pict>
      </w:r>
    </w:p>
    <w:p w14:paraId="4846BE9C" w14:textId="28AA84F3" w:rsidR="008C1CDE" w:rsidRDefault="008C1CDE" w:rsidP="008C1CDE">
      <w:pPr>
        <w:pStyle w:val="NoSpacing"/>
        <w:numPr>
          <w:ilvl w:val="0"/>
          <w:numId w:val="16"/>
        </w:numPr>
      </w:pPr>
      <w:r>
        <w:t>Nerovnoměrné rozložení</w:t>
      </w:r>
    </w:p>
    <w:p w14:paraId="019B2D0B" w14:textId="3BD79B86" w:rsidR="008C1CDE" w:rsidRDefault="003B5EDF" w:rsidP="008B0BFA">
      <w:pPr>
        <w:pStyle w:val="NoSpacing"/>
      </w:pPr>
      <w:r>
        <w:lastRenderedPageBreak/>
        <w:pict w14:anchorId="4DCB6518">
          <v:shape id="_x0000_i1026" type="#_x0000_t75" style="width:453pt;height:255pt">
            <v:imagedata r:id="rId30" o:title="318971633"/>
          </v:shape>
        </w:pict>
      </w:r>
    </w:p>
    <w:p w14:paraId="5976459C" w14:textId="6FC5332C" w:rsidR="008C1CDE" w:rsidRDefault="008C1CDE" w:rsidP="008B0BFA">
      <w:pPr>
        <w:pStyle w:val="NoSpacing"/>
      </w:pPr>
    </w:p>
    <w:p w14:paraId="7B491452" w14:textId="56A1DC91" w:rsidR="008C1CDE" w:rsidRDefault="008C1CDE" w:rsidP="008B0BFA">
      <w:pPr>
        <w:pStyle w:val="NoSpacing"/>
      </w:pPr>
      <w:r>
        <w:t>Dobré výsledky</w:t>
      </w:r>
    </w:p>
    <w:p w14:paraId="636C81E4" w14:textId="6A6A0DAA" w:rsidR="008C1CDE" w:rsidRDefault="003B5EDF" w:rsidP="008B0BFA">
      <w:pPr>
        <w:pStyle w:val="NoSpacing"/>
      </w:pPr>
      <w:r>
        <w:pict w14:anchorId="5877DB45">
          <v:shape id="_x0000_i1027" type="#_x0000_t75" style="width:453pt;height:255pt">
            <v:imagedata r:id="rId31" o:title="287169699"/>
          </v:shape>
        </w:pict>
      </w:r>
    </w:p>
    <w:p w14:paraId="0C41EA50" w14:textId="77777777" w:rsidR="008C1CDE" w:rsidRDefault="008C1CDE" w:rsidP="008B0BFA">
      <w:pPr>
        <w:pStyle w:val="NoSpacing"/>
      </w:pPr>
    </w:p>
    <w:p w14:paraId="354FE6BD" w14:textId="1A8337BD" w:rsidR="001A68ED" w:rsidRDefault="001A68ED" w:rsidP="001A68ED">
      <w:pPr>
        <w:pStyle w:val="NoSpacing"/>
        <w:numPr>
          <w:ilvl w:val="0"/>
          <w:numId w:val="16"/>
        </w:numPr>
      </w:pPr>
      <w:r>
        <w:t>Vybrala jsem FAST</w:t>
      </w:r>
    </w:p>
    <w:p w14:paraId="36FE0EEC" w14:textId="2D68CC06" w:rsidR="0097265F" w:rsidRDefault="0097265F" w:rsidP="0097265F">
      <w:pPr>
        <w:pStyle w:val="Heading2"/>
      </w:pPr>
      <w:r>
        <w:lastRenderedPageBreak/>
        <w:t>FAST</w:t>
      </w:r>
    </w:p>
    <w:p w14:paraId="2867D99F" w14:textId="229F8984" w:rsidR="0097265F" w:rsidRPr="0097265F" w:rsidRDefault="0097265F" w:rsidP="0097265F">
      <w:pPr>
        <w:pStyle w:val="Heading2"/>
      </w:pPr>
      <w:r>
        <w:t>HARRIS</w:t>
      </w:r>
    </w:p>
    <w:p w14:paraId="15633BD7" w14:textId="3B25F95F" w:rsidR="001A68ED" w:rsidRDefault="001A68ED" w:rsidP="001A68ED">
      <w:pPr>
        <w:pStyle w:val="Heading1"/>
      </w:pPr>
      <w:r>
        <w:t>Deskriptory</w:t>
      </w:r>
    </w:p>
    <w:p w14:paraId="3ADC9099" w14:textId="48B07404" w:rsidR="001A68ED" w:rsidRDefault="00E07132" w:rsidP="001A68ED">
      <w:pPr>
        <w:pStyle w:val="Heading2"/>
      </w:pPr>
      <w:r>
        <w:t>Metriky použité pro určení shod</w:t>
      </w:r>
    </w:p>
    <w:p w14:paraId="0E29F74B" w14:textId="14A7F17C" w:rsidR="001A68ED" w:rsidRDefault="00E07132" w:rsidP="001A68ED">
      <w:pPr>
        <w:pStyle w:val="Heading3"/>
      </w:pPr>
      <w:r>
        <w:t>Test</w:t>
      </w:r>
      <w:r w:rsidR="0097265F">
        <w:t xml:space="preserve"> poměrů – Löwe</w:t>
      </w:r>
    </w:p>
    <w:p w14:paraId="09E7CD5C" w14:textId="35FF7024" w:rsidR="00E07132" w:rsidRPr="00E07132" w:rsidRDefault="00E07132" w:rsidP="00E07132">
      <w:r>
        <w:t>Jednou z metod, jak vyfiltrovat falšné shody, je použití testu poměrů vzdáleností přiřazených deskriptorů.</w:t>
      </w:r>
    </w:p>
    <w:p w14:paraId="0C980B74" w14:textId="75AEDFD1" w:rsidR="0097265F" w:rsidRDefault="0097265F" w:rsidP="0097265F">
      <w:pPr>
        <w:pStyle w:val="Heading3"/>
      </w:pPr>
      <w:r>
        <w:t>Cross match kontrola (možná poměr vůči klasickému přiřazování)</w:t>
      </w:r>
    </w:p>
    <w:p w14:paraId="56126083" w14:textId="40620631" w:rsidR="0097265F" w:rsidRDefault="0097265F" w:rsidP="0097265F">
      <w:pPr>
        <w:pStyle w:val="Heading3"/>
      </w:pPr>
      <w:r>
        <w:t>Hammingova vzdálenost přiřazených deskriptorů</w:t>
      </w:r>
    </w:p>
    <w:p w14:paraId="0B9454DB" w14:textId="681C43E6" w:rsidR="0097265F" w:rsidRDefault="0097265F" w:rsidP="0097265F">
      <w:pPr>
        <w:pStyle w:val="Heading3"/>
      </w:pPr>
      <w:r>
        <w:t>Validace na základě polohy (Euklidovská vzdálenost přiřazených bodů)</w:t>
      </w:r>
    </w:p>
    <w:p w14:paraId="1F65C492" w14:textId="2898E0E7" w:rsidR="0097265F" w:rsidRDefault="0097265F" w:rsidP="0097265F">
      <w:pPr>
        <w:pStyle w:val="ListParagraph"/>
        <w:numPr>
          <w:ilvl w:val="0"/>
          <w:numId w:val="16"/>
        </w:numPr>
      </w:pPr>
      <w:r>
        <w:t>Možná bez text regionů a job regionů</w:t>
      </w:r>
    </w:p>
    <w:p w14:paraId="0BF8D464" w14:textId="165A1A9E" w:rsidR="000B4DA3" w:rsidRDefault="000B4DA3" w:rsidP="000B4DA3">
      <w:pPr>
        <w:ind w:left="360" w:firstLine="0"/>
        <w:rPr>
          <w:lang w:val="en-US"/>
        </w:rPr>
      </w:pPr>
      <w:r>
        <w:t>Výpočet deskriptorů</w:t>
      </w:r>
      <w:bookmarkStart w:id="106" w:name="_GoBack"/>
      <w:bookmarkEnd w:id="106"/>
    </w:p>
    <w:tbl>
      <w:tblPr>
        <w:tblStyle w:val="TableGrid"/>
        <w:tblW w:w="0" w:type="auto"/>
        <w:tblLook w:val="04A0" w:firstRow="1" w:lastRow="0" w:firstColumn="1" w:lastColumn="0" w:noHBand="0" w:noVBand="1"/>
      </w:tblPr>
      <w:tblGrid>
        <w:gridCol w:w="2265"/>
        <w:gridCol w:w="2265"/>
        <w:gridCol w:w="2266"/>
        <w:gridCol w:w="2266"/>
      </w:tblGrid>
      <w:tr w:rsidR="00161620" w14:paraId="611A7724" w14:textId="77777777" w:rsidTr="00161620">
        <w:tc>
          <w:tcPr>
            <w:tcW w:w="2265" w:type="dxa"/>
          </w:tcPr>
          <w:p w14:paraId="04504787" w14:textId="4A6EC47B" w:rsidR="00161620" w:rsidRDefault="00161620" w:rsidP="000B4DA3">
            <w:pPr>
              <w:pStyle w:val="NoSpacing"/>
              <w:rPr>
                <w:lang w:val="en-US"/>
              </w:rPr>
            </w:pPr>
            <w:r>
              <w:rPr>
                <w:lang w:val="en-US"/>
              </w:rPr>
              <w:t>88 obrazku 1280x720</w:t>
            </w:r>
          </w:p>
        </w:tc>
        <w:tc>
          <w:tcPr>
            <w:tcW w:w="2265" w:type="dxa"/>
          </w:tcPr>
          <w:p w14:paraId="16D4C0DD" w14:textId="3820FAB0" w:rsidR="00161620" w:rsidRDefault="00161620" w:rsidP="000B4DA3">
            <w:pPr>
              <w:pStyle w:val="NoSpacing"/>
              <w:rPr>
                <w:lang w:val="en-US"/>
              </w:rPr>
            </w:pPr>
            <w:r>
              <w:rPr>
                <w:lang w:val="en-US"/>
              </w:rPr>
              <w:t>ORB</w:t>
            </w:r>
          </w:p>
        </w:tc>
        <w:tc>
          <w:tcPr>
            <w:tcW w:w="2266" w:type="dxa"/>
          </w:tcPr>
          <w:p w14:paraId="7AF7A850" w14:textId="632ACAC4" w:rsidR="00161620" w:rsidRDefault="00161620" w:rsidP="000B4DA3">
            <w:pPr>
              <w:pStyle w:val="NoSpacing"/>
              <w:rPr>
                <w:lang w:val="en-US"/>
              </w:rPr>
            </w:pPr>
            <w:r>
              <w:rPr>
                <w:lang w:val="en-US"/>
              </w:rPr>
              <w:t>BRIEF</w:t>
            </w:r>
          </w:p>
        </w:tc>
        <w:tc>
          <w:tcPr>
            <w:tcW w:w="2266" w:type="dxa"/>
          </w:tcPr>
          <w:p w14:paraId="0A00F097" w14:textId="1785DFFD" w:rsidR="00161620" w:rsidRDefault="00161620" w:rsidP="000B4DA3">
            <w:pPr>
              <w:pStyle w:val="NoSpacing"/>
              <w:rPr>
                <w:lang w:val="en-US"/>
              </w:rPr>
            </w:pPr>
            <w:r>
              <w:rPr>
                <w:lang w:val="en-US"/>
              </w:rPr>
              <w:t>BRISK</w:t>
            </w:r>
          </w:p>
        </w:tc>
      </w:tr>
      <w:tr w:rsidR="00161620" w14:paraId="7C8EE429" w14:textId="77777777" w:rsidTr="00161620">
        <w:tc>
          <w:tcPr>
            <w:tcW w:w="2265" w:type="dxa"/>
          </w:tcPr>
          <w:p w14:paraId="4F599950" w14:textId="77777777" w:rsidR="00161620" w:rsidRDefault="00161620" w:rsidP="000B4DA3">
            <w:pPr>
              <w:pStyle w:val="NoSpacing"/>
              <w:rPr>
                <w:lang w:val="en-US"/>
              </w:rPr>
            </w:pPr>
          </w:p>
        </w:tc>
        <w:tc>
          <w:tcPr>
            <w:tcW w:w="2265" w:type="dxa"/>
          </w:tcPr>
          <w:p w14:paraId="3B5B67DB" w14:textId="6165FE9C" w:rsidR="00161620" w:rsidRDefault="00161620" w:rsidP="000B4DA3">
            <w:pPr>
              <w:pStyle w:val="NoSpacing"/>
              <w:rPr>
                <w:lang w:val="en-US"/>
              </w:rPr>
            </w:pPr>
            <w:r>
              <w:rPr>
                <w:lang w:val="en-US"/>
              </w:rPr>
              <w:t>5334</w:t>
            </w:r>
          </w:p>
        </w:tc>
        <w:tc>
          <w:tcPr>
            <w:tcW w:w="2266" w:type="dxa"/>
          </w:tcPr>
          <w:p w14:paraId="3CAC1593" w14:textId="753FB794" w:rsidR="00161620" w:rsidRDefault="00161620" w:rsidP="000B4DA3">
            <w:pPr>
              <w:pStyle w:val="NoSpacing"/>
              <w:rPr>
                <w:lang w:val="en-US"/>
              </w:rPr>
            </w:pPr>
            <w:r>
              <w:rPr>
                <w:lang w:val="en-US"/>
              </w:rPr>
              <w:t>1402</w:t>
            </w:r>
          </w:p>
        </w:tc>
        <w:tc>
          <w:tcPr>
            <w:tcW w:w="2266" w:type="dxa"/>
          </w:tcPr>
          <w:p w14:paraId="30C47A26" w14:textId="1CCC0ADB" w:rsidR="00161620" w:rsidRDefault="00161620" w:rsidP="000B4DA3">
            <w:pPr>
              <w:pStyle w:val="NoSpacing"/>
              <w:rPr>
                <w:lang w:val="en-US"/>
              </w:rPr>
            </w:pPr>
            <w:r>
              <w:rPr>
                <w:lang w:val="en-US"/>
              </w:rPr>
              <w:t>12590</w:t>
            </w:r>
          </w:p>
        </w:tc>
      </w:tr>
    </w:tbl>
    <w:p w14:paraId="19BBE2B0" w14:textId="77777777" w:rsidR="000B4DA3" w:rsidRPr="000B4DA3" w:rsidRDefault="000B4DA3" w:rsidP="000B4DA3">
      <w:pPr>
        <w:pStyle w:val="NoSpacing"/>
        <w:rPr>
          <w:lang w:val="en-US"/>
        </w:rPr>
      </w:pPr>
    </w:p>
    <w:p w14:paraId="26C43935" w14:textId="110C6FBD" w:rsidR="001A68ED" w:rsidRDefault="001A68ED" w:rsidP="0097265F">
      <w:pPr>
        <w:pStyle w:val="Heading2"/>
      </w:pPr>
      <w:r>
        <w:t>ORB</w:t>
      </w:r>
    </w:p>
    <w:p w14:paraId="252761C1" w14:textId="786C7DD7" w:rsidR="001A68ED" w:rsidRDefault="001A68ED" w:rsidP="001A68ED">
      <w:pPr>
        <w:pStyle w:val="ListParagraph"/>
        <w:numPr>
          <w:ilvl w:val="1"/>
          <w:numId w:val="16"/>
        </w:numPr>
      </w:pPr>
      <w:r>
        <w:t xml:space="preserve">Měnící se parametry a vliv parametrů – box ploty </w:t>
      </w:r>
    </w:p>
    <w:p w14:paraId="75249504" w14:textId="166E680E" w:rsidR="001A68ED" w:rsidRDefault="001A68ED" w:rsidP="001A68ED">
      <w:pPr>
        <w:pStyle w:val="ListParagraph"/>
        <w:numPr>
          <w:ilvl w:val="1"/>
          <w:numId w:val="16"/>
        </w:numPr>
      </w:pPr>
      <w:r>
        <w:t>Optimalizovaný orb – box ploty</w:t>
      </w:r>
    </w:p>
    <w:p w14:paraId="249A9803" w14:textId="296D6BC0" w:rsidR="001A68ED" w:rsidRDefault="001A68ED" w:rsidP="001A68ED">
      <w:pPr>
        <w:pStyle w:val="ListParagraph"/>
        <w:numPr>
          <w:ilvl w:val="1"/>
          <w:numId w:val="16"/>
        </w:numPr>
      </w:pPr>
      <w:r>
        <w:t>Kvalita na KM obrázcích</w:t>
      </w:r>
    </w:p>
    <w:p w14:paraId="2C42DCC5" w14:textId="1E9B19E2" w:rsidR="001A68ED" w:rsidRDefault="001A68ED" w:rsidP="0097265F">
      <w:pPr>
        <w:pStyle w:val="Heading2"/>
      </w:pPr>
      <w:r>
        <w:t>BRIEF</w:t>
      </w:r>
    </w:p>
    <w:p w14:paraId="3F3CC24D" w14:textId="4F4BCCC5" w:rsidR="001A68ED" w:rsidRDefault="001A68ED" w:rsidP="0097265F">
      <w:pPr>
        <w:pStyle w:val="Heading2"/>
      </w:pPr>
      <w:r>
        <w:t>BRISK</w:t>
      </w:r>
    </w:p>
    <w:p w14:paraId="29FB811A" w14:textId="00B393A1" w:rsidR="003B5EDF" w:rsidRDefault="003B5EDF" w:rsidP="003B5EDF"/>
    <w:p w14:paraId="04333B91" w14:textId="377AB0D8" w:rsidR="003B5EDF" w:rsidRDefault="003B5EDF" w:rsidP="003B5EDF">
      <w:pPr>
        <w:pStyle w:val="Heading1"/>
      </w:pPr>
      <w:r>
        <w:t>Srovnávání deskriptorů a hledání shod</w:t>
      </w:r>
    </w:p>
    <w:p w14:paraId="23382234" w14:textId="0FC78CEC" w:rsidR="003B5EDF" w:rsidRDefault="003B5EDF" w:rsidP="003B5EDF"/>
    <w:tbl>
      <w:tblPr>
        <w:tblStyle w:val="TableGrid"/>
        <w:tblW w:w="0" w:type="auto"/>
        <w:tblLook w:val="04A0" w:firstRow="1" w:lastRow="0" w:firstColumn="1" w:lastColumn="0" w:noHBand="0" w:noVBand="1"/>
      </w:tblPr>
      <w:tblGrid>
        <w:gridCol w:w="2264"/>
        <w:gridCol w:w="2266"/>
        <w:gridCol w:w="2266"/>
        <w:gridCol w:w="2266"/>
      </w:tblGrid>
      <w:tr w:rsidR="003B5EDF" w14:paraId="260520DF" w14:textId="77777777" w:rsidTr="003B5EDF">
        <w:tc>
          <w:tcPr>
            <w:tcW w:w="2264" w:type="dxa"/>
          </w:tcPr>
          <w:p w14:paraId="7A509BCE" w14:textId="4A3AE6B5" w:rsidR="003B5EDF" w:rsidRDefault="003B5EDF" w:rsidP="003B5EDF">
            <w:pPr>
              <w:pStyle w:val="NoSpacing"/>
            </w:pPr>
            <w:r>
              <w:t>Srovnávací metoda/počet bodů zájmu</w:t>
            </w:r>
          </w:p>
        </w:tc>
        <w:tc>
          <w:tcPr>
            <w:tcW w:w="2266" w:type="dxa"/>
          </w:tcPr>
          <w:p w14:paraId="01761D69" w14:textId="4A6639C0" w:rsidR="003B5EDF" w:rsidRDefault="003B5EDF" w:rsidP="003B5EDF">
            <w:pPr>
              <w:pStyle w:val="NoSpacing"/>
            </w:pPr>
            <w:r>
              <w:t>500</w:t>
            </w:r>
          </w:p>
        </w:tc>
        <w:tc>
          <w:tcPr>
            <w:tcW w:w="2266" w:type="dxa"/>
          </w:tcPr>
          <w:p w14:paraId="1F047F8F" w14:textId="384DC208" w:rsidR="003B5EDF" w:rsidRDefault="003B5EDF" w:rsidP="003B5EDF">
            <w:pPr>
              <w:pStyle w:val="NoSpacing"/>
            </w:pPr>
            <w:r>
              <w:t>1000</w:t>
            </w:r>
          </w:p>
        </w:tc>
        <w:tc>
          <w:tcPr>
            <w:tcW w:w="2266" w:type="dxa"/>
          </w:tcPr>
          <w:p w14:paraId="2B52E417" w14:textId="5254283E" w:rsidR="003B5EDF" w:rsidRDefault="003B5EDF" w:rsidP="003B5EDF">
            <w:pPr>
              <w:pStyle w:val="NoSpacing"/>
            </w:pPr>
            <w:r>
              <w:t>1500</w:t>
            </w:r>
          </w:p>
        </w:tc>
      </w:tr>
      <w:tr w:rsidR="003B5EDF" w14:paraId="7FA15EFF" w14:textId="77777777" w:rsidTr="003B5EDF">
        <w:tc>
          <w:tcPr>
            <w:tcW w:w="2264" w:type="dxa"/>
          </w:tcPr>
          <w:p w14:paraId="2DCADA2D" w14:textId="7FB51333" w:rsidR="003B5EDF" w:rsidRDefault="003B5EDF" w:rsidP="003B5EDF">
            <w:pPr>
              <w:pStyle w:val="NoSpacing"/>
            </w:pPr>
            <w:r>
              <w:t>Match</w:t>
            </w:r>
          </w:p>
        </w:tc>
        <w:tc>
          <w:tcPr>
            <w:tcW w:w="2266" w:type="dxa"/>
          </w:tcPr>
          <w:p w14:paraId="5A20B34B" w14:textId="2706C592" w:rsidR="003B5EDF" w:rsidRPr="003B5EDF" w:rsidRDefault="001F4345" w:rsidP="003B5EDF">
            <w:pPr>
              <w:pStyle w:val="NoSpacing"/>
              <w:rPr>
                <w:lang w:val="en-US"/>
              </w:rPr>
            </w:pPr>
            <w:r>
              <w:rPr>
                <w:lang w:val="en-US"/>
              </w:rPr>
              <w:t>596</w:t>
            </w:r>
          </w:p>
        </w:tc>
        <w:tc>
          <w:tcPr>
            <w:tcW w:w="2266" w:type="dxa"/>
          </w:tcPr>
          <w:p w14:paraId="78C01CA5" w14:textId="5F738254" w:rsidR="003B5EDF" w:rsidRDefault="001F4345" w:rsidP="003B5EDF">
            <w:pPr>
              <w:pStyle w:val="NoSpacing"/>
            </w:pPr>
            <w:r>
              <w:t>2058</w:t>
            </w:r>
          </w:p>
        </w:tc>
        <w:tc>
          <w:tcPr>
            <w:tcW w:w="2266" w:type="dxa"/>
          </w:tcPr>
          <w:p w14:paraId="338B3C9F" w14:textId="7D378A1A" w:rsidR="003B5EDF" w:rsidRDefault="00BC6622" w:rsidP="00BC6622">
            <w:pPr>
              <w:pStyle w:val="NoSpacing"/>
              <w:ind w:firstLine="708"/>
            </w:pPr>
            <w:r>
              <w:t>4495</w:t>
            </w:r>
          </w:p>
        </w:tc>
      </w:tr>
      <w:tr w:rsidR="003B5EDF" w14:paraId="78942D30" w14:textId="77777777" w:rsidTr="003B5EDF">
        <w:tc>
          <w:tcPr>
            <w:tcW w:w="2264" w:type="dxa"/>
          </w:tcPr>
          <w:p w14:paraId="6CC66887" w14:textId="1023E7EE" w:rsidR="003B5EDF" w:rsidRDefault="003B5EDF" w:rsidP="003B5EDF">
            <w:pPr>
              <w:pStyle w:val="NoSpacing"/>
            </w:pPr>
            <w:r>
              <w:t>KnnMatch</w:t>
            </w:r>
          </w:p>
        </w:tc>
        <w:tc>
          <w:tcPr>
            <w:tcW w:w="2266" w:type="dxa"/>
          </w:tcPr>
          <w:p w14:paraId="12A4E1AE" w14:textId="3D7A90CA" w:rsidR="003B5EDF" w:rsidRDefault="001F4345" w:rsidP="003B5EDF">
            <w:pPr>
              <w:pStyle w:val="NoSpacing"/>
            </w:pPr>
            <w:r>
              <w:t>563</w:t>
            </w:r>
            <w:r w:rsidR="00A204E5">
              <w:t xml:space="preserve"> ms</w:t>
            </w:r>
          </w:p>
        </w:tc>
        <w:tc>
          <w:tcPr>
            <w:tcW w:w="2266" w:type="dxa"/>
          </w:tcPr>
          <w:p w14:paraId="1787AADE" w14:textId="55CB777D" w:rsidR="003B5EDF" w:rsidRDefault="001F4345" w:rsidP="003B5EDF">
            <w:pPr>
              <w:pStyle w:val="NoSpacing"/>
            </w:pPr>
            <w:r>
              <w:t>2105</w:t>
            </w:r>
          </w:p>
        </w:tc>
        <w:tc>
          <w:tcPr>
            <w:tcW w:w="2266" w:type="dxa"/>
          </w:tcPr>
          <w:p w14:paraId="5A729392" w14:textId="402AA57A" w:rsidR="003B5EDF" w:rsidRDefault="00BC6622" w:rsidP="003B5EDF">
            <w:pPr>
              <w:pStyle w:val="NoSpacing"/>
            </w:pPr>
            <w:r>
              <w:t>4656</w:t>
            </w:r>
          </w:p>
        </w:tc>
      </w:tr>
      <w:tr w:rsidR="003B5EDF" w14:paraId="46AAF100" w14:textId="77777777" w:rsidTr="003B5EDF">
        <w:tc>
          <w:tcPr>
            <w:tcW w:w="2264" w:type="dxa"/>
          </w:tcPr>
          <w:p w14:paraId="679692E1" w14:textId="55CBE8D6" w:rsidR="003B5EDF" w:rsidRDefault="003B5EDF" w:rsidP="003B5EDF">
            <w:pPr>
              <w:pStyle w:val="NoSpacing"/>
            </w:pPr>
            <w:r>
              <w:t>FlannMatch</w:t>
            </w:r>
          </w:p>
        </w:tc>
        <w:tc>
          <w:tcPr>
            <w:tcW w:w="2266" w:type="dxa"/>
          </w:tcPr>
          <w:p w14:paraId="168DB91A" w14:textId="77777777" w:rsidR="003B5EDF" w:rsidRDefault="003B5EDF" w:rsidP="003B5EDF">
            <w:pPr>
              <w:pStyle w:val="NoSpacing"/>
            </w:pPr>
          </w:p>
        </w:tc>
        <w:tc>
          <w:tcPr>
            <w:tcW w:w="2266" w:type="dxa"/>
          </w:tcPr>
          <w:p w14:paraId="465EA681" w14:textId="77777777" w:rsidR="003B5EDF" w:rsidRDefault="003B5EDF" w:rsidP="003B5EDF">
            <w:pPr>
              <w:pStyle w:val="NoSpacing"/>
            </w:pPr>
          </w:p>
        </w:tc>
        <w:tc>
          <w:tcPr>
            <w:tcW w:w="2266" w:type="dxa"/>
          </w:tcPr>
          <w:p w14:paraId="5602DB7B" w14:textId="4AB2BF38" w:rsidR="003B5EDF" w:rsidRDefault="003B5EDF" w:rsidP="003B5EDF">
            <w:pPr>
              <w:pStyle w:val="NoSpacing"/>
            </w:pPr>
          </w:p>
        </w:tc>
      </w:tr>
    </w:tbl>
    <w:p w14:paraId="757600FD" w14:textId="3FFFBB37" w:rsidR="003B5EDF" w:rsidRDefault="003B5EDF" w:rsidP="003B5EDF">
      <w:pPr>
        <w:pStyle w:val="NoSpacing"/>
      </w:pPr>
    </w:p>
    <w:p w14:paraId="50BE0A0A" w14:textId="77777777" w:rsidR="003B5EDF" w:rsidRPr="003B5EDF" w:rsidRDefault="003B5EDF" w:rsidP="003B5EDF">
      <w:pPr>
        <w:pStyle w:val="NoSpacing"/>
      </w:pPr>
    </w:p>
    <w:p w14:paraId="6F498AFC" w14:textId="62E08772" w:rsidR="003B5EDF" w:rsidRDefault="003B5EDF" w:rsidP="003B5EDF">
      <w:pPr>
        <w:pStyle w:val="Heading2"/>
      </w:pPr>
      <w:r>
        <w:t>KnnMatch</w:t>
      </w:r>
    </w:p>
    <w:p w14:paraId="2871FC6A" w14:textId="2314DD06" w:rsidR="003B5EDF" w:rsidRDefault="003B5EDF" w:rsidP="003B5EDF">
      <w:pPr>
        <w:pStyle w:val="Heading2"/>
      </w:pPr>
      <w:r>
        <w:t>Match</w:t>
      </w:r>
    </w:p>
    <w:p w14:paraId="726FE726" w14:textId="3A61A4EC" w:rsidR="003B5EDF" w:rsidRPr="003B5EDF" w:rsidRDefault="003B5EDF" w:rsidP="003B5EDF">
      <w:pPr>
        <w:pStyle w:val="Heading2"/>
      </w:pPr>
      <w:r>
        <w:t>FlannMatcher</w:t>
      </w: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32">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5F12145F" w:rsidR="00A946E1" w:rsidRDefault="008B5541" w:rsidP="008B5541">
      <w:pPr>
        <w:pStyle w:val="Caption"/>
        <w:jc w:val="center"/>
      </w:pPr>
      <w:r>
        <w:t xml:space="preserve">Obr. </w:t>
      </w:r>
      <w:fldSimple w:instr=" SEQ Obr. \* ARABIC ">
        <w:r w:rsidR="003671C7">
          <w:rPr>
            <w:noProof/>
          </w:rPr>
          <w:t>13</w:t>
        </w:r>
      </w:fldSimple>
      <w:r>
        <w:t xml:space="preserve"> - Zjednodšené schéma algortmu na hledání ikon v obraze</w:t>
      </w:r>
    </w:p>
    <w:p w14:paraId="0FE6D516" w14:textId="16991B01" w:rsidR="008B5541" w:rsidRPr="008B5541" w:rsidRDefault="008B5541" w:rsidP="008B5541">
      <w:r>
        <w:lastRenderedPageBreak/>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3B5EDF" w:rsidP="008B5541">
      <w:pPr>
        <w:keepNext/>
        <w:ind w:firstLine="0"/>
        <w:jc w:val="center"/>
      </w:pPr>
      <w:r>
        <w:pict w14:anchorId="0EF039CD">
          <v:shape id="_x0000_i1028" type="#_x0000_t75" style="width:446pt;height:204.5pt">
            <v:imagedata r:id="rId33" o:title="MatchKeyboard951331"/>
          </v:shape>
        </w:pict>
      </w:r>
    </w:p>
    <w:p w14:paraId="5935F0B0" w14:textId="466D323C" w:rsidR="00423D81" w:rsidRDefault="00D26CA8" w:rsidP="00D26CA8">
      <w:pPr>
        <w:pStyle w:val="Caption"/>
      </w:pPr>
      <w:bookmarkStart w:id="107" w:name="_Ref477426687"/>
      <w:bookmarkStart w:id="108" w:name="_Ref477426680"/>
      <w:r>
        <w:t xml:space="preserve">Obr. </w:t>
      </w:r>
      <w:fldSimple w:instr=" SEQ Obr. \* ARABIC ">
        <w:r w:rsidR="003671C7">
          <w:rPr>
            <w:noProof/>
          </w:rPr>
          <w:t>14</w:t>
        </w:r>
      </w:fldSimple>
      <w:bookmarkEnd w:id="107"/>
      <w:r>
        <w:t xml:space="preserve"> </w:t>
      </w:r>
      <w:r w:rsidR="008B5541">
        <w:t>–</w:t>
      </w:r>
      <w:r>
        <w:t xml:space="preserve"> </w:t>
      </w:r>
      <w:r w:rsidR="008B5541">
        <w:t>Vyhledané shody deskriptorů na referenčním obrázku ikony a na analyzovaném obraze</w:t>
      </w:r>
      <w:bookmarkEnd w:id="108"/>
    </w:p>
    <w:p w14:paraId="5FE9D794" w14:textId="77777777" w:rsidR="008B5541" w:rsidRDefault="003B5EDF" w:rsidP="008B5541">
      <w:pPr>
        <w:pStyle w:val="NoSpacing"/>
        <w:keepNext/>
      </w:pPr>
      <w:r>
        <w:pict w14:anchorId="6E876A86">
          <v:shape id="_x0000_i1029" type="#_x0000_t75" style="width:453pt;height:255pt">
            <v:imagedata r:id="rId34" o:title="MatchKeyboard951332"/>
          </v:shape>
        </w:pict>
      </w:r>
    </w:p>
    <w:p w14:paraId="2610CF07" w14:textId="73D58B8F" w:rsidR="00423D81" w:rsidRPr="00423D81" w:rsidRDefault="008B5541" w:rsidP="008B5541">
      <w:pPr>
        <w:pStyle w:val="Caption"/>
      </w:pPr>
      <w:bookmarkStart w:id="109" w:name="_Ref477431560"/>
      <w:r>
        <w:t xml:space="preserve">Obr. </w:t>
      </w:r>
      <w:fldSimple w:instr=" SEQ Obr. \* ARABIC ">
        <w:r w:rsidR="003671C7">
          <w:rPr>
            <w:noProof/>
          </w:rPr>
          <w:t>15</w:t>
        </w:r>
      </w:fldSimple>
      <w:bookmarkEnd w:id="109"/>
      <w:r>
        <w:t xml:space="preserve"> – Výsledek hledání ikony</w:t>
      </w:r>
    </w:p>
    <w:p w14:paraId="7314DE57" w14:textId="1F2AE357" w:rsidR="001A68ED" w:rsidRDefault="001A68ED" w:rsidP="001A68ED">
      <w:pPr>
        <w:pStyle w:val="Heading2"/>
      </w:pPr>
      <w:r>
        <w:lastRenderedPageBreak/>
        <w:t>Kontrola náhledu dokumentu</w:t>
      </w:r>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0502FCD3" w:rsidR="003671C7" w:rsidRPr="003671C7" w:rsidRDefault="003671C7" w:rsidP="003671C7">
      <w:pPr>
        <w:pStyle w:val="Caption"/>
        <w:jc w:val="center"/>
      </w:pPr>
      <w:r>
        <w:t xml:space="preserve">Obr. </w:t>
      </w:r>
      <w:fldSimple w:instr=" SEQ Obr. \* ARABIC ">
        <w:r>
          <w:rPr>
            <w:noProof/>
          </w:rPr>
          <w:t>16</w:t>
        </w:r>
      </w:fldSimple>
      <w:r>
        <w:t xml:space="preserve"> - Příklad obrazovky s náhledem dokumentu</w:t>
      </w:r>
    </w:p>
    <w:p w14:paraId="63154DB9" w14:textId="7079BFC6" w:rsidR="0097265F" w:rsidRPr="0097265F" w:rsidRDefault="0097265F" w:rsidP="000C7E51">
      <w:pPr>
        <w:pStyle w:val="Heading2"/>
      </w:pPr>
      <w:r>
        <w:t>Určení monotónnosti</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10" w:name="_Toc470255204"/>
      <w:r w:rsidRPr="00262B1E">
        <w:lastRenderedPageBreak/>
        <w:t>ZÁVĚR</w:t>
      </w:r>
      <w:bookmarkEnd w:id="110"/>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11" w:name="_Toc470255205"/>
      <w:r w:rsidRPr="00262B1E">
        <w:lastRenderedPageBreak/>
        <w:t>SEZNAM LITERATURY</w:t>
      </w:r>
      <w:bookmarkEnd w:id="111"/>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12" w:name="_Toc470255206"/>
      <w:r w:rsidRPr="00262B1E">
        <w:lastRenderedPageBreak/>
        <w:t>SEZNAM ZKRATEK A PŘÍLOH</w:t>
      </w:r>
      <w:bookmarkEnd w:id="112"/>
    </w:p>
    <w:p w14:paraId="62BDB4F5" w14:textId="77777777" w:rsidR="00FF0033" w:rsidRPr="00262B1E" w:rsidRDefault="00FF0033" w:rsidP="00DC1818">
      <w:pPr>
        <w:pStyle w:val="Heading2"/>
      </w:pPr>
      <w:bookmarkStart w:id="113" w:name="_Toc470255207"/>
      <w:r w:rsidRPr="00262B1E">
        <w:t>Seznam zkratek</w:t>
      </w:r>
      <w:bookmarkEnd w:id="113"/>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36"/>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3B5EDF" w:rsidRDefault="003B5EDF">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3B5EDF" w:rsidRDefault="003B5EDF">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3B5EDF" w:rsidRDefault="003B5EDF">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3B5EDF" w:rsidRDefault="003B5EDF">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C92E77" w14:textId="77777777" w:rsidR="004660EB" w:rsidRDefault="004660EB" w:rsidP="001B768B">
      <w:pPr>
        <w:spacing w:after="0" w:line="240" w:lineRule="auto"/>
      </w:pPr>
      <w:r>
        <w:separator/>
      </w:r>
    </w:p>
  </w:endnote>
  <w:endnote w:type="continuationSeparator" w:id="0">
    <w:p w14:paraId="1659F4E6" w14:textId="77777777" w:rsidR="004660EB" w:rsidRDefault="004660EB"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2BC7933E" w:rsidR="003B5EDF" w:rsidRDefault="003B5EDF">
        <w:pPr>
          <w:pStyle w:val="Footer"/>
          <w:jc w:val="center"/>
        </w:pPr>
        <w:r>
          <w:fldChar w:fldCharType="begin"/>
        </w:r>
        <w:r>
          <w:instrText>PAGE   \* MERGEFORMAT</w:instrText>
        </w:r>
        <w:r>
          <w:fldChar w:fldCharType="separate"/>
        </w:r>
        <w:r w:rsidR="00161620">
          <w:rPr>
            <w:noProof/>
          </w:rPr>
          <w:t>27</w:t>
        </w:r>
        <w:r>
          <w:fldChar w:fldCharType="end"/>
        </w:r>
      </w:p>
    </w:sdtContent>
  </w:sdt>
  <w:p w14:paraId="2E557044" w14:textId="77777777" w:rsidR="003B5EDF" w:rsidRDefault="003B5E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97500" w14:textId="77777777" w:rsidR="004660EB" w:rsidRDefault="004660EB" w:rsidP="001B768B">
      <w:pPr>
        <w:spacing w:after="0" w:line="240" w:lineRule="auto"/>
      </w:pPr>
      <w:r>
        <w:separator/>
      </w:r>
    </w:p>
  </w:footnote>
  <w:footnote w:type="continuationSeparator" w:id="0">
    <w:p w14:paraId="78EDD8CD" w14:textId="77777777" w:rsidR="004660EB" w:rsidRDefault="004660EB"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9764B"/>
    <w:rsid w:val="000B058C"/>
    <w:rsid w:val="000B4DA3"/>
    <w:rsid w:val="000C3A94"/>
    <w:rsid w:val="000C7E51"/>
    <w:rsid w:val="000D12B0"/>
    <w:rsid w:val="000D1659"/>
    <w:rsid w:val="000D591A"/>
    <w:rsid w:val="000E24FD"/>
    <w:rsid w:val="000F657D"/>
    <w:rsid w:val="000F69E1"/>
    <w:rsid w:val="001158F6"/>
    <w:rsid w:val="00134C09"/>
    <w:rsid w:val="0014184E"/>
    <w:rsid w:val="00141AD1"/>
    <w:rsid w:val="0014356C"/>
    <w:rsid w:val="00151F04"/>
    <w:rsid w:val="00161620"/>
    <w:rsid w:val="00187975"/>
    <w:rsid w:val="00192610"/>
    <w:rsid w:val="00196495"/>
    <w:rsid w:val="001A2B04"/>
    <w:rsid w:val="001A68ED"/>
    <w:rsid w:val="001B36D1"/>
    <w:rsid w:val="001B5BBD"/>
    <w:rsid w:val="001B768B"/>
    <w:rsid w:val="001C226C"/>
    <w:rsid w:val="001D0B1B"/>
    <w:rsid w:val="001D328B"/>
    <w:rsid w:val="001E4A67"/>
    <w:rsid w:val="001E6398"/>
    <w:rsid w:val="001F4345"/>
    <w:rsid w:val="001F4CB1"/>
    <w:rsid w:val="001F6C8D"/>
    <w:rsid w:val="002229B5"/>
    <w:rsid w:val="00227CEB"/>
    <w:rsid w:val="00250C43"/>
    <w:rsid w:val="00262B1E"/>
    <w:rsid w:val="00267436"/>
    <w:rsid w:val="00285F74"/>
    <w:rsid w:val="00297606"/>
    <w:rsid w:val="00297FF5"/>
    <w:rsid w:val="002A302B"/>
    <w:rsid w:val="002A6213"/>
    <w:rsid w:val="002E110C"/>
    <w:rsid w:val="002F13E2"/>
    <w:rsid w:val="002F5D82"/>
    <w:rsid w:val="00305B16"/>
    <w:rsid w:val="00316F6D"/>
    <w:rsid w:val="00330508"/>
    <w:rsid w:val="00345A23"/>
    <w:rsid w:val="0035167E"/>
    <w:rsid w:val="0035173D"/>
    <w:rsid w:val="003671C7"/>
    <w:rsid w:val="0037630B"/>
    <w:rsid w:val="0037649D"/>
    <w:rsid w:val="00376E89"/>
    <w:rsid w:val="00382B20"/>
    <w:rsid w:val="003929D6"/>
    <w:rsid w:val="003936F2"/>
    <w:rsid w:val="00394B38"/>
    <w:rsid w:val="003B1790"/>
    <w:rsid w:val="003B5EDF"/>
    <w:rsid w:val="003B66AC"/>
    <w:rsid w:val="003C4666"/>
    <w:rsid w:val="003C77B5"/>
    <w:rsid w:val="003D63BF"/>
    <w:rsid w:val="003F25E9"/>
    <w:rsid w:val="003F6A2E"/>
    <w:rsid w:val="004063C3"/>
    <w:rsid w:val="00406C22"/>
    <w:rsid w:val="00406FDB"/>
    <w:rsid w:val="004229E3"/>
    <w:rsid w:val="00423D81"/>
    <w:rsid w:val="00443501"/>
    <w:rsid w:val="00446843"/>
    <w:rsid w:val="00452F02"/>
    <w:rsid w:val="00463A07"/>
    <w:rsid w:val="004660EB"/>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95782"/>
    <w:rsid w:val="005A25A0"/>
    <w:rsid w:val="005A723C"/>
    <w:rsid w:val="005B0BAA"/>
    <w:rsid w:val="005C1A74"/>
    <w:rsid w:val="005F76C3"/>
    <w:rsid w:val="00626260"/>
    <w:rsid w:val="0064059E"/>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C7BEC"/>
    <w:rsid w:val="007D1747"/>
    <w:rsid w:val="007E1142"/>
    <w:rsid w:val="007E373F"/>
    <w:rsid w:val="00802138"/>
    <w:rsid w:val="0081248E"/>
    <w:rsid w:val="00821473"/>
    <w:rsid w:val="0083572D"/>
    <w:rsid w:val="00856457"/>
    <w:rsid w:val="00864A57"/>
    <w:rsid w:val="0089226F"/>
    <w:rsid w:val="008B0BFA"/>
    <w:rsid w:val="008B487C"/>
    <w:rsid w:val="008B5541"/>
    <w:rsid w:val="008C1CDE"/>
    <w:rsid w:val="008C51FA"/>
    <w:rsid w:val="008C5ED3"/>
    <w:rsid w:val="008E0A01"/>
    <w:rsid w:val="008E15F1"/>
    <w:rsid w:val="008E2387"/>
    <w:rsid w:val="008E23F8"/>
    <w:rsid w:val="008E75AA"/>
    <w:rsid w:val="009009DB"/>
    <w:rsid w:val="00901002"/>
    <w:rsid w:val="009029E3"/>
    <w:rsid w:val="0090402A"/>
    <w:rsid w:val="00914E66"/>
    <w:rsid w:val="00925540"/>
    <w:rsid w:val="00934B27"/>
    <w:rsid w:val="00940D59"/>
    <w:rsid w:val="00944698"/>
    <w:rsid w:val="00947848"/>
    <w:rsid w:val="009660CE"/>
    <w:rsid w:val="0097265F"/>
    <w:rsid w:val="00980D68"/>
    <w:rsid w:val="009959E3"/>
    <w:rsid w:val="009D3147"/>
    <w:rsid w:val="009F606E"/>
    <w:rsid w:val="00A15546"/>
    <w:rsid w:val="00A2002A"/>
    <w:rsid w:val="00A204E5"/>
    <w:rsid w:val="00A2559F"/>
    <w:rsid w:val="00A35C9A"/>
    <w:rsid w:val="00A370A0"/>
    <w:rsid w:val="00A55254"/>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C6622"/>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26CA8"/>
    <w:rsid w:val="00D52444"/>
    <w:rsid w:val="00D63169"/>
    <w:rsid w:val="00D63D85"/>
    <w:rsid w:val="00D76DB5"/>
    <w:rsid w:val="00D80361"/>
    <w:rsid w:val="00D978D7"/>
    <w:rsid w:val="00DA6180"/>
    <w:rsid w:val="00DA7B95"/>
    <w:rsid w:val="00DC1818"/>
    <w:rsid w:val="00DE3A5C"/>
    <w:rsid w:val="00E00C64"/>
    <w:rsid w:val="00E07132"/>
    <w:rsid w:val="00E07307"/>
    <w:rsid w:val="00E077F7"/>
    <w:rsid w:val="00E21BA3"/>
    <w:rsid w:val="00E3543B"/>
    <w:rsid w:val="00E41AEC"/>
    <w:rsid w:val="00E4534C"/>
    <w:rsid w:val="00E50DFC"/>
    <w:rsid w:val="00EB6103"/>
    <w:rsid w:val="00EC2D00"/>
    <w:rsid w:val="00EC4001"/>
    <w:rsid w:val="00ED1590"/>
    <w:rsid w:val="00EF24B6"/>
    <w:rsid w:val="00EF5F0C"/>
    <w:rsid w:val="00F20E4C"/>
    <w:rsid w:val="00F2511B"/>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8D8C8-61AB-41BB-9480-F3DFD141E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31</Pages>
  <Words>18819</Words>
  <Characters>107271</Characters>
  <Application>Microsoft Office Word</Application>
  <DocSecurity>0</DocSecurity>
  <Lines>893</Lines>
  <Paragraphs>251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125839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13</cp:revision>
  <cp:lastPrinted>2017-01-04T10:13:00Z</cp:lastPrinted>
  <dcterms:created xsi:type="dcterms:W3CDTF">2017-01-04T09:38:00Z</dcterms:created>
  <dcterms:modified xsi:type="dcterms:W3CDTF">2017-03-20T16:30:00Z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