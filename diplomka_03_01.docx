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Heading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692C1B0B" w:rsidR="001F6C8D" w:rsidRPr="00262B1E" w:rsidRDefault="003C77B5" w:rsidP="00B563CE">
      <w:pPr>
        <w:pStyle w:val="NoSpacing"/>
      </w:pPr>
      <w:commentRangeStart w:id="4"/>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4"/>
      <w:r w:rsidR="00267436">
        <w:rPr>
          <w:rStyle w:val="CommentReference"/>
        </w:rPr>
        <w:commentReference w:id="4"/>
      </w:r>
    </w:p>
    <w:p w14:paraId="477BB73A" w14:textId="77777777" w:rsidR="001F6C8D" w:rsidRPr="00262B1E" w:rsidRDefault="001F6C8D"/>
    <w:p w14:paraId="7030F8CB" w14:textId="77777777" w:rsidR="001F6C8D" w:rsidRPr="00262B1E" w:rsidRDefault="001F6C8D" w:rsidP="004B6F00">
      <w:pPr>
        <w:pStyle w:val="Heading1"/>
        <w:numPr>
          <w:ilvl w:val="0"/>
          <w:numId w:val="0"/>
        </w:numPr>
        <w:ind w:left="432" w:hanging="432"/>
      </w:pPr>
      <w:bookmarkStart w:id="5" w:name="_Toc468643987"/>
      <w:bookmarkStart w:id="6" w:name="_Toc469236426"/>
      <w:bookmarkStart w:id="7" w:name="_Toc470253492"/>
      <w:bookmarkStart w:id="8" w:name="_Toc470255179"/>
      <w:r w:rsidRPr="00262B1E">
        <w:t>ABSTRACT</w:t>
      </w:r>
      <w:bookmarkEnd w:id="5"/>
      <w:bookmarkEnd w:id="6"/>
      <w:bookmarkEnd w:id="7"/>
      <w:bookmarkEnd w:id="8"/>
    </w:p>
    <w:p w14:paraId="21C583F3" w14:textId="46F4E4EA" w:rsidR="001F6C8D" w:rsidRPr="00262B1E" w:rsidRDefault="003C77B5" w:rsidP="00B563CE">
      <w:pPr>
        <w:pStyle w:val="NoSpacing"/>
      </w:pPr>
      <w:r>
        <w:t>This thesis concerns with processing of</w:t>
      </w:r>
      <w:r w:rsidR="00BC2F0E">
        <w:t xml:space="preserve"> embedded terminals</w:t>
      </w:r>
      <w:r w:rsidR="00BC2F0E">
        <w:rPr>
          <w:lang w:val="en-GB"/>
        </w:rPr>
        <w:t>’</w:t>
      </w:r>
      <w:r w:rsidR="00BC2F0E">
        <w:t xml:space="preserve"> images and their classification. </w:t>
      </w:r>
      <w:r w:rsidR="00AC2123">
        <w:t>There is problematics of moire noise reduction thought filtration in frequency doma</w:t>
      </w:r>
      <w:r w:rsidR="00227CEB">
        <w:t>in</w:t>
      </w:r>
      <w:r w:rsidR="00AC2123">
        <w:t xml:space="preserve"> and the image normalization for further processing analyzed. Keypoints detectors and d</w:t>
      </w:r>
      <w:r w:rsidR="00BC2F0E">
        <w:t xml:space="preserve">escriptors are used for image </w:t>
      </w:r>
      <w:r w:rsidR="00227CEB">
        <w:t>classification.</w:t>
      </w:r>
      <w:r w:rsidR="00BC2F0E">
        <w:t xml:space="preserve"> </w:t>
      </w:r>
      <w:r w:rsidR="00AC2123">
        <w:t xml:space="preserve">Detectors FAST and Harris corner detector and descriptors SURF, BRIEF and BRISK are emphasized as well as their evaluation in terms of potential </w:t>
      </w:r>
      <w:r w:rsidR="00227CEB">
        <w:t>contribution to this work.</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Heading1"/>
        <w:numPr>
          <w:ilvl w:val="0"/>
          <w:numId w:val="0"/>
        </w:numPr>
        <w:ind w:left="432" w:hanging="432"/>
      </w:pPr>
      <w:bookmarkStart w:id="9" w:name="_Toc468643988"/>
      <w:bookmarkStart w:id="10" w:name="_Toc469236427"/>
      <w:bookmarkStart w:id="11" w:name="_Toc470253493"/>
      <w:bookmarkStart w:id="12" w:name="_Toc470255180"/>
      <w:r w:rsidRPr="00262B1E">
        <w:t>KLÍČOVÁ SLOVA</w:t>
      </w:r>
      <w:bookmarkEnd w:id="9"/>
      <w:bookmarkEnd w:id="10"/>
      <w:bookmarkEnd w:id="11"/>
      <w:bookmarkEnd w:id="12"/>
    </w:p>
    <w:p w14:paraId="4A480025" w14:textId="77777777" w:rsidR="001F6C8D" w:rsidRPr="00262B1E" w:rsidRDefault="001F6C8D" w:rsidP="00B563CE">
      <w:pPr>
        <w:pStyle w:val="NoSpacing"/>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Heading1"/>
        <w:numPr>
          <w:ilvl w:val="0"/>
          <w:numId w:val="0"/>
        </w:numPr>
        <w:ind w:left="432" w:hanging="432"/>
      </w:pPr>
      <w:bookmarkStart w:id="13" w:name="_Toc468643989"/>
      <w:bookmarkStart w:id="14" w:name="_Toc469236428"/>
      <w:bookmarkStart w:id="15" w:name="_Toc470253494"/>
      <w:bookmarkStart w:id="16" w:name="_Toc470255181"/>
      <w:r w:rsidRPr="00262B1E">
        <w:t>KEY WORDS</w:t>
      </w:r>
      <w:bookmarkEnd w:id="13"/>
      <w:bookmarkEnd w:id="14"/>
      <w:bookmarkEnd w:id="15"/>
      <w:bookmarkEnd w:id="16"/>
    </w:p>
    <w:p w14:paraId="270164AF" w14:textId="7447C895" w:rsidR="001F6C8D" w:rsidRPr="00262B1E" w:rsidRDefault="008E23F8" w:rsidP="00B563CE">
      <w:pPr>
        <w:pStyle w:val="NoSpacing"/>
      </w:pPr>
      <w:r w:rsidRPr="00262B1E">
        <w:t>Descriptors,</w:t>
      </w:r>
      <w:r w:rsidR="003C77B5">
        <w:t xml:space="preserve"> keypoint detection,</w:t>
      </w:r>
      <w:r w:rsidRPr="00262B1E">
        <w:t xml:space="preserve"> noise reduction, ima</w:t>
      </w:r>
      <w:r w:rsidR="00E21BA3">
        <w:t>ge enhancement, detection of regions of inter</w:t>
      </w:r>
      <w:r w:rsidRPr="00262B1E">
        <w:t>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Heading1"/>
        <w:numPr>
          <w:ilvl w:val="0"/>
          <w:numId w:val="0"/>
        </w:numPr>
        <w:ind w:left="432" w:hanging="432"/>
      </w:pPr>
      <w:bookmarkStart w:id="17" w:name="_Toc468643990"/>
      <w:bookmarkStart w:id="18" w:name="_Toc469236429"/>
      <w:bookmarkStart w:id="19" w:name="_Toc470253495"/>
      <w:bookmarkStart w:id="20" w:name="_Toc470255182"/>
      <w:r w:rsidRPr="00262B1E">
        <w:t>BIBLIOGRAFICKÁ CITACE</w:t>
      </w:r>
      <w:bookmarkEnd w:id="17"/>
      <w:bookmarkEnd w:id="18"/>
      <w:bookmarkEnd w:id="19"/>
      <w:bookmarkEnd w:id="20"/>
    </w:p>
    <w:p w14:paraId="015AF505" w14:textId="0FDAE2D4" w:rsidR="001F6C8D" w:rsidRPr="00262B1E" w:rsidRDefault="001F6C8D" w:rsidP="00B563CE">
      <w:pPr>
        <w:pStyle w:val="NoSpacing"/>
      </w:pPr>
      <w:r w:rsidRPr="00262B1E">
        <w:t xml:space="preserve">LABUDOVÁ, K. Zpracování obrazu pro ovládání robotické ruky. Brno: Vysoké učení technické v Brně, Fakulta elektrotechniky a komunikačních technologií, 2017. </w:t>
      </w:r>
      <w:r w:rsidR="00227CEB">
        <w:t>28</w:t>
      </w:r>
      <w:r w:rsidR="00D978D7">
        <w:t xml:space="preserve"> s. Vedoucí seminární</w:t>
      </w:r>
      <w:r w:rsidRPr="00262B1E">
        <w:t xml:space="preserve"> práce Ing. Vratislav </w:t>
      </w:r>
      <w:commentRangeStart w:id="21"/>
      <w:r w:rsidRPr="00262B1E">
        <w:t>Harabiš</w:t>
      </w:r>
      <w:commentRangeEnd w:id="21"/>
      <w:r w:rsidR="00267436">
        <w:rPr>
          <w:rStyle w:val="CommentReference"/>
        </w:rPr>
        <w:commentReference w:id="21"/>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Heading1"/>
        <w:numPr>
          <w:ilvl w:val="0"/>
          <w:numId w:val="0"/>
        </w:numPr>
        <w:ind w:left="432" w:hanging="432"/>
      </w:pPr>
      <w:bookmarkStart w:id="22" w:name="_Toc468643991"/>
      <w:bookmarkStart w:id="23" w:name="_Toc469236430"/>
      <w:bookmarkStart w:id="24" w:name="_Toc470253496"/>
      <w:bookmarkStart w:id="25" w:name="_Toc470255183"/>
      <w:r w:rsidRPr="00262B1E">
        <w:lastRenderedPageBreak/>
        <w:t>PROHLÁŠENÍ</w:t>
      </w:r>
      <w:bookmarkEnd w:id="22"/>
      <w:bookmarkEnd w:id="23"/>
      <w:bookmarkEnd w:id="24"/>
      <w:bookmarkEnd w:id="25"/>
    </w:p>
    <w:p w14:paraId="4D7983EF" w14:textId="6EFF51D4" w:rsidR="001F6C8D" w:rsidRPr="00262B1E" w:rsidRDefault="001F6C8D" w:rsidP="00B563CE">
      <w:pPr>
        <w:pStyle w:val="NoSpacing"/>
      </w:pPr>
      <w:r w:rsidRPr="00262B1E">
        <w:t>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w:t>
      </w:r>
      <w:r w:rsidR="00E21BA3">
        <w:t xml:space="preserve">a následků porušení ustanovení </w:t>
      </w:r>
      <w:r w:rsidR="00E21BA3">
        <w:rPr>
          <w:rFonts w:cs="Times New Roman"/>
        </w:rPr>
        <w:t>§</w:t>
      </w:r>
      <w:r w:rsidRPr="00262B1E">
        <w:t xml:space="preserve">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Heading1"/>
        <w:numPr>
          <w:ilvl w:val="0"/>
          <w:numId w:val="0"/>
        </w:numPr>
        <w:ind w:left="432" w:hanging="432"/>
      </w:pPr>
      <w:bookmarkStart w:id="26" w:name="_Toc468643992"/>
      <w:bookmarkStart w:id="27" w:name="_Toc469236431"/>
      <w:bookmarkStart w:id="28" w:name="_Toc470253497"/>
      <w:bookmarkStart w:id="29" w:name="_Toc470255184"/>
      <w:r w:rsidRPr="00262B1E">
        <w:t>PODĚKOVÁNÍ</w:t>
      </w:r>
      <w:bookmarkEnd w:id="26"/>
      <w:bookmarkEnd w:id="27"/>
      <w:bookmarkEnd w:id="28"/>
      <w:bookmarkEnd w:id="29"/>
    </w:p>
    <w:p w14:paraId="7306CC4A" w14:textId="4C7AA891" w:rsidR="00E21BA3" w:rsidRDefault="00E21BA3" w:rsidP="00E21BA3">
      <w:pPr>
        <w:pStyle w:val="NoSpacing"/>
        <w:rPr>
          <w:shd w:val="clear" w:color="auto" w:fill="FFFFFF"/>
        </w:rPr>
      </w:pPr>
      <w:r>
        <w:rPr>
          <w:shd w:val="clear" w:color="auto" w:fill="FFFFFF"/>
        </w:rPr>
        <w:t>Chtěla bych poděkovat svému vedoucímu</w:t>
      </w:r>
      <w:r>
        <w:rPr>
          <w:rStyle w:val="apple-converted-space"/>
          <w:rFonts w:ascii="Lucida Sans Unicode" w:hAnsi="Lucida Sans Unicode" w:cs="Lucida Sans Unicode"/>
          <w:color w:val="7A7A7A"/>
          <w:sz w:val="19"/>
          <w:szCs w:val="19"/>
          <w:shd w:val="clear" w:color="auto" w:fill="FFFFFF"/>
        </w:rPr>
        <w:t> </w:t>
      </w:r>
      <w:r>
        <w:rPr>
          <w:rFonts w:ascii="Lucida Sans Unicode" w:hAnsi="Lucida Sans Unicode" w:cs="Lucida Sans Unicode"/>
          <w:sz w:val="19"/>
          <w:szCs w:val="19"/>
          <w:shd w:val="clear" w:color="auto" w:fill="FFFFFF"/>
        </w:rPr>
        <w:t>seminární práce</w:t>
      </w:r>
      <w:r>
        <w:rPr>
          <w:shd w:val="clear" w:color="auto" w:fill="FFFFFF"/>
        </w:rPr>
        <w:t> Vratislavu Harabišovi, Ph.D. za odborné vedení, za pomoc a rady při zpracování této práce.</w:t>
      </w:r>
    </w:p>
    <w:p w14:paraId="59FE6F83" w14:textId="77777777" w:rsidR="00E21BA3" w:rsidRDefault="00E21BA3" w:rsidP="00E21BA3">
      <w:pPr>
        <w:pStyle w:val="NoSpacing"/>
        <w:rPr>
          <w:shd w:val="clear" w:color="auto" w:fill="FFFFFF"/>
        </w:rPr>
      </w:pPr>
    </w:p>
    <w:p w14:paraId="147B4165" w14:textId="29EFE3E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Heading1"/>
        <w:numPr>
          <w:ilvl w:val="0"/>
          <w:numId w:val="0"/>
        </w:numPr>
        <w:ind w:left="432" w:hanging="432"/>
      </w:pPr>
      <w:bookmarkStart w:id="30" w:name="_Toc468643993"/>
      <w:bookmarkStart w:id="31" w:name="_Toc469236432"/>
      <w:bookmarkStart w:id="32" w:name="_Toc470253498"/>
      <w:bookmarkStart w:id="33" w:name="_Toc470255185"/>
      <w:r w:rsidRPr="00262B1E">
        <w:lastRenderedPageBreak/>
        <w:t>OBSAH</w:t>
      </w:r>
      <w:bookmarkEnd w:id="30"/>
      <w:bookmarkEnd w:id="31"/>
      <w:bookmarkEnd w:id="32"/>
      <w:bookmarkEnd w:id="33"/>
    </w:p>
    <w:sdt>
      <w:sdtPr>
        <w:id w:val="1267195275"/>
        <w:docPartObj>
          <w:docPartGallery w:val="Table of Contents"/>
          <w:docPartUnique/>
        </w:docPartObj>
      </w:sdtPr>
      <w:sdtEndPr>
        <w:rPr>
          <w:b/>
          <w:bCs/>
        </w:rPr>
      </w:sdtEndPr>
      <w:sdtContent>
        <w:p w14:paraId="653E5FA4" w14:textId="77777777" w:rsidR="00B563CE" w:rsidRDefault="004B6F00" w:rsidP="00B563CE">
          <w:pPr>
            <w:pStyle w:val="TOC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FD10250" w:rsidR="00B563CE" w:rsidRDefault="008B0BFA">
          <w:pPr>
            <w:pStyle w:val="TOC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link"/>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227CEB">
              <w:rPr>
                <w:noProof/>
                <w:webHidden/>
              </w:rPr>
              <w:t>9</w:t>
            </w:r>
            <w:r w:rsidR="00B563CE">
              <w:rPr>
                <w:noProof/>
                <w:webHidden/>
              </w:rPr>
              <w:fldChar w:fldCharType="end"/>
            </w:r>
          </w:hyperlink>
        </w:p>
        <w:p w14:paraId="7496E128" w14:textId="51DFEB58"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link"/>
                <w:noProof/>
              </w:rPr>
              <w:t>1</w:t>
            </w:r>
            <w:r w:rsidR="00B563CE">
              <w:rPr>
                <w:rFonts w:asciiTheme="minorHAnsi" w:eastAsiaTheme="minorEastAsia" w:hAnsiTheme="minorHAnsi"/>
                <w:noProof/>
                <w:sz w:val="22"/>
                <w:lang w:eastAsia="cs-CZ"/>
              </w:rPr>
              <w:tab/>
            </w:r>
            <w:r w:rsidR="00B563CE" w:rsidRPr="00720819">
              <w:rPr>
                <w:rStyle w:val="Hyperlink"/>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5B48ACE5" w14:textId="40063635"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link"/>
                <w:noProof/>
              </w:rPr>
              <w:t>1.1</w:t>
            </w:r>
            <w:r w:rsidR="00B563CE">
              <w:rPr>
                <w:rFonts w:asciiTheme="minorHAnsi" w:eastAsiaTheme="minorEastAsia" w:hAnsiTheme="minorHAnsi"/>
                <w:noProof/>
                <w:sz w:val="22"/>
                <w:lang w:eastAsia="cs-CZ"/>
              </w:rPr>
              <w:tab/>
            </w:r>
            <w:r w:rsidR="00B563CE" w:rsidRPr="00720819">
              <w:rPr>
                <w:rStyle w:val="Hyperlink"/>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0E1DC6A7" w14:textId="2B4AFD3B"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link"/>
                <w:noProof/>
              </w:rPr>
              <w:t>1.1.1</w:t>
            </w:r>
            <w:r w:rsidR="00B563CE">
              <w:rPr>
                <w:rFonts w:asciiTheme="minorHAnsi" w:eastAsiaTheme="minorEastAsia" w:hAnsiTheme="minorHAnsi"/>
                <w:noProof/>
                <w:sz w:val="22"/>
                <w:lang w:eastAsia="cs-CZ"/>
              </w:rPr>
              <w:tab/>
            </w:r>
            <w:r w:rsidR="00B563CE" w:rsidRPr="00720819">
              <w:rPr>
                <w:rStyle w:val="Hyperlink"/>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275AB901" w14:textId="44EE835F"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link"/>
                <w:noProof/>
              </w:rPr>
              <w:t>1.1.2</w:t>
            </w:r>
            <w:r w:rsidR="00B563CE">
              <w:rPr>
                <w:rFonts w:asciiTheme="minorHAnsi" w:eastAsiaTheme="minorEastAsia" w:hAnsiTheme="minorHAnsi"/>
                <w:noProof/>
                <w:sz w:val="22"/>
                <w:lang w:eastAsia="cs-CZ"/>
              </w:rPr>
              <w:tab/>
            </w:r>
            <w:r w:rsidR="00B563CE" w:rsidRPr="00720819">
              <w:rPr>
                <w:rStyle w:val="Hyperlink"/>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5E782803" w14:textId="6ED1C91A"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link"/>
                <w:noProof/>
              </w:rPr>
              <w:t>1.2</w:t>
            </w:r>
            <w:r w:rsidR="00B563CE">
              <w:rPr>
                <w:rFonts w:asciiTheme="minorHAnsi" w:eastAsiaTheme="minorEastAsia" w:hAnsiTheme="minorHAnsi"/>
                <w:noProof/>
                <w:sz w:val="22"/>
                <w:lang w:eastAsia="cs-CZ"/>
              </w:rPr>
              <w:tab/>
            </w:r>
            <w:r w:rsidR="00B563CE" w:rsidRPr="00720819">
              <w:rPr>
                <w:rStyle w:val="Hyperlink"/>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42A3F453" w14:textId="4C883DE1"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link"/>
                <w:noProof/>
              </w:rPr>
              <w:t>2</w:t>
            </w:r>
            <w:r w:rsidR="00B563CE">
              <w:rPr>
                <w:rFonts w:asciiTheme="minorHAnsi" w:eastAsiaTheme="minorEastAsia" w:hAnsiTheme="minorHAnsi"/>
                <w:noProof/>
                <w:sz w:val="22"/>
                <w:lang w:eastAsia="cs-CZ"/>
              </w:rPr>
              <w:tab/>
            </w:r>
            <w:r w:rsidR="00B563CE" w:rsidRPr="00720819">
              <w:rPr>
                <w:rStyle w:val="Hyperlink"/>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227CEB">
              <w:rPr>
                <w:noProof/>
                <w:webHidden/>
              </w:rPr>
              <w:t>14</w:t>
            </w:r>
            <w:r w:rsidR="00B563CE">
              <w:rPr>
                <w:noProof/>
                <w:webHidden/>
              </w:rPr>
              <w:fldChar w:fldCharType="end"/>
            </w:r>
          </w:hyperlink>
        </w:p>
        <w:p w14:paraId="26E0E9F2" w14:textId="158026CA"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link"/>
                <w:noProof/>
              </w:rPr>
              <w:t>2.1</w:t>
            </w:r>
            <w:r w:rsidR="00B563CE">
              <w:rPr>
                <w:rFonts w:asciiTheme="minorHAnsi" w:eastAsiaTheme="minorEastAsia" w:hAnsiTheme="minorHAnsi"/>
                <w:noProof/>
                <w:sz w:val="22"/>
                <w:lang w:eastAsia="cs-CZ"/>
              </w:rPr>
              <w:tab/>
            </w:r>
            <w:r w:rsidR="00B563CE" w:rsidRPr="00720819">
              <w:rPr>
                <w:rStyle w:val="Hyperlink"/>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1D7BC1EE" w14:textId="34A15C70"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link"/>
                <w:noProof/>
              </w:rPr>
              <w:t>2.1.1</w:t>
            </w:r>
            <w:r w:rsidR="00B563CE">
              <w:rPr>
                <w:rFonts w:asciiTheme="minorHAnsi" w:eastAsiaTheme="minorEastAsia" w:hAnsiTheme="minorHAnsi"/>
                <w:noProof/>
                <w:sz w:val="22"/>
                <w:lang w:eastAsia="cs-CZ"/>
              </w:rPr>
              <w:tab/>
            </w:r>
            <w:r w:rsidR="00B563CE" w:rsidRPr="00720819">
              <w:rPr>
                <w:rStyle w:val="Hyperlink"/>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2FCB9936" w14:textId="6F46C87A"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link"/>
                <w:noProof/>
              </w:rPr>
              <w:t>2.1.2</w:t>
            </w:r>
            <w:r w:rsidR="00B563CE">
              <w:rPr>
                <w:rFonts w:asciiTheme="minorHAnsi" w:eastAsiaTheme="minorEastAsia" w:hAnsiTheme="minorHAnsi"/>
                <w:noProof/>
                <w:sz w:val="22"/>
                <w:lang w:eastAsia="cs-CZ"/>
              </w:rPr>
              <w:tab/>
            </w:r>
            <w:r w:rsidR="00B563CE" w:rsidRPr="00720819">
              <w:rPr>
                <w:rStyle w:val="Hyperlink"/>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227CEB">
              <w:rPr>
                <w:noProof/>
                <w:webHidden/>
              </w:rPr>
              <w:t>17</w:t>
            </w:r>
            <w:r w:rsidR="00B563CE">
              <w:rPr>
                <w:noProof/>
                <w:webHidden/>
              </w:rPr>
              <w:fldChar w:fldCharType="end"/>
            </w:r>
          </w:hyperlink>
        </w:p>
        <w:p w14:paraId="30C1669D" w14:textId="6EB4811A"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link"/>
                <w:noProof/>
              </w:rPr>
              <w:t>2.2</w:t>
            </w:r>
            <w:r w:rsidR="00B563CE">
              <w:rPr>
                <w:rFonts w:asciiTheme="minorHAnsi" w:eastAsiaTheme="minorEastAsia" w:hAnsiTheme="minorHAnsi"/>
                <w:noProof/>
                <w:sz w:val="22"/>
                <w:lang w:eastAsia="cs-CZ"/>
              </w:rPr>
              <w:tab/>
            </w:r>
            <w:r w:rsidR="00B563CE" w:rsidRPr="00720819">
              <w:rPr>
                <w:rStyle w:val="Hyperlink"/>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68A5F25" w14:textId="5E0CA532"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link"/>
                <w:noProof/>
              </w:rPr>
              <w:t>2.2.1</w:t>
            </w:r>
            <w:r w:rsidR="00B563CE">
              <w:rPr>
                <w:rFonts w:asciiTheme="minorHAnsi" w:eastAsiaTheme="minorEastAsia" w:hAnsiTheme="minorHAnsi"/>
                <w:noProof/>
                <w:sz w:val="22"/>
                <w:lang w:eastAsia="cs-CZ"/>
              </w:rPr>
              <w:tab/>
            </w:r>
            <w:r w:rsidR="00B563CE" w:rsidRPr="00720819">
              <w:rPr>
                <w:rStyle w:val="Hyperlink"/>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570B436" w14:textId="3EE0A14E"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link"/>
                <w:noProof/>
              </w:rPr>
              <w:t>2.2.2</w:t>
            </w:r>
            <w:r w:rsidR="00B563CE">
              <w:rPr>
                <w:rFonts w:asciiTheme="minorHAnsi" w:eastAsiaTheme="minorEastAsia" w:hAnsiTheme="minorHAnsi"/>
                <w:noProof/>
                <w:sz w:val="22"/>
                <w:lang w:eastAsia="cs-CZ"/>
              </w:rPr>
              <w:tab/>
            </w:r>
            <w:r w:rsidR="00B563CE" w:rsidRPr="00720819">
              <w:rPr>
                <w:rStyle w:val="Hyperlink"/>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4FBE1DB5" w14:textId="690619ED"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link"/>
                <w:noProof/>
              </w:rPr>
              <w:t>2.2.3</w:t>
            </w:r>
            <w:r w:rsidR="00B563CE">
              <w:rPr>
                <w:rFonts w:asciiTheme="minorHAnsi" w:eastAsiaTheme="minorEastAsia" w:hAnsiTheme="minorHAnsi"/>
                <w:noProof/>
                <w:sz w:val="22"/>
                <w:lang w:eastAsia="cs-CZ"/>
              </w:rPr>
              <w:tab/>
            </w:r>
            <w:r w:rsidR="00B563CE" w:rsidRPr="00720819">
              <w:rPr>
                <w:rStyle w:val="Hyperlink"/>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227CEB">
              <w:rPr>
                <w:noProof/>
                <w:webHidden/>
              </w:rPr>
              <w:t>20</w:t>
            </w:r>
            <w:r w:rsidR="00B563CE">
              <w:rPr>
                <w:noProof/>
                <w:webHidden/>
              </w:rPr>
              <w:fldChar w:fldCharType="end"/>
            </w:r>
          </w:hyperlink>
        </w:p>
        <w:p w14:paraId="4B869B65" w14:textId="4A9DA704"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link"/>
                <w:noProof/>
              </w:rPr>
              <w:t>2.2.4</w:t>
            </w:r>
            <w:r w:rsidR="00B563CE">
              <w:rPr>
                <w:rFonts w:asciiTheme="minorHAnsi" w:eastAsiaTheme="minorEastAsia" w:hAnsiTheme="minorHAnsi"/>
                <w:noProof/>
                <w:sz w:val="22"/>
                <w:lang w:eastAsia="cs-CZ"/>
              </w:rPr>
              <w:tab/>
            </w:r>
            <w:r w:rsidR="00B563CE" w:rsidRPr="00720819">
              <w:rPr>
                <w:rStyle w:val="Hyperlink"/>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06044816" w14:textId="046A2F08" w:rsidR="00B563CE" w:rsidRDefault="008B0BFA">
          <w:pPr>
            <w:pStyle w:val="TOC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link"/>
                <w:noProof/>
              </w:rPr>
              <w:t>2.2.5</w:t>
            </w:r>
            <w:r w:rsidR="00B563CE">
              <w:rPr>
                <w:rFonts w:asciiTheme="minorHAnsi" w:eastAsiaTheme="minorEastAsia" w:hAnsiTheme="minorHAnsi"/>
                <w:noProof/>
                <w:sz w:val="22"/>
                <w:lang w:eastAsia="cs-CZ"/>
              </w:rPr>
              <w:tab/>
            </w:r>
            <w:r w:rsidR="00B563CE" w:rsidRPr="00720819">
              <w:rPr>
                <w:rStyle w:val="Hyperlink"/>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6D4E3806" w14:textId="69923679"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link"/>
                <w:noProof/>
              </w:rPr>
              <w:t>3</w:t>
            </w:r>
            <w:r w:rsidR="00B563CE">
              <w:rPr>
                <w:rFonts w:asciiTheme="minorHAnsi" w:eastAsiaTheme="minorEastAsia" w:hAnsiTheme="minorHAnsi"/>
                <w:noProof/>
                <w:sz w:val="22"/>
                <w:lang w:eastAsia="cs-CZ"/>
              </w:rPr>
              <w:tab/>
            </w:r>
            <w:r w:rsidR="00B563CE" w:rsidRPr="00720819">
              <w:rPr>
                <w:rStyle w:val="Hyperlink"/>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227CEB">
              <w:rPr>
                <w:noProof/>
                <w:webHidden/>
              </w:rPr>
              <w:t>24</w:t>
            </w:r>
            <w:r w:rsidR="00B563CE">
              <w:rPr>
                <w:noProof/>
                <w:webHidden/>
              </w:rPr>
              <w:fldChar w:fldCharType="end"/>
            </w:r>
          </w:hyperlink>
        </w:p>
        <w:p w14:paraId="6CC83BAF" w14:textId="329787E6"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link"/>
                <w:noProof/>
              </w:rPr>
              <w:t>4</w:t>
            </w:r>
            <w:r w:rsidR="00B563CE">
              <w:rPr>
                <w:rFonts w:asciiTheme="minorHAnsi" w:eastAsiaTheme="minorEastAsia" w:hAnsiTheme="minorHAnsi"/>
                <w:noProof/>
                <w:sz w:val="22"/>
                <w:lang w:eastAsia="cs-CZ"/>
              </w:rPr>
              <w:tab/>
            </w:r>
            <w:r w:rsidR="00B563CE" w:rsidRPr="00720819">
              <w:rPr>
                <w:rStyle w:val="Hyperlink"/>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227CEB">
              <w:rPr>
                <w:noProof/>
                <w:webHidden/>
              </w:rPr>
              <w:t>25</w:t>
            </w:r>
            <w:r w:rsidR="00B563CE">
              <w:rPr>
                <w:noProof/>
                <w:webHidden/>
              </w:rPr>
              <w:fldChar w:fldCharType="end"/>
            </w:r>
          </w:hyperlink>
        </w:p>
        <w:p w14:paraId="58A68C01" w14:textId="4E6A093B"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link"/>
                <w:noProof/>
              </w:rPr>
              <w:t>5</w:t>
            </w:r>
            <w:r w:rsidR="00B563CE">
              <w:rPr>
                <w:rFonts w:asciiTheme="minorHAnsi" w:eastAsiaTheme="minorEastAsia" w:hAnsiTheme="minorHAnsi"/>
                <w:noProof/>
                <w:sz w:val="22"/>
                <w:lang w:eastAsia="cs-CZ"/>
              </w:rPr>
              <w:tab/>
            </w:r>
            <w:r w:rsidR="00B563CE" w:rsidRPr="00720819">
              <w:rPr>
                <w:rStyle w:val="Hyperlink"/>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227CEB">
              <w:rPr>
                <w:noProof/>
                <w:webHidden/>
              </w:rPr>
              <w:t>26</w:t>
            </w:r>
            <w:r w:rsidR="00B563CE">
              <w:rPr>
                <w:noProof/>
                <w:webHidden/>
              </w:rPr>
              <w:fldChar w:fldCharType="end"/>
            </w:r>
          </w:hyperlink>
        </w:p>
        <w:p w14:paraId="0855DDB4" w14:textId="3AC8B13E" w:rsidR="00B563CE" w:rsidRDefault="008B0BFA">
          <w:pPr>
            <w:pStyle w:val="TOC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link"/>
                <w:noProof/>
              </w:rPr>
              <w:t>6</w:t>
            </w:r>
            <w:r w:rsidR="00B563CE">
              <w:rPr>
                <w:rFonts w:asciiTheme="minorHAnsi" w:eastAsiaTheme="minorEastAsia" w:hAnsiTheme="minorHAnsi"/>
                <w:noProof/>
                <w:sz w:val="22"/>
                <w:lang w:eastAsia="cs-CZ"/>
              </w:rPr>
              <w:tab/>
            </w:r>
            <w:r w:rsidR="00B563CE" w:rsidRPr="00720819">
              <w:rPr>
                <w:rStyle w:val="Hyperlink"/>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612705F9" w14:textId="1970B47B" w:rsidR="00B563CE" w:rsidRDefault="008B0BFA">
          <w:pPr>
            <w:pStyle w:val="TOC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link"/>
                <w:noProof/>
              </w:rPr>
              <w:t>6.1</w:t>
            </w:r>
            <w:r w:rsidR="00B563CE">
              <w:rPr>
                <w:rFonts w:asciiTheme="minorHAnsi" w:eastAsiaTheme="minorEastAsia" w:hAnsiTheme="minorHAnsi"/>
                <w:noProof/>
                <w:sz w:val="22"/>
                <w:lang w:eastAsia="cs-CZ"/>
              </w:rPr>
              <w:tab/>
            </w:r>
            <w:r w:rsidR="00B563CE" w:rsidRPr="00720819">
              <w:rPr>
                <w:rStyle w:val="Hyperlink"/>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Heading1"/>
        <w:numPr>
          <w:ilvl w:val="0"/>
          <w:numId w:val="0"/>
        </w:numPr>
        <w:ind w:left="432" w:hanging="432"/>
      </w:pPr>
      <w:bookmarkStart w:id="34" w:name="_Toc468643994"/>
      <w:bookmarkStart w:id="35" w:name="_Toc469236433"/>
      <w:bookmarkStart w:id="36" w:name="_Toc470253499"/>
      <w:bookmarkStart w:id="37" w:name="_Toc470255186"/>
      <w:r w:rsidRPr="00262B1E">
        <w:lastRenderedPageBreak/>
        <w:t>SEZNAM OBRÁZKŮ</w:t>
      </w:r>
      <w:bookmarkEnd w:id="34"/>
      <w:bookmarkEnd w:id="35"/>
      <w:bookmarkEnd w:id="36"/>
      <w:bookmarkEnd w:id="37"/>
    </w:p>
    <w:p w14:paraId="29E43B47" w14:textId="77777777" w:rsidR="00AC3DF8" w:rsidRPr="00262B1E" w:rsidRDefault="00AC3DF8" w:rsidP="00AC3DF8"/>
    <w:p w14:paraId="124C05BE" w14:textId="1216FECE" w:rsidR="00E21BA3" w:rsidRDefault="00EC2D00" w:rsidP="00E21BA3">
      <w:pPr>
        <w:pStyle w:val="TableofFigures"/>
        <w:tabs>
          <w:tab w:val="right" w:leader="dot" w:pos="9062"/>
        </w:tabs>
        <w:ind w:firstLine="0"/>
        <w:rPr>
          <w:rFonts w:asciiTheme="minorHAnsi" w:eastAsiaTheme="minorEastAsia" w:hAnsiTheme="minorHAnsi"/>
          <w:noProof/>
          <w:sz w:val="22"/>
          <w:lang w:val="en-US"/>
        </w:rPr>
      </w:pPr>
      <w:r w:rsidRPr="00262B1E">
        <w:fldChar w:fldCharType="begin"/>
      </w:r>
      <w:r w:rsidRPr="00262B1E">
        <w:instrText xml:space="preserve"> TOC \h \z \c "Obr." </w:instrText>
      </w:r>
      <w:r w:rsidRPr="00262B1E">
        <w:fldChar w:fldCharType="separate"/>
      </w:r>
      <w:hyperlink w:anchor="_Toc471287820" w:history="1">
        <w:r w:rsidR="00E21BA3" w:rsidRPr="002E0554">
          <w:rPr>
            <w:rStyle w:val="Hyperlink"/>
            <w:noProof/>
          </w:rPr>
          <w:t>Obr. 1 – Mezikroky v algoritmu pro nalezení rohů displeje – vstupní obraz (vlevo nahoře), binarizovaný obraz (vpravo nahoře), segmentovaný obraz (vlevo dole), výsledek (vpravo dole)</w:t>
        </w:r>
        <w:r w:rsidR="00E21BA3">
          <w:rPr>
            <w:noProof/>
            <w:webHidden/>
          </w:rPr>
          <w:tab/>
        </w:r>
        <w:r w:rsidR="00E21BA3">
          <w:rPr>
            <w:noProof/>
            <w:webHidden/>
          </w:rPr>
          <w:fldChar w:fldCharType="begin"/>
        </w:r>
        <w:r w:rsidR="00E21BA3">
          <w:rPr>
            <w:noProof/>
            <w:webHidden/>
          </w:rPr>
          <w:instrText xml:space="preserve"> PAGEREF _Toc471287820 \h </w:instrText>
        </w:r>
        <w:r w:rsidR="00E21BA3">
          <w:rPr>
            <w:noProof/>
            <w:webHidden/>
          </w:rPr>
        </w:r>
        <w:r w:rsidR="00E21BA3">
          <w:rPr>
            <w:noProof/>
            <w:webHidden/>
          </w:rPr>
          <w:fldChar w:fldCharType="separate"/>
        </w:r>
        <w:r w:rsidR="00227CEB">
          <w:rPr>
            <w:noProof/>
            <w:webHidden/>
          </w:rPr>
          <w:t>10</w:t>
        </w:r>
        <w:r w:rsidR="00E21BA3">
          <w:rPr>
            <w:noProof/>
            <w:webHidden/>
          </w:rPr>
          <w:fldChar w:fldCharType="end"/>
        </w:r>
      </w:hyperlink>
    </w:p>
    <w:p w14:paraId="0984F7A9" w14:textId="24BE5D9C"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1" w:history="1">
        <w:r w:rsidR="00E21BA3" w:rsidRPr="002E0554">
          <w:rPr>
            <w:rStyle w:val="Hyperlink"/>
            <w:noProof/>
          </w:rPr>
          <w:t>Obr. 2 - Snímek obrazovky před (vlevo) a po(vpravo) transformaci kontrastu</w:t>
        </w:r>
        <w:r w:rsidR="00E21BA3">
          <w:rPr>
            <w:noProof/>
            <w:webHidden/>
          </w:rPr>
          <w:tab/>
        </w:r>
        <w:r w:rsidR="00E21BA3">
          <w:rPr>
            <w:noProof/>
            <w:webHidden/>
          </w:rPr>
          <w:fldChar w:fldCharType="begin"/>
        </w:r>
        <w:r w:rsidR="00E21BA3">
          <w:rPr>
            <w:noProof/>
            <w:webHidden/>
          </w:rPr>
          <w:instrText xml:space="preserve"> PAGEREF _Toc471287821 \h </w:instrText>
        </w:r>
        <w:r w:rsidR="00E21BA3">
          <w:rPr>
            <w:noProof/>
            <w:webHidden/>
          </w:rPr>
        </w:r>
        <w:r w:rsidR="00E21BA3">
          <w:rPr>
            <w:noProof/>
            <w:webHidden/>
          </w:rPr>
          <w:fldChar w:fldCharType="separate"/>
        </w:r>
        <w:r w:rsidR="00227CEB">
          <w:rPr>
            <w:noProof/>
            <w:webHidden/>
          </w:rPr>
          <w:t>11</w:t>
        </w:r>
        <w:r w:rsidR="00E21BA3">
          <w:rPr>
            <w:noProof/>
            <w:webHidden/>
          </w:rPr>
          <w:fldChar w:fldCharType="end"/>
        </w:r>
      </w:hyperlink>
    </w:p>
    <w:p w14:paraId="4D1DB342" w14:textId="1E0895A5"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2" w:history="1">
        <w:r w:rsidR="00E21BA3" w:rsidRPr="002E0554">
          <w:rPr>
            <w:rStyle w:val="Hyperlink"/>
            <w:noProof/>
          </w:rPr>
          <w:t>Obr. 3 – Příklady problematických obrazovek: a) jinak barevný okraj b) výrazný šum c) nízký jas (obrazovka je reálně bílá) d) nemonotónní obrazovka s výrazným zastoupením bílé, která musí pokračovat k analýze</w:t>
        </w:r>
        <w:r w:rsidR="00E21BA3">
          <w:rPr>
            <w:noProof/>
            <w:webHidden/>
          </w:rPr>
          <w:tab/>
        </w:r>
        <w:r w:rsidR="00E21BA3">
          <w:rPr>
            <w:noProof/>
            <w:webHidden/>
          </w:rPr>
          <w:fldChar w:fldCharType="begin"/>
        </w:r>
        <w:r w:rsidR="00E21BA3">
          <w:rPr>
            <w:noProof/>
            <w:webHidden/>
          </w:rPr>
          <w:instrText xml:space="preserve"> PAGEREF _Toc471287822 \h </w:instrText>
        </w:r>
        <w:r w:rsidR="00E21BA3">
          <w:rPr>
            <w:noProof/>
            <w:webHidden/>
          </w:rPr>
        </w:r>
        <w:r w:rsidR="00E21BA3">
          <w:rPr>
            <w:noProof/>
            <w:webHidden/>
          </w:rPr>
          <w:fldChar w:fldCharType="separate"/>
        </w:r>
        <w:r w:rsidR="00227CEB">
          <w:rPr>
            <w:noProof/>
            <w:webHidden/>
          </w:rPr>
          <w:t>12</w:t>
        </w:r>
        <w:r w:rsidR="00E21BA3">
          <w:rPr>
            <w:noProof/>
            <w:webHidden/>
          </w:rPr>
          <w:fldChar w:fldCharType="end"/>
        </w:r>
      </w:hyperlink>
    </w:p>
    <w:p w14:paraId="0772D2E8" w14:textId="1E2B1351"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3" w:history="1">
        <w:r w:rsidR="00E21BA3" w:rsidRPr="002E0554">
          <w:rPr>
            <w:rStyle w:val="Hyperlink"/>
            <w:noProof/>
          </w:rPr>
          <w:t>Obr. 4 – Schéma filtrace ve výkonovém spektru</w:t>
        </w:r>
        <w:r w:rsidR="00E21BA3">
          <w:rPr>
            <w:noProof/>
            <w:webHidden/>
          </w:rPr>
          <w:tab/>
        </w:r>
        <w:r w:rsidR="00E21BA3">
          <w:rPr>
            <w:noProof/>
            <w:webHidden/>
          </w:rPr>
          <w:fldChar w:fldCharType="begin"/>
        </w:r>
        <w:r w:rsidR="00E21BA3">
          <w:rPr>
            <w:noProof/>
            <w:webHidden/>
          </w:rPr>
          <w:instrText xml:space="preserve"> PAGEREF _Toc471287823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B11BF48" w14:textId="50E86984"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4" w:history="1">
        <w:r w:rsidR="00E21BA3" w:rsidRPr="002E0554">
          <w:rPr>
            <w:rStyle w:val="Hyperlink"/>
            <w:noProof/>
          </w:rPr>
          <w:t>Obr. 5 – Výsledek filtrace šumu typu moaré</w:t>
        </w:r>
        <w:r w:rsidR="00E21BA3">
          <w:rPr>
            <w:noProof/>
            <w:webHidden/>
          </w:rPr>
          <w:tab/>
        </w:r>
        <w:r w:rsidR="00E21BA3">
          <w:rPr>
            <w:noProof/>
            <w:webHidden/>
          </w:rPr>
          <w:fldChar w:fldCharType="begin"/>
        </w:r>
        <w:r w:rsidR="00E21BA3">
          <w:rPr>
            <w:noProof/>
            <w:webHidden/>
          </w:rPr>
          <w:instrText xml:space="preserve"> PAGEREF _Toc471287824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2E4256A" w14:textId="404A32A9"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5" w:history="1">
        <w:r w:rsidR="00E21BA3" w:rsidRPr="002E0554">
          <w:rPr>
            <w:rStyle w:val="Hyperlink"/>
            <w:noProof/>
          </w:rPr>
          <w:t>Obr. 6 – Výsledek filtrace šumu typu moaré na monotónním obraze</w:t>
        </w:r>
        <w:r w:rsidR="00E21BA3">
          <w:rPr>
            <w:noProof/>
            <w:webHidden/>
          </w:rPr>
          <w:tab/>
        </w:r>
        <w:r w:rsidR="00E21BA3">
          <w:rPr>
            <w:noProof/>
            <w:webHidden/>
          </w:rPr>
          <w:fldChar w:fldCharType="begin"/>
        </w:r>
        <w:r w:rsidR="00E21BA3">
          <w:rPr>
            <w:noProof/>
            <w:webHidden/>
          </w:rPr>
          <w:instrText xml:space="preserve"> PAGEREF _Toc471287825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157C41CE" w14:textId="31D8E9F4"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6" w:history="1">
        <w:r w:rsidR="00E21BA3" w:rsidRPr="002E0554">
          <w:rPr>
            <w:rStyle w:val="Hyperlink"/>
            <w:noProof/>
          </w:rPr>
          <w:t>Obr. 7 – Obrazová pyramida</w:t>
        </w:r>
        <w:r w:rsidR="00E21BA3">
          <w:rPr>
            <w:noProof/>
            <w:webHidden/>
          </w:rPr>
          <w:tab/>
        </w:r>
        <w:r w:rsidR="00E21BA3">
          <w:rPr>
            <w:noProof/>
            <w:webHidden/>
          </w:rPr>
          <w:fldChar w:fldCharType="begin"/>
        </w:r>
        <w:r w:rsidR="00E21BA3">
          <w:rPr>
            <w:noProof/>
            <w:webHidden/>
          </w:rPr>
          <w:instrText xml:space="preserve"> PAGEREF _Toc471287826 \h </w:instrText>
        </w:r>
        <w:r w:rsidR="00E21BA3">
          <w:rPr>
            <w:noProof/>
            <w:webHidden/>
          </w:rPr>
        </w:r>
        <w:r w:rsidR="00E21BA3">
          <w:rPr>
            <w:noProof/>
            <w:webHidden/>
          </w:rPr>
          <w:fldChar w:fldCharType="separate"/>
        </w:r>
        <w:r w:rsidR="00227CEB">
          <w:rPr>
            <w:noProof/>
            <w:webHidden/>
          </w:rPr>
          <w:t>15</w:t>
        </w:r>
        <w:r w:rsidR="00E21BA3">
          <w:rPr>
            <w:noProof/>
            <w:webHidden/>
          </w:rPr>
          <w:fldChar w:fldCharType="end"/>
        </w:r>
      </w:hyperlink>
    </w:p>
    <w:p w14:paraId="5AF53DB2" w14:textId="6D9ED052"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7" w:history="1">
        <w:r w:rsidR="00E21BA3" w:rsidRPr="002E0554">
          <w:rPr>
            <w:rStyle w:val="Hyperlink"/>
            <w:noProof/>
          </w:rPr>
          <w:t>Obr. 8 – Reprezentace vlastností objektů v obraze na základě vlastních hodnot matice M</w:t>
        </w:r>
        <w:r w:rsidR="00E21BA3">
          <w:rPr>
            <w:noProof/>
            <w:webHidden/>
          </w:rPr>
          <w:tab/>
        </w:r>
        <w:r w:rsidR="00E21BA3">
          <w:rPr>
            <w:noProof/>
            <w:webHidden/>
          </w:rPr>
          <w:fldChar w:fldCharType="begin"/>
        </w:r>
        <w:r w:rsidR="00E21BA3">
          <w:rPr>
            <w:noProof/>
            <w:webHidden/>
          </w:rPr>
          <w:instrText xml:space="preserve"> PAGEREF _Toc471287827 \h </w:instrText>
        </w:r>
        <w:r w:rsidR="00E21BA3">
          <w:rPr>
            <w:noProof/>
            <w:webHidden/>
          </w:rPr>
        </w:r>
        <w:r w:rsidR="00E21BA3">
          <w:rPr>
            <w:noProof/>
            <w:webHidden/>
          </w:rPr>
          <w:fldChar w:fldCharType="separate"/>
        </w:r>
        <w:r w:rsidR="00227CEB">
          <w:rPr>
            <w:noProof/>
            <w:webHidden/>
          </w:rPr>
          <w:t>17</w:t>
        </w:r>
        <w:r w:rsidR="00E21BA3">
          <w:rPr>
            <w:noProof/>
            <w:webHidden/>
          </w:rPr>
          <w:fldChar w:fldCharType="end"/>
        </w:r>
      </w:hyperlink>
    </w:p>
    <w:p w14:paraId="0D4CC8E8" w14:textId="35C473A9"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8" w:history="1">
        <w:r w:rsidR="00E21BA3" w:rsidRPr="002E0554">
          <w:rPr>
            <w:rStyle w:val="Hyperlink"/>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E21BA3">
          <w:rPr>
            <w:noProof/>
            <w:webHidden/>
          </w:rPr>
          <w:tab/>
        </w:r>
        <w:r w:rsidR="00E21BA3">
          <w:rPr>
            <w:noProof/>
            <w:webHidden/>
          </w:rPr>
          <w:fldChar w:fldCharType="begin"/>
        </w:r>
        <w:r w:rsidR="00E21BA3">
          <w:rPr>
            <w:noProof/>
            <w:webHidden/>
          </w:rPr>
          <w:instrText xml:space="preserve"> PAGEREF _Toc471287828 \h </w:instrText>
        </w:r>
        <w:r w:rsidR="00E21BA3">
          <w:rPr>
            <w:noProof/>
            <w:webHidden/>
          </w:rPr>
        </w:r>
        <w:r w:rsidR="00E21BA3">
          <w:rPr>
            <w:noProof/>
            <w:webHidden/>
          </w:rPr>
          <w:fldChar w:fldCharType="separate"/>
        </w:r>
        <w:r w:rsidR="00227CEB">
          <w:rPr>
            <w:noProof/>
            <w:webHidden/>
          </w:rPr>
          <w:t>18</w:t>
        </w:r>
        <w:r w:rsidR="00E21BA3">
          <w:rPr>
            <w:noProof/>
            <w:webHidden/>
          </w:rPr>
          <w:fldChar w:fldCharType="end"/>
        </w:r>
      </w:hyperlink>
    </w:p>
    <w:p w14:paraId="55C42DB1" w14:textId="2C328830"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29" w:history="1">
        <w:r w:rsidR="00E21BA3" w:rsidRPr="002E0554">
          <w:rPr>
            <w:rStyle w:val="Hyperlink"/>
            <w:noProof/>
          </w:rPr>
          <w:t>Obr. 10 – diskrétní a ořezaná druhá parciální derivace Gaussovy funkce Dyy, dále Dxy, krabicový filtr aproximující Dyy, krabicový filtr aproximující Dxy</w:t>
        </w:r>
        <w:r w:rsidR="00E21BA3">
          <w:rPr>
            <w:noProof/>
            <w:webHidden/>
          </w:rPr>
          <w:tab/>
        </w:r>
        <w:r w:rsidR="00E21BA3">
          <w:rPr>
            <w:noProof/>
            <w:webHidden/>
          </w:rPr>
          <w:fldChar w:fldCharType="begin"/>
        </w:r>
        <w:r w:rsidR="00E21BA3">
          <w:rPr>
            <w:noProof/>
            <w:webHidden/>
          </w:rPr>
          <w:instrText xml:space="preserve"> PAGEREF _Toc471287829 \h </w:instrText>
        </w:r>
        <w:r w:rsidR="00E21BA3">
          <w:rPr>
            <w:noProof/>
            <w:webHidden/>
          </w:rPr>
        </w:r>
        <w:r w:rsidR="00E21BA3">
          <w:rPr>
            <w:noProof/>
            <w:webHidden/>
          </w:rPr>
          <w:fldChar w:fldCharType="separate"/>
        </w:r>
        <w:r w:rsidR="00227CEB">
          <w:rPr>
            <w:noProof/>
            <w:webHidden/>
          </w:rPr>
          <w:t>19</w:t>
        </w:r>
        <w:r w:rsidR="00E21BA3">
          <w:rPr>
            <w:noProof/>
            <w:webHidden/>
          </w:rPr>
          <w:fldChar w:fldCharType="end"/>
        </w:r>
      </w:hyperlink>
    </w:p>
    <w:p w14:paraId="6219CF18" w14:textId="655B395C"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30" w:history="1">
        <w:r w:rsidR="00E21BA3" w:rsidRPr="002E0554">
          <w:rPr>
            <w:rStyle w:val="Hyperlink"/>
            <w:noProof/>
          </w:rPr>
          <w:t>Obr. 11 – Interpolace bodu zájmu ve vrstvě c</w:t>
        </w:r>
        <w:r w:rsidR="00E21BA3" w:rsidRPr="002E0554">
          <w:rPr>
            <w:rStyle w:val="Hyperlink"/>
            <w:noProof/>
            <w:vertAlign w:val="subscript"/>
          </w:rPr>
          <w:t>i</w:t>
        </w:r>
        <w:r w:rsidR="00E21BA3" w:rsidRPr="002E0554">
          <w:rPr>
            <w:rStyle w:val="Hyperlink"/>
            <w:noProof/>
          </w:rPr>
          <w:t xml:space="preserve"> a maxim ve vrstvách d</w:t>
        </w:r>
        <w:r w:rsidR="00E21BA3" w:rsidRPr="002E0554">
          <w:rPr>
            <w:rStyle w:val="Hyperlink"/>
            <w:noProof/>
            <w:vertAlign w:val="subscript"/>
          </w:rPr>
          <w:t>i</w:t>
        </w:r>
        <w:r w:rsidR="00E21BA3" w:rsidRPr="002E0554">
          <w:rPr>
            <w:rStyle w:val="Hyperlink"/>
            <w:noProof/>
          </w:rPr>
          <w:t xml:space="preserve"> a d</w:t>
        </w:r>
        <w:r w:rsidR="00E21BA3" w:rsidRPr="002E0554">
          <w:rPr>
            <w:rStyle w:val="Hyperlink"/>
            <w:noProof/>
            <w:vertAlign w:val="subscript"/>
          </w:rPr>
          <w:t>i-1</w:t>
        </w:r>
        <w:r w:rsidR="00E21BA3" w:rsidRPr="002E0554">
          <w:rPr>
            <w:rStyle w:val="Hyperlink"/>
            <w:noProof/>
          </w:rPr>
          <w:t xml:space="preserve"> [24]</w:t>
        </w:r>
        <w:r w:rsidR="00E21BA3">
          <w:rPr>
            <w:noProof/>
            <w:webHidden/>
          </w:rPr>
          <w:tab/>
        </w:r>
        <w:r w:rsidR="00E21BA3">
          <w:rPr>
            <w:noProof/>
            <w:webHidden/>
          </w:rPr>
          <w:fldChar w:fldCharType="begin"/>
        </w:r>
        <w:r w:rsidR="00E21BA3">
          <w:rPr>
            <w:noProof/>
            <w:webHidden/>
          </w:rPr>
          <w:instrText xml:space="preserve"> PAGEREF _Toc471287830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132AA5DC" w14:textId="5F0678DA" w:rsidR="00E21BA3" w:rsidRDefault="008B0BFA" w:rsidP="00E21BA3">
      <w:pPr>
        <w:pStyle w:val="TableofFigures"/>
        <w:tabs>
          <w:tab w:val="right" w:leader="dot" w:pos="9062"/>
        </w:tabs>
        <w:ind w:firstLine="0"/>
        <w:rPr>
          <w:rFonts w:asciiTheme="minorHAnsi" w:eastAsiaTheme="minorEastAsia" w:hAnsiTheme="minorHAnsi"/>
          <w:noProof/>
          <w:sz w:val="22"/>
          <w:lang w:val="en-US"/>
        </w:rPr>
      </w:pPr>
      <w:hyperlink w:anchor="_Toc471287831" w:history="1">
        <w:r w:rsidR="00E21BA3" w:rsidRPr="002E0554">
          <w:rPr>
            <w:rStyle w:val="Hyperlink"/>
            <w:noProof/>
          </w:rPr>
          <w:t xml:space="preserve">Obr. 12 – Schéma vzorkování, modré body naznačují vzorkovací pozice. Poloměr čárkovaných červených kruhů koresponduje se standartní odchylkou </w:t>
        </w:r>
        <w:r w:rsidR="00E21BA3" w:rsidRPr="002E0554">
          <w:rPr>
            <w:rStyle w:val="Hyperlink"/>
            <w:rFonts w:cs="Times New Roman"/>
            <w:noProof/>
          </w:rPr>
          <w:t>σ</w:t>
        </w:r>
        <w:r w:rsidR="00E21BA3" w:rsidRPr="002E0554">
          <w:rPr>
            <w:rStyle w:val="Hyperlink"/>
            <w:noProof/>
          </w:rPr>
          <w:t xml:space="preserve"> Gaussova vyhlazovacího filtru aplikovaného v bodech vzorkování [24]</w:t>
        </w:r>
        <w:r w:rsidR="00E21BA3">
          <w:rPr>
            <w:noProof/>
            <w:webHidden/>
          </w:rPr>
          <w:tab/>
        </w:r>
        <w:r w:rsidR="00E21BA3">
          <w:rPr>
            <w:noProof/>
            <w:webHidden/>
          </w:rPr>
          <w:fldChar w:fldCharType="begin"/>
        </w:r>
        <w:r w:rsidR="00E21BA3">
          <w:rPr>
            <w:noProof/>
            <w:webHidden/>
          </w:rPr>
          <w:instrText xml:space="preserve"> PAGEREF _Toc471287831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01DC2E29" w14:textId="1194BE0F" w:rsidR="001B768B" w:rsidRPr="00262B1E" w:rsidRDefault="00EC2D00" w:rsidP="00E21BA3">
      <w:pPr>
        <w:ind w:firstLine="0"/>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Heading1"/>
        <w:numPr>
          <w:ilvl w:val="0"/>
          <w:numId w:val="0"/>
        </w:numPr>
      </w:pPr>
      <w:bookmarkStart w:id="38" w:name="_Toc470255187"/>
      <w:r w:rsidRPr="00262B1E">
        <w:lastRenderedPageBreak/>
        <w:t>ÚVOD</w:t>
      </w:r>
      <w:bookmarkEnd w:id="38"/>
    </w:p>
    <w:p w14:paraId="115E3543" w14:textId="466DC347" w:rsidR="000F69E1" w:rsidRPr="00262B1E" w:rsidRDefault="000F69E1" w:rsidP="00B563CE">
      <w:pPr>
        <w:pStyle w:val="NoSpacing"/>
      </w:pPr>
      <w:r w:rsidRPr="00262B1E">
        <w:t>Tato práce se zabývá zpracováním obrazu pro účely navádění robotické ruky po dotykovém displeji embedded zařízení tiskáren. 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39"/>
      <w:r w:rsidRPr="00262B1E">
        <w:t xml:space="preserve"> </w:t>
      </w:r>
      <w:ins w:id="40" w:author="kristyna.labudova@gmail.com" w:date="2017-01-01T23:04:00Z">
        <w:r w:rsidR="00297FF5">
          <w:t xml:space="preserve"> kompilovaných </w:t>
        </w:r>
      </w:ins>
      <w:del w:id="41" w:author="kristyna.labudova@gmail.com" w:date="2017-01-01T23:04:00Z">
        <w:r w:rsidRPr="00262B1E" w:rsidDel="00297FF5">
          <w:delText>vybuildovaných</w:delText>
        </w:r>
        <w:commentRangeEnd w:id="39"/>
        <w:r w:rsidR="00267436" w:rsidDel="00297FF5">
          <w:rPr>
            <w:rStyle w:val="CommentReference"/>
          </w:rPr>
          <w:commentReference w:id="39"/>
        </w:r>
        <w:r w:rsidRPr="00262B1E" w:rsidDel="00297FF5">
          <w:delText xml:space="preserve"> </w:delText>
        </w:r>
      </w:del>
      <w:r w:rsidRPr="00262B1E">
        <w:t>verzí SafeQ týdně. Ideálně by se mělo provést regresní testování pro každou verzi a každého výrobce tiskáre</w:t>
      </w:r>
      <w:r w:rsidR="00E21BA3">
        <w:t>n, kterých máme v dnešní době jedenáct</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2" w:author="kristyna.labudova@gmail.com" w:date="2017-01-01T23:05:00Z">
        <w:r w:rsidR="00297FF5">
          <w:t xml:space="preserve">kompilování </w:t>
        </w:r>
      </w:ins>
      <w:del w:id="43"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14:paraId="662DF5F9" w14:textId="77777777" w:rsidR="00BC2F0E" w:rsidRPr="00262B1E" w:rsidRDefault="00BC2F0E" w:rsidP="00B563CE">
      <w:r w:rsidRPr="00262B1E">
        <w:t>Tento robot už je několik let ve fázi vývoje. Robotická ruka je naváděná kamerou, která snímá displej embedded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7777777" w:rsidR="008E23F8" w:rsidRPr="00262B1E" w:rsidRDefault="008E23F8" w:rsidP="00B563CE">
      <w:r w:rsidRPr="00262B1E">
        <w:br w:type="page"/>
      </w:r>
    </w:p>
    <w:p w14:paraId="638C1CDF" w14:textId="77777777" w:rsidR="008E23F8" w:rsidRPr="00262B1E" w:rsidRDefault="008E23F8" w:rsidP="00723843">
      <w:pPr>
        <w:pStyle w:val="Heading1"/>
        <w:numPr>
          <w:ilvl w:val="0"/>
          <w:numId w:val="9"/>
        </w:numPr>
        <w:ind w:left="567" w:hanging="567"/>
      </w:pPr>
      <w:bookmarkStart w:id="44" w:name="_Toc470255188"/>
      <w:r w:rsidRPr="00262B1E">
        <w:lastRenderedPageBreak/>
        <w:t>PŘEDZPRACOVÁNÍ OBRAZU</w:t>
      </w:r>
      <w:bookmarkEnd w:id="44"/>
    </w:p>
    <w:p w14:paraId="113C85C2" w14:textId="77777777" w:rsidR="008E23F8" w:rsidRPr="00262B1E" w:rsidRDefault="007E373F" w:rsidP="004B0B26">
      <w:pPr>
        <w:pStyle w:val="Heading2"/>
      </w:pPr>
      <w:bookmarkStart w:id="45" w:name="_Toc470255189"/>
      <w:r w:rsidRPr="00262B1E">
        <w:t>Normalizace obrazu</w:t>
      </w:r>
      <w:bookmarkEnd w:id="45"/>
    </w:p>
    <w:p w14:paraId="59E428C9" w14:textId="77777777" w:rsidR="004B0B26" w:rsidRPr="00262B1E" w:rsidRDefault="004B0B26" w:rsidP="004B0B26">
      <w:pPr>
        <w:pStyle w:val="Heading3"/>
      </w:pPr>
      <w:bookmarkStart w:id="46" w:name="_Toc470255190"/>
      <w:r w:rsidRPr="00262B1E">
        <w:t>Detekce rohů displeje</w:t>
      </w:r>
      <w:bookmarkEnd w:id="46"/>
    </w:p>
    <w:p w14:paraId="20FD8189" w14:textId="05508F10" w:rsidR="00940D59" w:rsidRPr="00262B1E" w:rsidRDefault="00940D59" w:rsidP="00B563CE">
      <w:pPr>
        <w:pStyle w:val="NoSpacing"/>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47" w:author="vratislav.harabis Harabiš" w:date="2016-12-23T21:13:00Z">
        <w:r w:rsidR="00947848" w:rsidRPr="00262B1E" w:rsidDel="00267436">
          <w:delText>dipleji</w:delText>
        </w:r>
      </w:del>
      <w:ins w:id="48"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1A4A1A9C"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227CEB" w:rsidRPr="00262B1E">
        <w:t xml:space="preserve">Obr. </w:t>
      </w:r>
      <w:r w:rsidR="00227CEB">
        <w:rPr>
          <w:noProof/>
        </w:rPr>
        <w:t>1</w:t>
      </w:r>
      <w:r w:rsidRPr="00262B1E">
        <w:fldChar w:fldCharType="end"/>
      </w:r>
      <w:r w:rsidRPr="00262B1E">
        <w:t>. Nejprve se obraz p</w:t>
      </w:r>
      <w:r w:rsidR="00947848" w:rsidRPr="00262B1E">
        <w:t>řevede na šedotónový, pak na bi</w:t>
      </w:r>
      <w:r w:rsidRPr="00262B1E">
        <w:t xml:space="preserve">nární s vhodným prahem. Binární obraz se </w:t>
      </w:r>
      <w:del w:id="49"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TableGrid"/>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ListParagraph"/>
              <w:keepNext/>
              <w:ind w:left="0"/>
            </w:pPr>
            <w:r w:rsidRPr="00262B1E">
              <w:rPr>
                <w:noProof/>
                <w:lang w:val="en-US"/>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ListParagraph"/>
              <w:ind w:left="0"/>
            </w:pPr>
            <w:r w:rsidRPr="00262B1E">
              <w:rPr>
                <w:noProof/>
                <w:lang w:val="en-US"/>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ListParagraph"/>
              <w:ind w:left="0"/>
            </w:pPr>
            <w:r w:rsidRPr="00262B1E">
              <w:rPr>
                <w:noProof/>
                <w:lang w:val="en-US"/>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ListParagraph"/>
              <w:ind w:left="0"/>
            </w:pPr>
            <w:r w:rsidRPr="00262B1E">
              <w:rPr>
                <w:noProof/>
                <w:lang w:val="en-US"/>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02CBF551" w:rsidR="00940D59" w:rsidRPr="00262B1E" w:rsidRDefault="00940D59" w:rsidP="00940D59">
            <w:pPr>
              <w:pStyle w:val="Caption"/>
              <w:jc w:val="center"/>
            </w:pPr>
            <w:bookmarkStart w:id="50" w:name="_Ref469234091"/>
            <w:bookmarkStart w:id="51" w:name="_Toc471287820"/>
            <w:r w:rsidRPr="00262B1E">
              <w:t xml:space="preserve">Obr. </w:t>
            </w:r>
            <w:fldSimple w:instr=" SEQ Obr. \* ARABIC ">
              <w:r w:rsidR="003671C7">
                <w:rPr>
                  <w:noProof/>
                </w:rPr>
                <w:t>1</w:t>
              </w:r>
            </w:fldSimple>
            <w:bookmarkEnd w:id="50"/>
            <w:r w:rsidRPr="00262B1E">
              <w:t xml:space="preserve"> – Mezikroky v algoritmu pro nalezení rohů displeje – vstupní obraz (vlevo nahoře), binarizovaný obraz (vpravo nahoře), segmentovaný obraz (vlevo dole), výsledek (vpravo dole)</w:t>
            </w:r>
            <w:bookmarkEnd w:id="51"/>
          </w:p>
        </w:tc>
      </w:tr>
    </w:tbl>
    <w:p w14:paraId="1089C548" w14:textId="77777777" w:rsidR="004B0B26" w:rsidRPr="00262B1E" w:rsidRDefault="004B0B26" w:rsidP="004B0B26">
      <w:pPr>
        <w:pStyle w:val="Heading3"/>
      </w:pPr>
      <w:bookmarkStart w:id="52" w:name="_Toc470255191"/>
      <w:r w:rsidRPr="00262B1E">
        <w:lastRenderedPageBreak/>
        <w:t>Normalizace jasu</w:t>
      </w:r>
      <w:bookmarkEnd w:id="52"/>
      <w:r w:rsidRPr="00262B1E">
        <w:t xml:space="preserve"> </w:t>
      </w:r>
    </w:p>
    <w:p w14:paraId="10620651" w14:textId="3E49C8C6" w:rsidR="00723843" w:rsidRPr="00262B1E" w:rsidRDefault="00723843" w:rsidP="00B563CE">
      <w:pPr>
        <w:pStyle w:val="NoSpacing"/>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227CEB" w:rsidRPr="00227CEB">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8B0BFA"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1EAEDC35" w:rsidR="001B5BBD" w:rsidRPr="00262B1E" w:rsidRDefault="00134C09" w:rsidP="00134C09">
            <w:pPr>
              <w:pStyle w:val="Caption"/>
              <w:jc w:val="right"/>
            </w:pPr>
            <w:bookmarkStart w:id="53" w:name="_Ref470022520"/>
            <w:r w:rsidRPr="00262B1E">
              <w:t>(</w:t>
            </w:r>
            <w:fldSimple w:instr=" SEQ Rovnice \* ARABIC ">
              <w:r w:rsidR="00227CEB">
                <w:rPr>
                  <w:noProof/>
                </w:rPr>
                <w:t>1</w:t>
              </w:r>
            </w:fldSimple>
            <w:r w:rsidRPr="00262B1E">
              <w:t>)</w:t>
            </w:r>
            <w:bookmarkEnd w:id="53"/>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6"/>
      </w:tblGrid>
      <w:tr w:rsidR="007C7BEC" w:rsidRPr="00262B1E" w14:paraId="1C1904C0" w14:textId="77777777" w:rsidTr="007C7BEC">
        <w:tc>
          <w:tcPr>
            <w:tcW w:w="4765" w:type="dxa"/>
          </w:tcPr>
          <w:p w14:paraId="4574C4EC" w14:textId="77777777" w:rsidR="006A476D" w:rsidRPr="00262B1E" w:rsidRDefault="006A476D" w:rsidP="007C7BEC">
            <w:pPr>
              <w:keepNext/>
              <w:ind w:hanging="110"/>
              <w:jc w:val="center"/>
            </w:pPr>
            <w:r w:rsidRPr="00262B1E">
              <w:rPr>
                <w:noProof/>
                <w:lang w:val="en-US"/>
              </w:rPr>
              <w:drawing>
                <wp:inline distT="0" distB="0" distL="0" distR="0" wp14:anchorId="401FC42D" wp14:editId="6F36DEBA">
                  <wp:extent cx="2698750" cy="1594485"/>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8268" cy="1617833"/>
                          </a:xfrm>
                          <a:prstGeom prst="rect">
                            <a:avLst/>
                          </a:prstGeom>
                        </pic:spPr>
                      </pic:pic>
                    </a:graphicData>
                  </a:graphic>
                </wp:inline>
              </w:drawing>
            </w:r>
          </w:p>
        </w:tc>
        <w:tc>
          <w:tcPr>
            <w:tcW w:w="4297" w:type="dxa"/>
          </w:tcPr>
          <w:p w14:paraId="2BB3643B" w14:textId="77777777" w:rsidR="006A476D" w:rsidRPr="00262B1E" w:rsidRDefault="006A476D" w:rsidP="007C7BEC">
            <w:pPr>
              <w:ind w:firstLine="0"/>
              <w:jc w:val="center"/>
            </w:pPr>
            <w:r w:rsidRPr="00262B1E">
              <w:rPr>
                <w:noProof/>
                <w:lang w:val="en-US"/>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7C7BEC">
        <w:tc>
          <w:tcPr>
            <w:tcW w:w="9062" w:type="dxa"/>
            <w:gridSpan w:val="2"/>
          </w:tcPr>
          <w:p w14:paraId="06D80103" w14:textId="00E198D5" w:rsidR="006A476D" w:rsidRPr="00262B1E" w:rsidRDefault="006A476D" w:rsidP="007C7BEC">
            <w:pPr>
              <w:pStyle w:val="Caption"/>
              <w:jc w:val="center"/>
            </w:pPr>
            <w:bookmarkStart w:id="54" w:name="_Toc471287821"/>
            <w:r w:rsidRPr="00262B1E">
              <w:t xml:space="preserve">Obr. </w:t>
            </w:r>
            <w:fldSimple w:instr=" SEQ Obr. \* ARABIC ">
              <w:r w:rsidR="003671C7">
                <w:rPr>
                  <w:noProof/>
                </w:rPr>
                <w:t>2</w:t>
              </w:r>
            </w:fldSimple>
            <w:r w:rsidRPr="00262B1E">
              <w:t xml:space="preserve"> - Snímek obrazovky před (vlevo) a po(vpravo) </w:t>
            </w:r>
            <w:r w:rsidR="00802138" w:rsidRPr="00262B1E">
              <w:t>transformaci</w:t>
            </w:r>
            <w:r w:rsidRPr="00262B1E">
              <w:t xml:space="preserve"> kontrastu</w:t>
            </w:r>
            <w:bookmarkEnd w:id="54"/>
          </w:p>
        </w:tc>
      </w:tr>
    </w:tbl>
    <w:p w14:paraId="123FA9A9" w14:textId="77777777" w:rsidR="007C7BEC" w:rsidRPr="00262B1E" w:rsidRDefault="007C7BEC" w:rsidP="007C7BEC">
      <w:bookmarkStart w:id="55" w:name="_Toc470255192"/>
      <w:r w:rsidRPr="00262B1E">
        <w:t>Překážkou normalizace jasu jsou monotónní obrazovky, které značí načítání. Po tyto nemá normalizace smysl, proto se dopředu rozpoznají a žádná další analýza ani zpracování na nich neprobíhá. Kvůli občasnému výraznému moaré šumu a velkému množství různých podob monotónní obrazovek se není možné spolehnout jen na intenzitu pixelů v obraze nebo jejich barevnost. Pro rozpoznání monotónní obrazovky se tedy používá absolutní zastoupení hran v obraze a histogram intenzit pixelů po barevných kanálech. Hrany se získávají Cannyho hranovým detektorem</w:t>
      </w:r>
      <w:r w:rsidRPr="00262B1E">
        <w:fldChar w:fldCharType="begin" w:fldLock="1"/>
      </w:r>
      <w:r>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Pr="00262B1E">
        <w:fldChar w:fldCharType="separate"/>
      </w:r>
      <w:r w:rsidRPr="00C93208">
        <w:rPr>
          <w:noProof/>
        </w:rPr>
        <w:t>[2]</w:t>
      </w:r>
      <w:r w:rsidRPr="00262B1E">
        <w:fldChar w:fldCharType="end"/>
      </w:r>
      <w:r w:rsidRPr="00262B1E">
        <w:t xml:space="preserve">. </w:t>
      </w:r>
    </w:p>
    <w:p w14:paraId="3F4BB68A" w14:textId="02BF1876" w:rsidR="007C7BEC" w:rsidRDefault="007C7BEC" w:rsidP="007C7BEC">
      <w:pPr>
        <w:pStyle w:val="NoSpacing"/>
      </w:pPr>
      <w:r w:rsidRPr="00262B1E">
        <w:t>U určení monotónnosti obrazovky bylo dosáhnuto stoprocentní úspěšnosti.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5"/>
        <w:gridCol w:w="4657"/>
      </w:tblGrid>
      <w:tr w:rsidR="007C7BEC" w:rsidRPr="00262B1E" w14:paraId="71E05DD4" w14:textId="2C432823" w:rsidTr="007C7BEC">
        <w:tc>
          <w:tcPr>
            <w:tcW w:w="4405" w:type="dxa"/>
          </w:tcPr>
          <w:tbl>
            <w:tblPr>
              <w:tblStyle w:val="TableGrid"/>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456"/>
            </w:tblGrid>
            <w:tr w:rsidR="007C7BEC" w:rsidRPr="00262B1E" w14:paraId="1808EEF9" w14:textId="77777777" w:rsidTr="007C7BEC">
              <w:trPr>
                <w:trHeight w:hRule="exact" w:val="2880"/>
              </w:trPr>
              <w:tc>
                <w:tcPr>
                  <w:tcW w:w="4390" w:type="dxa"/>
                </w:tcPr>
                <w:p w14:paraId="2F3C4BA5" w14:textId="77777777" w:rsidR="007C7BEC" w:rsidRPr="00262B1E" w:rsidRDefault="007C7BEC" w:rsidP="007C7BEC">
                  <w:pPr>
                    <w:ind w:hanging="130"/>
                  </w:pPr>
                  <w:r w:rsidRPr="00262B1E">
                    <w:rPr>
                      <w:noProof/>
                      <w:lang w:val="en-US"/>
                    </w:rPr>
                    <w:drawing>
                      <wp:inline distT="0" distB="0" distL="0" distR="0" wp14:anchorId="477C738B" wp14:editId="0C697A22">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56" w:type="dxa"/>
                </w:tcPr>
                <w:p w14:paraId="372EC359" w14:textId="60481DE5" w:rsidR="007C7BEC" w:rsidRPr="00262B1E" w:rsidRDefault="007C7BEC" w:rsidP="007C7BEC">
                  <w:pPr>
                    <w:ind w:right="-10"/>
                  </w:pPr>
                </w:p>
              </w:tc>
            </w:tr>
            <w:tr w:rsidR="007C7BEC" w:rsidRPr="00262B1E" w14:paraId="2BEF8DF8" w14:textId="77777777" w:rsidTr="007C7BEC">
              <w:trPr>
                <w:trHeight w:hRule="exact" w:val="2880"/>
              </w:trPr>
              <w:tc>
                <w:tcPr>
                  <w:tcW w:w="4390" w:type="dxa"/>
                </w:tcPr>
                <w:p w14:paraId="29C47E6E" w14:textId="77777777" w:rsidR="007C7BEC" w:rsidRPr="00262B1E" w:rsidRDefault="007C7BEC" w:rsidP="007C7BEC">
                  <w:pPr>
                    <w:ind w:firstLine="0"/>
                  </w:pPr>
                  <w:r w:rsidRPr="00262B1E">
                    <w:rPr>
                      <w:noProof/>
                      <w:lang w:val="en-US"/>
                    </w:rPr>
                    <w:lastRenderedPageBreak/>
                    <w:drawing>
                      <wp:inline distT="0" distB="0" distL="0" distR="0" wp14:anchorId="08DDC343" wp14:editId="2E41ABCD">
                        <wp:extent cx="271780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4205" cy="1808098"/>
                                </a:xfrm>
                                <a:prstGeom prst="rect">
                                  <a:avLst/>
                                </a:prstGeom>
                              </pic:spPr>
                            </pic:pic>
                          </a:graphicData>
                        </a:graphic>
                      </wp:inline>
                    </w:drawing>
                  </w:r>
                </w:p>
              </w:tc>
              <w:tc>
                <w:tcPr>
                  <w:tcW w:w="4456" w:type="dxa"/>
                </w:tcPr>
                <w:p w14:paraId="72330FBC" w14:textId="77777777" w:rsidR="007C7BEC" w:rsidRPr="00262B1E" w:rsidRDefault="007C7BEC" w:rsidP="007C7BEC">
                  <w:pPr>
                    <w:keepNext/>
                    <w:ind w:hanging="20"/>
                  </w:pPr>
                  <w:r w:rsidRPr="00262B1E">
                    <w:rPr>
                      <w:noProof/>
                      <w:lang w:val="en-US"/>
                    </w:rPr>
                    <w:drawing>
                      <wp:inline distT="0" distB="0" distL="0" distR="0" wp14:anchorId="7D2D77A1" wp14:editId="476D71C1">
                        <wp:extent cx="27749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9608" cy="1812422"/>
                                </a:xfrm>
                                <a:prstGeom prst="rect">
                                  <a:avLst/>
                                </a:prstGeom>
                              </pic:spPr>
                            </pic:pic>
                          </a:graphicData>
                        </a:graphic>
                      </wp:inline>
                    </w:drawing>
                  </w:r>
                </w:p>
              </w:tc>
            </w:tr>
          </w:tbl>
          <w:p w14:paraId="20262183" w14:textId="2F6063CE" w:rsidR="007C7BEC" w:rsidRPr="00262B1E" w:rsidRDefault="007C7BEC" w:rsidP="00227CEB">
            <w:pPr>
              <w:pStyle w:val="Caption"/>
              <w:jc w:val="center"/>
            </w:pPr>
          </w:p>
        </w:tc>
        <w:tc>
          <w:tcPr>
            <w:tcW w:w="4657" w:type="dxa"/>
          </w:tcPr>
          <w:p w14:paraId="276789ED" w14:textId="5F980096" w:rsidR="007C7BEC" w:rsidRPr="00262B1E" w:rsidRDefault="007C7BEC" w:rsidP="007C7BEC">
            <w:pPr>
              <w:pStyle w:val="Caption"/>
              <w:ind w:firstLine="0"/>
              <w:jc w:val="center"/>
            </w:pPr>
            <w:r w:rsidRPr="00262B1E">
              <w:rPr>
                <w:noProof/>
                <w:lang w:val="en-US"/>
              </w:rPr>
              <w:lastRenderedPageBreak/>
              <w:drawing>
                <wp:inline distT="0" distB="0" distL="0" distR="0" wp14:anchorId="655B54DB" wp14:editId="7BD331A4">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7C7BEC" w:rsidRPr="00262B1E" w14:paraId="62174755" w14:textId="77777777" w:rsidTr="007C7BEC">
        <w:tc>
          <w:tcPr>
            <w:tcW w:w="9062" w:type="dxa"/>
            <w:gridSpan w:val="2"/>
          </w:tcPr>
          <w:p w14:paraId="67206D8A" w14:textId="77465AFE" w:rsidR="007C7BEC" w:rsidRPr="00262B1E" w:rsidRDefault="007C7BEC" w:rsidP="007C7BEC">
            <w:pPr>
              <w:pStyle w:val="Caption"/>
              <w:ind w:firstLine="0"/>
              <w:jc w:val="center"/>
              <w:rPr>
                <w:noProof/>
                <w:lang w:val="en-US"/>
              </w:rPr>
            </w:pPr>
            <w:bookmarkStart w:id="56" w:name="_Toc471287822"/>
            <w:r w:rsidRPr="00262B1E">
              <w:t xml:space="preserve">Obr. </w:t>
            </w:r>
            <w:fldSimple w:instr=" SEQ Obr. \* ARABIC ">
              <w:r w:rsidR="003671C7">
                <w:rPr>
                  <w:noProof/>
                </w:rPr>
                <w:t>3</w:t>
              </w:r>
            </w:fldSimple>
            <w:r w:rsidRPr="00262B1E">
              <w:t xml:space="preserve"> – Příklady problematických obrazovek: a) jinak barevný okraj b) výrazný šum c) nízký jas (obrazovka je reálně bílá) d) nemonotónní obrazovka s výrazným zastoupením bílé, která musí pokračovat k analýze</w:t>
            </w:r>
            <w:bookmarkEnd w:id="56"/>
          </w:p>
        </w:tc>
      </w:tr>
    </w:tbl>
    <w:p w14:paraId="480547F5" w14:textId="621BA030" w:rsidR="007E373F" w:rsidRPr="007C7BEC" w:rsidRDefault="004B0B26" w:rsidP="007C7BEC">
      <w:pPr>
        <w:pStyle w:val="Heading2"/>
      </w:pPr>
      <w:r w:rsidRPr="007C7BEC">
        <w:t>Redukce šumu</w:t>
      </w:r>
      <w:bookmarkEnd w:id="55"/>
    </w:p>
    <w:p w14:paraId="0DA657CD" w14:textId="1D1AD10E" w:rsidR="008E2387" w:rsidRPr="00262B1E" w:rsidRDefault="008E2387" w:rsidP="00B563CE">
      <w:pPr>
        <w:pStyle w:val="NoSpacing"/>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776A25"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8B0BFA"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31A1D879" w:rsidR="00C94A4D" w:rsidRPr="00262B1E" w:rsidRDefault="009F606E" w:rsidP="009F606E">
            <w:pPr>
              <w:pStyle w:val="Caption"/>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227CEB">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01660172"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58A13F33"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77777777" w:rsidR="00776A25" w:rsidRPr="00262B1E" w:rsidRDefault="00776A25" w:rsidP="00B563CE">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14:paraId="456C5CDE" w14:textId="77777777" w:rsidR="00C94A4D" w:rsidRPr="00262B1E" w:rsidRDefault="00316F6D" w:rsidP="00C94A4D">
      <w:pPr>
        <w:keepNext/>
        <w:jc w:val="center"/>
      </w:pPr>
      <w:r w:rsidRPr="00262B1E">
        <w:rPr>
          <w:noProof/>
          <w:lang w:val="en-US"/>
        </w:rPr>
        <w:lastRenderedPageBreak/>
        <w:drawing>
          <wp:inline distT="0" distB="0" distL="0" distR="0" wp14:anchorId="763983AF" wp14:editId="177DC05F">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14:paraId="69338B62" w14:textId="087F24A4" w:rsidR="00316F6D" w:rsidRPr="00262B1E" w:rsidRDefault="00C94A4D" w:rsidP="00B563CE">
      <w:pPr>
        <w:pStyle w:val="Caption"/>
        <w:jc w:val="center"/>
      </w:pPr>
      <w:bookmarkStart w:id="57" w:name="_Toc471287823"/>
      <w:r w:rsidRPr="00262B1E">
        <w:t xml:space="preserve">Obr. </w:t>
      </w:r>
      <w:fldSimple w:instr=" SEQ Obr. \* ARABIC ">
        <w:r w:rsidR="003671C7">
          <w:rPr>
            <w:noProof/>
          </w:rPr>
          <w:t>4</w:t>
        </w:r>
      </w:fldSimple>
      <w:r w:rsidRPr="00262B1E">
        <w:t xml:space="preserve"> – Schéma filtrace ve výkonovém spektru</w:t>
      </w:r>
      <w:bookmarkEnd w:id="57"/>
    </w:p>
    <w:p w14:paraId="79772D87" w14:textId="77777777" w:rsidR="00B60DB2" w:rsidRPr="00262B1E" w:rsidRDefault="00F27757" w:rsidP="00B563CE">
      <w:pPr>
        <w:keepNext/>
        <w:ind w:firstLine="142"/>
        <w:jc w:val="left"/>
      </w:pPr>
      <w:r w:rsidRPr="00262B1E">
        <w:rPr>
          <w:noProof/>
          <w:lang w:val="en-US"/>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3947D8FF" w:rsidR="00F27757" w:rsidRPr="00262B1E" w:rsidRDefault="00B60DB2" w:rsidP="00B563CE">
      <w:pPr>
        <w:pStyle w:val="Caption"/>
        <w:jc w:val="center"/>
      </w:pPr>
      <w:bookmarkStart w:id="58" w:name="_Toc471287824"/>
      <w:r w:rsidRPr="00262B1E">
        <w:t xml:space="preserve">Obr. </w:t>
      </w:r>
      <w:fldSimple w:instr=" SEQ Obr. \* ARABIC ">
        <w:r w:rsidR="003671C7">
          <w:rPr>
            <w:noProof/>
          </w:rPr>
          <w:t>5</w:t>
        </w:r>
      </w:fldSimple>
      <w:r w:rsidRPr="00262B1E">
        <w:t xml:space="preserve"> –</w:t>
      </w:r>
      <w:r w:rsidR="00947848" w:rsidRPr="00262B1E">
        <w:t xml:space="preserve"> Výsledek filtrace šumu typu moa</w:t>
      </w:r>
      <w:r w:rsidRPr="00262B1E">
        <w:t>ré</w:t>
      </w:r>
      <w:bookmarkEnd w:id="58"/>
    </w:p>
    <w:p w14:paraId="50FB5A8D" w14:textId="77777777" w:rsidR="00B60DB2" w:rsidRPr="00262B1E" w:rsidRDefault="00B60DB2" w:rsidP="00B563CE">
      <w:pPr>
        <w:keepNext/>
        <w:ind w:left="360" w:hanging="218"/>
        <w:jc w:val="center"/>
      </w:pPr>
      <w:r w:rsidRPr="00262B1E">
        <w:rPr>
          <w:noProof/>
          <w:lang w:val="en-US"/>
        </w:rPr>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1BC4F51A" w:rsidR="00B60DB2" w:rsidRPr="00262B1E" w:rsidRDefault="00B60DB2" w:rsidP="00B563CE">
      <w:pPr>
        <w:pStyle w:val="Caption"/>
        <w:jc w:val="center"/>
      </w:pPr>
      <w:bookmarkStart w:id="59" w:name="_Toc471287825"/>
      <w:r w:rsidRPr="00262B1E">
        <w:t xml:space="preserve">Obr. </w:t>
      </w:r>
      <w:fldSimple w:instr=" SEQ Obr. \* ARABIC ">
        <w:r w:rsidR="003671C7">
          <w:rPr>
            <w:noProof/>
          </w:rPr>
          <w:t>6</w:t>
        </w:r>
      </w:fldSimple>
      <w:r w:rsidRPr="00262B1E">
        <w:t xml:space="preserve"> –</w:t>
      </w:r>
      <w:r w:rsidR="00947848" w:rsidRPr="00262B1E">
        <w:t xml:space="preserve"> Výsledek filtrace šumu typu moa</w:t>
      </w:r>
      <w:r w:rsidRPr="00262B1E">
        <w:t>ré na monotónním obraze</w:t>
      </w:r>
      <w:bookmarkEnd w:id="59"/>
    </w:p>
    <w:p w14:paraId="4CD1635E" w14:textId="77777777" w:rsidR="008E23F8" w:rsidRPr="00262B1E" w:rsidRDefault="00F629A1" w:rsidP="008E15F1">
      <w:pPr>
        <w:pStyle w:val="Heading1"/>
      </w:pPr>
      <w:bookmarkStart w:id="60" w:name="_Toc470255193"/>
      <w:r w:rsidRPr="00262B1E">
        <w:lastRenderedPageBreak/>
        <w:t>DETEKCE OBRAZOVEK</w:t>
      </w:r>
      <w:bookmarkEnd w:id="60"/>
    </w:p>
    <w:p w14:paraId="17DDDA67" w14:textId="350EBD1E" w:rsidR="00BD2B5E" w:rsidRPr="00262B1E" w:rsidRDefault="00BD2B5E" w:rsidP="00B563CE">
      <w:pPr>
        <w:pStyle w:val="NoSpacing"/>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61" w:author="vratislav.harabis Harabiš" w:date="2016-12-24T01:35:00Z">
        <w:r w:rsidR="00EB6103" w:rsidRPr="00262B1E" w:rsidDel="00AC556E">
          <w:delText>je zkalibrovaný</w:delText>
        </w:r>
      </w:del>
      <w:ins w:id="62"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61E0F1D6" w:rsidR="00BD2B5E" w:rsidRPr="00262B1E" w:rsidRDefault="00BD2B5E" w:rsidP="00B563CE">
      <w:r w:rsidRPr="00262B1E">
        <w:t xml:space="preserve">Pro </w:t>
      </w:r>
      <w:r w:rsidR="008C51FA" w:rsidRPr="00262B1E">
        <w:t>detekci obrazovek</w:t>
      </w:r>
      <w:del w:id="63" w:author="kristyna.labudova@gmail.com" w:date="2017-01-01T23:06:00Z">
        <w:r w:rsidR="008C51FA" w:rsidRPr="00262B1E" w:rsidDel="00297FF5">
          <w:delText xml:space="preserve"> </w:delText>
        </w:r>
        <w:commentRangeStart w:id="64"/>
        <w:r w:rsidR="008C51FA" w:rsidRPr="00262B1E" w:rsidDel="00297FF5">
          <w:delText>jsem</w:delText>
        </w:r>
      </w:del>
      <w:r w:rsidR="008C51FA" w:rsidRPr="00262B1E">
        <w:t xml:space="preserve"> byly </w:t>
      </w:r>
      <w:commentRangeEnd w:id="64"/>
      <w:r w:rsidR="00AC556E">
        <w:rPr>
          <w:rStyle w:val="CommentReference"/>
        </w:rPr>
        <w:commentReference w:id="64"/>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r w:rsidR="0083572D">
        <w:t>a</w:t>
      </w:r>
      <w:del w:id="65"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embedded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lastRenderedPageBreak/>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val="en-US"/>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3BE208C5" w:rsidR="001158F6" w:rsidRPr="00262B1E" w:rsidRDefault="008E0A01" w:rsidP="00B563CE">
      <w:pPr>
        <w:pStyle w:val="Caption"/>
        <w:jc w:val="center"/>
      </w:pPr>
      <w:bookmarkStart w:id="66" w:name="_Toc471287826"/>
      <w:r w:rsidRPr="00262B1E">
        <w:t xml:space="preserve">Obr. </w:t>
      </w:r>
      <w:fldSimple w:instr=" SEQ Obr. \* ARABIC ">
        <w:r w:rsidR="003671C7">
          <w:rPr>
            <w:noProof/>
          </w:rPr>
          <w:t>7</w:t>
        </w:r>
      </w:fldSimple>
      <w:r w:rsidRPr="00262B1E">
        <w:t xml:space="preserve"> – Obrazová pyramida</w:t>
      </w:r>
      <w:bookmarkEnd w:id="66"/>
    </w:p>
    <w:p w14:paraId="0AA2B815" w14:textId="77777777" w:rsidR="001158F6" w:rsidRPr="00262B1E" w:rsidRDefault="001158F6" w:rsidP="00B563CE">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w:t>
      </w:r>
      <w:r w:rsidR="00EF5F0C" w:rsidRPr="00262B1E">
        <w:lastRenderedPageBreak/>
        <w:t xml:space="preserve">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0D7C06F8"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227CEB">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67" w:author="vratislav.harabis Harabiš" w:date="2016-12-24T01:39:00Z">
        <w:r w:rsidRPr="00262B1E" w:rsidDel="00AC556E">
          <w:delText xml:space="preserve">Deskritory </w:delText>
        </w:r>
      </w:del>
      <w:ins w:id="68"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Heading2"/>
      </w:pPr>
      <w:bookmarkStart w:id="69" w:name="_Toc470255194"/>
      <w:r w:rsidRPr="00262B1E">
        <w:t>Detekce zajímavých bodů v obraze</w:t>
      </w:r>
      <w:bookmarkEnd w:id="69"/>
    </w:p>
    <w:p w14:paraId="04C4CF9F" w14:textId="0571FF7B" w:rsidR="00443501" w:rsidRPr="00262B1E" w:rsidRDefault="00443501" w:rsidP="00B563CE">
      <w:pPr>
        <w:pStyle w:val="NoSpacing"/>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227CEB">
        <w:t>2.2</w:t>
      </w:r>
      <w:r w:rsidR="008E0A01" w:rsidRPr="00262B1E">
        <w:fldChar w:fldCharType="end"/>
      </w:r>
      <w:r w:rsidR="008E0A01" w:rsidRPr="00262B1E">
        <w:t>).</w:t>
      </w:r>
    </w:p>
    <w:p w14:paraId="0D5DAE8D" w14:textId="77777777" w:rsidR="00406FDB" w:rsidRPr="00262B1E" w:rsidRDefault="000F69E1" w:rsidP="000F69E1">
      <w:pPr>
        <w:pStyle w:val="Heading3"/>
      </w:pPr>
      <w:bookmarkStart w:id="70" w:name="_Toc470255195"/>
      <w:r w:rsidRPr="00262B1E">
        <w:t>Harissův detektor rohů</w:t>
      </w:r>
      <w:bookmarkEnd w:id="70"/>
    </w:p>
    <w:p w14:paraId="5DFE1C01" w14:textId="111151FF" w:rsidR="00406FDB" w:rsidRPr="00262B1E" w:rsidRDefault="00AD17E5" w:rsidP="00B563CE">
      <w:pPr>
        <w:pStyle w:val="NoSpacing"/>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7CEB" w:rsidRPr="00227CEB">
        <w:rPr>
          <w:i/>
        </w:rPr>
        <w:t>(7)</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7CEB" w:rsidRPr="00227CEB">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7CEB" w:rsidRPr="00227CEB">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7CEB" w:rsidRPr="00262B1E">
        <w:rPr>
          <w:i/>
        </w:rPr>
        <w:t>(</w:t>
      </w:r>
      <w:r w:rsidR="00227CEB">
        <w:rPr>
          <w:i/>
        </w:rPr>
        <w:t>8</w:t>
      </w:r>
      <w:r w:rsidR="00227CEB"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7CEB" w:rsidRPr="00262B1E">
        <w:rPr>
          <w:i/>
        </w:rPr>
        <w:t>(</w:t>
      </w:r>
      <w:r w:rsidR="00227CEB">
        <w:rPr>
          <w:i/>
        </w:rPr>
        <w:t>10</w:t>
      </w:r>
      <w:r w:rsidR="00227CEB"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227CEB" w:rsidRPr="00262B1E">
        <w:rPr>
          <w:i/>
        </w:rPr>
        <w:t>(</w:t>
      </w:r>
      <w:r w:rsidR="00227CEB">
        <w:rPr>
          <w:i/>
          <w:noProof/>
        </w:rPr>
        <w:t>5</w:t>
      </w:r>
      <w:r w:rsidR="00227CEB"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227CEB" w:rsidRPr="00262B1E">
        <w:t xml:space="preserve">Obr. </w:t>
      </w:r>
      <w:r w:rsidR="00227CEB">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14E3F548" w:rsidR="002229B5" w:rsidRPr="00262B1E" w:rsidRDefault="002229B5" w:rsidP="002229B5">
            <w:pPr>
              <w:jc w:val="right"/>
              <w:rPr>
                <w:i/>
              </w:rPr>
            </w:pPr>
            <w:bookmarkStart w:id="71"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5</w:t>
            </w:r>
            <w:r w:rsidRPr="00262B1E">
              <w:rPr>
                <w:i/>
              </w:rPr>
              <w:fldChar w:fldCharType="end"/>
            </w:r>
            <w:r w:rsidRPr="00262B1E">
              <w:rPr>
                <w:i/>
              </w:rPr>
              <w:t>)</w:t>
            </w:r>
            <w:bookmarkEnd w:id="71"/>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5E638B51" w:rsidR="002229B5" w:rsidRPr="00262B1E" w:rsidRDefault="002229B5" w:rsidP="002229B5">
            <w:pPr>
              <w:pStyle w:val="Caption"/>
              <w:jc w:val="right"/>
            </w:pPr>
            <w:bookmarkStart w:id="72" w:name="_Ref470001503"/>
            <w:r w:rsidRPr="00262B1E">
              <w:t>(</w:t>
            </w:r>
            <w:fldSimple w:instr=" SEQ Rovnice \* ARABIC ">
              <w:r w:rsidR="00227CEB">
                <w:rPr>
                  <w:noProof/>
                </w:rPr>
                <w:t>6</w:t>
              </w:r>
            </w:fldSimple>
            <w:r w:rsidRPr="00262B1E">
              <w:t>)</w:t>
            </w:r>
            <w:bookmarkEnd w:id="72"/>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68C8C870" w:rsidR="002229B5" w:rsidRPr="00262B1E" w:rsidRDefault="002229B5" w:rsidP="002229B5">
            <w:pPr>
              <w:pStyle w:val="Caption"/>
              <w:jc w:val="right"/>
            </w:pPr>
            <w:bookmarkStart w:id="73" w:name="_Ref470001483"/>
            <w:r w:rsidRPr="00262B1E">
              <w:t>(</w:t>
            </w:r>
            <w:fldSimple w:instr=" SEQ Rovnice \* ARABIC ">
              <w:r w:rsidR="00227CEB">
                <w:rPr>
                  <w:noProof/>
                </w:rPr>
                <w:t>7</w:t>
              </w:r>
            </w:fldSimple>
            <w:r w:rsidRPr="00262B1E">
              <w:t>)</w:t>
            </w:r>
            <w:bookmarkEnd w:id="73"/>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EBA612F" w:rsidR="002229B5" w:rsidRPr="00262B1E" w:rsidRDefault="002229B5" w:rsidP="002229B5">
            <w:pPr>
              <w:jc w:val="right"/>
              <w:rPr>
                <w:rFonts w:eastAsia="Calibri" w:cs="Times New Roman"/>
                <w:i/>
              </w:rPr>
            </w:pPr>
            <w:bookmarkStart w:id="74"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8</w:t>
            </w:r>
            <w:r w:rsidRPr="00262B1E">
              <w:rPr>
                <w:i/>
              </w:rPr>
              <w:fldChar w:fldCharType="end"/>
            </w:r>
            <w:r w:rsidRPr="00262B1E">
              <w:rPr>
                <w:i/>
              </w:rPr>
              <w:t>)</w:t>
            </w:r>
            <w:bookmarkEnd w:id="74"/>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2CDF4D6C" w:rsidR="002229B5" w:rsidRPr="00262B1E" w:rsidRDefault="002229B5" w:rsidP="002229B5">
            <w:pPr>
              <w:pStyle w:val="Caption"/>
              <w:jc w:val="right"/>
            </w:pPr>
            <w:bookmarkStart w:id="75" w:name="_Ref470001485"/>
            <w:r w:rsidRPr="00262B1E">
              <w:t>(</w:t>
            </w:r>
            <w:fldSimple w:instr=" SEQ Rovnice \* ARABIC ">
              <w:r w:rsidR="00227CEB">
                <w:rPr>
                  <w:noProof/>
                </w:rPr>
                <w:t>9</w:t>
              </w:r>
            </w:fldSimple>
            <w:r w:rsidRPr="00262B1E">
              <w:t>)</w:t>
            </w:r>
            <w:bookmarkEnd w:id="75"/>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6CDD0AD" w:rsidR="002229B5" w:rsidRPr="00262B1E" w:rsidRDefault="002229B5" w:rsidP="002229B5">
            <w:pPr>
              <w:jc w:val="right"/>
              <w:rPr>
                <w:i/>
              </w:rPr>
            </w:pPr>
            <w:bookmarkStart w:id="76"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10</w:t>
            </w:r>
            <w:r w:rsidRPr="00262B1E">
              <w:rPr>
                <w:i/>
              </w:rPr>
              <w:fldChar w:fldCharType="end"/>
            </w:r>
            <w:r w:rsidRPr="00262B1E">
              <w:rPr>
                <w:i/>
              </w:rPr>
              <w:t>)</w:t>
            </w:r>
            <w:bookmarkEnd w:id="76"/>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val="en-US"/>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52AEF8ED" w:rsidR="00FE323A" w:rsidRPr="00262B1E" w:rsidRDefault="00AD17E5" w:rsidP="00AD17E5">
      <w:pPr>
        <w:pStyle w:val="Caption"/>
        <w:jc w:val="center"/>
      </w:pPr>
      <w:bookmarkStart w:id="77" w:name="_Ref470001736"/>
      <w:bookmarkStart w:id="78" w:name="_Ref470001729"/>
      <w:bookmarkStart w:id="79" w:name="_Toc471287827"/>
      <w:r w:rsidRPr="00262B1E">
        <w:t xml:space="preserve">Obr. </w:t>
      </w:r>
      <w:fldSimple w:instr=" SEQ Obr. \* ARABIC ">
        <w:r w:rsidR="003671C7">
          <w:rPr>
            <w:noProof/>
          </w:rPr>
          <w:t>8</w:t>
        </w:r>
      </w:fldSimple>
      <w:bookmarkEnd w:id="77"/>
      <w:r w:rsidRPr="00262B1E">
        <w:t xml:space="preserve"> – Reprezentace vlastností objektů v obraze na základě vlastních hodnot matice M</w:t>
      </w:r>
      <w:bookmarkEnd w:id="78"/>
      <w:bookmarkEnd w:id="79"/>
    </w:p>
    <w:p w14:paraId="6D965AAA" w14:textId="77777777" w:rsidR="00406FDB" w:rsidRPr="00262B1E" w:rsidRDefault="008E75AA" w:rsidP="000B058C">
      <w:pPr>
        <w:pStyle w:val="Heading3"/>
      </w:pPr>
      <w:bookmarkStart w:id="80" w:name="_Toc470255196"/>
      <w:r w:rsidRPr="00262B1E">
        <w:t>FAST</w:t>
      </w:r>
      <w:r w:rsidR="00141AD1" w:rsidRPr="00262B1E">
        <w:t xml:space="preserve"> – Feature from Accelerated Segment Test</w:t>
      </w:r>
      <w:bookmarkEnd w:id="80"/>
    </w:p>
    <w:p w14:paraId="3C212A16" w14:textId="6ADFEAC4" w:rsidR="00141AD1" w:rsidRPr="00262B1E" w:rsidRDefault="00692BF3" w:rsidP="00B563CE">
      <w:pPr>
        <w:pStyle w:val="NoSpacing"/>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w:t>
      </w:r>
      <w:r w:rsidR="0083572D">
        <w:t>e se evaluací ostatních pixelů.</w:t>
      </w:r>
      <w:r w:rsidR="00D63D85" w:rsidRPr="00262B1E">
        <w:t xml:space="preserve">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83572D">
        <w:t>o</w:t>
      </w:r>
      <w:r w:rsidR="00E00C64" w:rsidRPr="00262B1E">
        <w:t>smi</w:t>
      </w:r>
      <w:r w:rsidR="00CE48ED" w:rsidRPr="00262B1E">
        <w:t xml:space="preserve"> </w:t>
      </w:r>
      <w:r w:rsidR="00E00C64" w:rsidRPr="00262B1E">
        <w:lastRenderedPageBreak/>
        <w:t>pixelů.</w:t>
      </w:r>
      <w:r w:rsidR="000B058C" w:rsidRPr="00262B1E">
        <w:rPr>
          <w:noProof/>
          <w:lang w:val="en-US"/>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076E75DD" w:rsidR="00C04323" w:rsidRPr="00262B1E" w:rsidRDefault="00141AD1" w:rsidP="00141AD1">
      <w:pPr>
        <w:pStyle w:val="Caption"/>
      </w:pPr>
      <w:bookmarkStart w:id="81" w:name="_Toc471287828"/>
      <w:r w:rsidRPr="00262B1E">
        <w:t xml:space="preserve">Obr. </w:t>
      </w:r>
      <w:fldSimple w:instr=" SEQ Obr. \* ARABIC ">
        <w:r w:rsidR="003671C7">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w:t>
      </w:r>
      <w:r w:rsidR="0083572D">
        <w:t>u používány pro jeho hodnocení.</w:t>
      </w:r>
      <w:r w:rsidRPr="00262B1E">
        <w:t xml:space="preserve">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C93208" w:rsidRPr="00C93208">
        <w:rPr>
          <w:i w:val="0"/>
          <w:noProof/>
        </w:rPr>
        <w:t>[10]</w:t>
      </w:r>
      <w:bookmarkEnd w:id="81"/>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Heading2"/>
      </w:pPr>
      <w:bookmarkStart w:id="82" w:name="_Ref469661190"/>
      <w:bookmarkStart w:id="83" w:name="_Toc470255197"/>
      <w:r w:rsidRPr="00262B1E">
        <w:t>Deskriptory</w:t>
      </w:r>
      <w:bookmarkEnd w:id="82"/>
      <w:bookmarkEnd w:id="83"/>
    </w:p>
    <w:p w14:paraId="7ABCC4B6" w14:textId="77777777" w:rsidR="00F629A1" w:rsidRPr="00262B1E" w:rsidRDefault="00F629A1" w:rsidP="008E15F1">
      <w:pPr>
        <w:pStyle w:val="Heading3"/>
      </w:pPr>
      <w:bookmarkStart w:id="84" w:name="_Toc470255198"/>
      <w:r w:rsidRPr="00262B1E">
        <w:t>SIFT</w:t>
      </w:r>
      <w:r w:rsidR="008E75AA" w:rsidRPr="00262B1E">
        <w:t xml:space="preserve"> – Scale Invariant Feature transform</w:t>
      </w:r>
      <w:bookmarkEnd w:id="84"/>
      <w:r w:rsidR="00A2559F" w:rsidRPr="00262B1E">
        <w:t xml:space="preserve"> </w:t>
      </w:r>
    </w:p>
    <w:p w14:paraId="36D375D3" w14:textId="77777777" w:rsidR="00CA3031" w:rsidRPr="00262B1E" w:rsidRDefault="00495ECA" w:rsidP="00B563CE">
      <w:pPr>
        <w:pStyle w:val="NoSpacing"/>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Heading3"/>
      </w:pPr>
      <w:bookmarkStart w:id="85"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5"/>
      <w:r w:rsidR="00C93208" w:rsidRPr="00C93208">
        <w:rPr>
          <w:noProof/>
        </w:rPr>
        <w:t>[13]</w:t>
      </w:r>
      <w:r w:rsidR="004A00CB" w:rsidRPr="00262B1E">
        <w:fldChar w:fldCharType="end"/>
      </w:r>
    </w:p>
    <w:p w14:paraId="71D84CEC" w14:textId="278FAD6A" w:rsidR="00187975" w:rsidRDefault="0005530D" w:rsidP="00B563CE">
      <w:pPr>
        <w:pStyle w:val="NoSpacing"/>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227CEB">
        <w:t>(</w:t>
      </w:r>
      <w:r w:rsidR="00227CEB">
        <w:rPr>
          <w:noProof/>
        </w:rPr>
        <w:t>11</w:t>
      </w:r>
      <w:r w:rsidR="00227CEB">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227CEB" w:rsidRPr="00262B1E">
        <w:t xml:space="preserve">Obr. </w:t>
      </w:r>
      <w:r w:rsidR="00227CEB">
        <w:t>10</w:t>
      </w:r>
      <w:r w:rsidR="00C178D8" w:rsidRPr="00C178D8">
        <w:fldChar w:fldCharType="end"/>
      </w:r>
      <w:r w:rsidR="00C178D8">
        <w:t>)</w:t>
      </w:r>
      <w:r w:rsidR="0083572D">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w:t>
      </w:r>
      <w:r w:rsidR="0083572D">
        <w:t xml:space="preserve"> matice jsou pak interpolované</w:t>
      </w:r>
      <w:r w:rsidR="005A25A0" w:rsidRPr="00297606">
        <w:t xml:space="preserve">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33B2C16F" w:rsidR="00C178D8" w:rsidRDefault="00C178D8" w:rsidP="00C178D8">
            <w:pPr>
              <w:pStyle w:val="Caption"/>
              <w:jc w:val="right"/>
            </w:pPr>
            <w:bookmarkStart w:id="86" w:name="_Ref470252471"/>
            <w:r>
              <w:t>(</w:t>
            </w:r>
            <w:fldSimple w:instr=" SEQ Rovnice \* ARABIC ">
              <w:r w:rsidR="00227CEB">
                <w:rPr>
                  <w:noProof/>
                </w:rPr>
                <w:t>11</w:t>
              </w:r>
            </w:fldSimple>
            <w:r>
              <w:t>)</w:t>
            </w:r>
            <w:bookmarkEnd w:id="86"/>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8B0BFA"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6E8C0E01"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227CEB">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val="en-US"/>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70FACB66" w:rsidR="00042200" w:rsidRPr="00262B1E" w:rsidRDefault="0055442B" w:rsidP="0055442B">
      <w:pPr>
        <w:pStyle w:val="Caption"/>
        <w:jc w:val="center"/>
      </w:pPr>
      <w:bookmarkStart w:id="87" w:name="_Ref470252527"/>
      <w:bookmarkStart w:id="88" w:name="_Toc471287829"/>
      <w:r w:rsidRPr="00262B1E">
        <w:t xml:space="preserve">Obr. </w:t>
      </w:r>
      <w:fldSimple w:instr=" SEQ Obr. \* ARABIC ">
        <w:r w:rsidR="003671C7">
          <w:rPr>
            <w:noProof/>
          </w:rPr>
          <w:t>10</w:t>
        </w:r>
      </w:fldSimple>
      <w:bookmarkEnd w:id="87"/>
      <w:r w:rsidRPr="00262B1E">
        <w:t xml:space="preserve"> – diskrétní a ořezaná druhá parciální derivace Gaussovy funkce Dyy, dále Dxy, krabicový filtr aproximující Dyy, krabicový filtr aproximující Dxy</w:t>
      </w:r>
      <w:bookmarkEnd w:id="88"/>
    </w:p>
    <w:p w14:paraId="47624410" w14:textId="77777777" w:rsidR="005A25A0" w:rsidRPr="00262B1E" w:rsidRDefault="005A25A0" w:rsidP="0055442B">
      <w:pPr>
        <w:pStyle w:val="Heading4"/>
      </w:pPr>
      <w:r w:rsidRPr="00262B1E">
        <w:t>Přiřazení orientace</w:t>
      </w:r>
    </w:p>
    <w:p w14:paraId="1FD9FD8B" w14:textId="0B254D1B" w:rsidR="005A25A0" w:rsidRPr="00262B1E" w:rsidRDefault="00C62E2D" w:rsidP="00B563CE">
      <w:pPr>
        <w:pStyle w:val="NoSpacing"/>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Heading4"/>
      </w:pPr>
      <w:r w:rsidRPr="00262B1E">
        <w:t>Výpočet deskriptoru</w:t>
      </w:r>
    </w:p>
    <w:p w14:paraId="29BEBF90" w14:textId="77777777" w:rsidR="0002396B" w:rsidRPr="00262B1E" w:rsidRDefault="0002396B" w:rsidP="00B563CE">
      <w:pPr>
        <w:pStyle w:val="NoSpacing"/>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Heading4"/>
      </w:pPr>
      <w:r w:rsidRPr="00262B1E">
        <w:t>U-SURF = Upright SURF</w:t>
      </w:r>
    </w:p>
    <w:p w14:paraId="2D9B77BF" w14:textId="77777777" w:rsidR="00A2002A" w:rsidRDefault="0048617D" w:rsidP="00B563CE">
      <w:pPr>
        <w:pStyle w:val="NoSpacing"/>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Heading3"/>
      </w:pPr>
      <w:bookmarkStart w:id="89" w:name="_Toc470255200"/>
      <w:r w:rsidRPr="00262B1E">
        <w:t>BRIEF – Binary Robust Independent Elementary Features</w:t>
      </w:r>
      <w:bookmarkEnd w:id="89"/>
    </w:p>
    <w:p w14:paraId="7F96DCF3" w14:textId="77777777" w:rsidR="008E0A01" w:rsidRPr="00262B1E" w:rsidRDefault="00E41AEC" w:rsidP="00B563CE">
      <w:pPr>
        <w:pStyle w:val="NoSpacing"/>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3A5610F6"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227CEB" w:rsidRPr="00227CEB">
        <w:rPr>
          <w:i/>
        </w:rPr>
        <w:t>(</w:t>
      </w:r>
      <w:r w:rsidR="00227CEB" w:rsidRPr="00227CEB">
        <w:rPr>
          <w:i/>
          <w:noProof/>
        </w:rPr>
        <w:t>13</w:t>
      </w:r>
      <w:r w:rsidR="00227CEB" w:rsidRPr="00227CEB">
        <w:rPr>
          <w:i/>
        </w:rPr>
        <w:t>)</w:t>
      </w:r>
      <w:r w:rsidR="00394B38" w:rsidRPr="00394B38">
        <w:rPr>
          <w:i/>
        </w:rPr>
        <w:fldChar w:fldCharType="end"/>
      </w:r>
      <w:r w:rsidR="001435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55E993F5" w:rsidR="003936F2" w:rsidRPr="00262B1E" w:rsidRDefault="003936F2" w:rsidP="003936F2">
            <w:pPr>
              <w:pStyle w:val="Caption"/>
              <w:jc w:val="right"/>
            </w:pPr>
            <w:bookmarkStart w:id="90" w:name="_Ref470252870"/>
            <w:r>
              <w:t>(</w:t>
            </w:r>
            <w:fldSimple w:instr=" SEQ Rovnice \* ARABIC ">
              <w:r w:rsidR="00227CEB">
                <w:rPr>
                  <w:noProof/>
                </w:rPr>
                <w:t>13</w:t>
              </w:r>
            </w:fldSimple>
            <w:r>
              <w:t>)</w:t>
            </w:r>
            <w:bookmarkEnd w:id="90"/>
          </w:p>
          <w:p w14:paraId="06155599" w14:textId="77777777" w:rsidR="003936F2" w:rsidRDefault="003936F2" w:rsidP="003936F2">
            <w:pPr>
              <w:keepNext/>
            </w:pPr>
          </w:p>
        </w:tc>
      </w:tr>
    </w:tbl>
    <w:p w14:paraId="3244CCAD" w14:textId="3F55F32C" w:rsidR="008E0A01" w:rsidRDefault="008E0A01" w:rsidP="008E0A01">
      <w:pPr>
        <w:pStyle w:val="ListParagraph"/>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w:t>
      </w:r>
      <w:r w:rsidR="00821473">
        <w:t>e dvojic, tím vyšší přesnost a</w:t>
      </w:r>
      <w:r w:rsidRPr="00262B1E">
        <w:t xml:space="preserve"> větší výpočetní náročnost. Pomocí následující rovnice se vypočítá vektor příznaků.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ListParagraph"/>
              <w:ind w:left="0"/>
            </w:pPr>
          </w:p>
        </w:tc>
        <w:tc>
          <w:tcPr>
            <w:tcW w:w="6379" w:type="dxa"/>
          </w:tcPr>
          <w:p w14:paraId="2C1F7B34" w14:textId="77777777" w:rsidR="003936F2" w:rsidRDefault="008B0BFA" w:rsidP="003936F2">
            <w:pPr>
              <w:pStyle w:val="ListParagraph"/>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0D6A9513" w:rsidR="003936F2" w:rsidRPr="003936F2" w:rsidRDefault="003936F2" w:rsidP="003936F2">
            <w:pPr>
              <w:pStyle w:val="ListParagraph"/>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227CEB">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Heading3"/>
      </w:pPr>
      <w:bookmarkStart w:id="91" w:name="_Toc470255201"/>
      <w:r w:rsidRPr="00262B1E">
        <w:t>ORB</w:t>
      </w:r>
      <w:bookmarkEnd w:id="91"/>
    </w:p>
    <w:p w14:paraId="424A8237" w14:textId="6DA69514" w:rsidR="009029E3" w:rsidRDefault="000D591A" w:rsidP="00B563CE">
      <w:pPr>
        <w:pStyle w:val="NoSpacing"/>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Heading3"/>
      </w:pPr>
      <w:bookmarkStart w:id="92" w:name="_Toc470255202"/>
      <w:r w:rsidRPr="00262B1E">
        <w:t>BRISK</w:t>
      </w:r>
      <w:r w:rsidR="005803A8" w:rsidRPr="00262B1E">
        <w:t xml:space="preserve"> – Binary Robust Invariant Scalable Keypoints</w:t>
      </w:r>
      <w:bookmarkEnd w:id="92"/>
    </w:p>
    <w:p w14:paraId="21C1FF8E" w14:textId="00741899" w:rsidR="00192610" w:rsidRPr="00262B1E" w:rsidRDefault="003936F2" w:rsidP="00B563CE">
      <w:pPr>
        <w:pStyle w:val="NoSpacing"/>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ListParagraph"/>
        <w:ind w:left="0"/>
        <w:rPr>
          <w:b/>
          <w:i/>
        </w:rPr>
      </w:pPr>
      <w:r w:rsidRPr="00262B1E">
        <w:rPr>
          <w:b/>
          <w:i/>
        </w:rPr>
        <w:t>Detekce oblastí zájmu</w:t>
      </w:r>
    </w:p>
    <w:p w14:paraId="005F9968" w14:textId="2CFDEE93" w:rsidR="00723AFE" w:rsidRPr="00262B1E" w:rsidRDefault="00A15546" w:rsidP="00B563CE">
      <w:pPr>
        <w:pStyle w:val="NoSpacing"/>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ListParagraph"/>
        <w:keepNext/>
        <w:ind w:left="0"/>
        <w:rPr>
          <w:b/>
          <w:i/>
        </w:rPr>
      </w:pPr>
      <w:del w:id="93" w:author="vratislav.harabis Harabiš" w:date="2016-12-24T01:40:00Z">
        <w:r w:rsidRPr="00262B1E" w:rsidDel="00AC556E">
          <w:rPr>
            <w:b/>
            <w:i/>
          </w:rPr>
          <w:delText>Přířazení</w:delText>
        </w:r>
      </w:del>
      <w:ins w:id="94" w:author="vratislav.harabis Harabiš" w:date="2016-12-24T01:40:00Z">
        <w:r w:rsidR="00AC556E" w:rsidRPr="00262B1E">
          <w:rPr>
            <w:b/>
            <w:i/>
          </w:rPr>
          <w:t>Přiřazení</w:t>
        </w:r>
      </w:ins>
      <w:r w:rsidRPr="00262B1E">
        <w:rPr>
          <w:b/>
          <w:i/>
        </w:rPr>
        <w:t xml:space="preserve"> měřítka </w:t>
      </w:r>
    </w:p>
    <w:p w14:paraId="2D513A7D" w14:textId="6157A022" w:rsidR="006533F0" w:rsidRPr="00262B1E" w:rsidRDefault="00C6515C" w:rsidP="00B563CE">
      <w:pPr>
        <w:pStyle w:val="NoSpacing"/>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5" w:author="vratislav.harabis Harabiš" w:date="2016-12-24T01:40:00Z">
        <w:r w:rsidRPr="00262B1E" w:rsidDel="00AC556E">
          <w:delText>Podmíkou</w:delText>
        </w:r>
      </w:del>
      <w:ins w:id="96"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227CEB" w:rsidRPr="00262B1E">
        <w:t xml:space="preserve">Obr. </w:t>
      </w:r>
      <w:r w:rsidR="00227CEB">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val="en-US"/>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78748C02" w:rsidR="00C6515C" w:rsidRPr="00262B1E" w:rsidRDefault="006533F0" w:rsidP="00A35C9A">
      <w:pPr>
        <w:pStyle w:val="Caption"/>
        <w:jc w:val="center"/>
      </w:pPr>
      <w:bookmarkStart w:id="97" w:name="_Ref469492102"/>
      <w:bookmarkStart w:id="98" w:name="_Toc471287830"/>
      <w:r w:rsidRPr="00262B1E">
        <w:t xml:space="preserve">Obr. </w:t>
      </w:r>
      <w:fldSimple w:instr=" SEQ Obr. \* ARABIC ">
        <w:r w:rsidR="003671C7">
          <w:rPr>
            <w:noProof/>
          </w:rPr>
          <w:t>11</w:t>
        </w:r>
      </w:fldSimple>
      <w:bookmarkEnd w:id="97"/>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C93208" w:rsidRPr="00C93208">
        <w:rPr>
          <w:i w:val="0"/>
          <w:noProof/>
        </w:rPr>
        <w:t>[24]</w:t>
      </w:r>
      <w:bookmarkEnd w:id="98"/>
      <w:r w:rsidR="00394B38" w:rsidRPr="00394B38">
        <w:rPr>
          <w:i w:val="0"/>
        </w:rPr>
        <w:fldChar w:fldCharType="end"/>
      </w:r>
    </w:p>
    <w:p w14:paraId="74D0BBC0" w14:textId="77777777" w:rsidR="006533F0" w:rsidRPr="00262B1E" w:rsidRDefault="00F60730" w:rsidP="00C24105">
      <w:pPr>
        <w:pStyle w:val="ListParagraph"/>
        <w:ind w:left="0"/>
        <w:rPr>
          <w:b/>
          <w:i/>
        </w:rPr>
      </w:pPr>
      <w:r w:rsidRPr="00262B1E">
        <w:rPr>
          <w:b/>
          <w:i/>
        </w:rPr>
        <w:t>Přiřazení orientace</w:t>
      </w:r>
    </w:p>
    <w:p w14:paraId="06BFB7CE" w14:textId="7C1F312A" w:rsidR="00CA5E01" w:rsidRPr="00262B1E" w:rsidRDefault="00CA5E01" w:rsidP="00B563CE">
      <w:pPr>
        <w:pStyle w:val="NoSpacing"/>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227CEB" w:rsidRPr="00262B1E">
        <w:t xml:space="preserve">Obr. </w:t>
      </w:r>
      <w:r w:rsidR="00227CEB">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val="en-US"/>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504EF3CB" w:rsidR="001E6398" w:rsidRPr="00262B1E" w:rsidRDefault="00CA5E01" w:rsidP="00CA5E01">
      <w:pPr>
        <w:pStyle w:val="Caption"/>
        <w:jc w:val="center"/>
      </w:pPr>
      <w:bookmarkStart w:id="99" w:name="_Ref469494131"/>
      <w:bookmarkStart w:id="100" w:name="_Toc471287831"/>
      <w:r w:rsidRPr="00262B1E">
        <w:t xml:space="preserve">Obr. </w:t>
      </w:r>
      <w:fldSimple w:instr=" SEQ Obr. \* ARABIC ">
        <w:r w:rsidR="003671C7">
          <w:rPr>
            <w:noProof/>
          </w:rPr>
          <w:t>12</w:t>
        </w:r>
      </w:fldSimple>
      <w:bookmarkEnd w:id="99"/>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C93208" w:rsidRPr="00C93208">
        <w:rPr>
          <w:i w:val="0"/>
          <w:noProof/>
        </w:rPr>
        <w:t>[24]</w:t>
      </w:r>
      <w:bookmarkEnd w:id="100"/>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1087EE9F" w:rsidR="00394B38" w:rsidRPr="00262B1E" w:rsidRDefault="00394B38" w:rsidP="00394B38">
            <w:pPr>
              <w:pStyle w:val="Caption"/>
              <w:jc w:val="right"/>
            </w:pPr>
            <w:r>
              <w:t>(</w:t>
            </w:r>
            <w:fldSimple w:instr=" SEQ Rovnice \* ARABIC ">
              <w:r w:rsidR="00227CEB">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ListParagraph"/>
        <w:ind w:left="0"/>
        <w:rPr>
          <w:b/>
          <w:i/>
        </w:rPr>
      </w:pPr>
      <w:r w:rsidRPr="00262B1E">
        <w:rPr>
          <w:b/>
          <w:i/>
        </w:rPr>
        <w:t xml:space="preserve">Vytvoření deskriptoru </w:t>
      </w:r>
    </w:p>
    <w:p w14:paraId="320DC1AE" w14:textId="77777777" w:rsidR="00AC3DF8" w:rsidRPr="00262B1E" w:rsidRDefault="00BD3167" w:rsidP="00B563CE">
      <w:pPr>
        <w:pStyle w:val="NoSpacing"/>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312377FC" w14:textId="77777777" w:rsidR="00DC1818" w:rsidRPr="00262B1E" w:rsidRDefault="00DC1818" w:rsidP="00DC1818">
      <w:pPr>
        <w:rPr>
          <w:rFonts w:eastAsiaTheme="majorEastAsia" w:cstheme="majorBidi"/>
          <w:sz w:val="28"/>
          <w:szCs w:val="24"/>
        </w:rPr>
      </w:pPr>
      <w:r w:rsidRPr="00262B1E">
        <w:br w:type="page"/>
      </w:r>
    </w:p>
    <w:p w14:paraId="38BEC8F4" w14:textId="77777777" w:rsidR="00DC1818" w:rsidRPr="00262B1E" w:rsidRDefault="00DC1818" w:rsidP="00DC1818">
      <w:pPr>
        <w:pStyle w:val="Heading1"/>
      </w:pPr>
      <w:bookmarkStart w:id="101" w:name="_Toc470255203"/>
      <w:r w:rsidRPr="00262B1E">
        <w:lastRenderedPageBreak/>
        <w:t>AKTUÁLNÍ STAV</w:t>
      </w:r>
      <w:bookmarkEnd w:id="101"/>
    </w:p>
    <w:p w14:paraId="0A2FFA48" w14:textId="5D761E05" w:rsidR="00723843" w:rsidRPr="00262B1E" w:rsidRDefault="00723843" w:rsidP="00B563CE">
      <w:pPr>
        <w:pStyle w:val="NoSpacing"/>
      </w:pPr>
      <w:r w:rsidRPr="00262B1E">
        <w:t xml:space="preserve">Softwarová část funguje na Windows </w:t>
      </w:r>
      <w:del w:id="102" w:author="vratislav.harabis Harabiš" w:date="2016-12-24T01:40:00Z">
        <w:r w:rsidRPr="00262B1E" w:rsidDel="00AC556E">
          <w:delText>servrech</w:delText>
        </w:r>
      </w:del>
      <w:ins w:id="103" w:author="vratislav.harabis Harabiš" w:date="2016-12-24T01:40:00Z">
        <w:r w:rsidR="00AC556E" w:rsidRPr="00262B1E">
          <w:t>serverech</w:t>
        </w:r>
      </w:ins>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SafeQ, výrobce a model tiskárny). Dále se tam nachází informace o pozici </w:t>
      </w:r>
      <w:del w:id="104" w:author="vratislav.harabis Harabiš" w:date="2016-12-24T01:40:00Z">
        <w:r w:rsidRPr="00262B1E" w:rsidDel="00AC556E">
          <w:delText>ovládácích</w:delText>
        </w:r>
      </w:del>
      <w:ins w:id="105" w:author="vratislav.harabis Harabiš" w:date="2016-12-24T01:40:00Z">
        <w:r w:rsidR="00AC556E" w:rsidRPr="00262B1E">
          <w:t>ovládacích</w:t>
        </w:r>
      </w:ins>
      <w:r w:rsidRPr="00262B1E">
        <w:t xml:space="preserve"> prvků a na jakou obrazovku má aplikace přejít po stisknutí ovládacího prvku.</w:t>
      </w:r>
    </w:p>
    <w:p w14:paraId="6DA15420" w14:textId="0DA5F2C9" w:rsidR="00DE3A5C"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325FC1D1" w14:textId="5826607A" w:rsidR="001A68ED" w:rsidRDefault="001A68ED" w:rsidP="001A68ED">
      <w:pPr>
        <w:pStyle w:val="NoSpacing"/>
      </w:pPr>
    </w:p>
    <w:p w14:paraId="53500694" w14:textId="6ECECA5D" w:rsidR="001A68ED" w:rsidRDefault="001A68ED" w:rsidP="001A68ED">
      <w:pPr>
        <w:pStyle w:val="NoSpacing"/>
      </w:pPr>
    </w:p>
    <w:p w14:paraId="0E3633F2" w14:textId="2ED4B004" w:rsidR="001A68ED" w:rsidRDefault="001A68ED" w:rsidP="001A68ED">
      <w:pPr>
        <w:pStyle w:val="NoSpacing"/>
      </w:pPr>
    </w:p>
    <w:p w14:paraId="30714EC3" w14:textId="3119EC82" w:rsidR="001A68ED" w:rsidRDefault="001A68ED" w:rsidP="001A68ED">
      <w:pPr>
        <w:pStyle w:val="NoSpacing"/>
      </w:pPr>
    </w:p>
    <w:p w14:paraId="4A9308D3" w14:textId="229A62A1" w:rsidR="001A68ED" w:rsidRDefault="001A68ED" w:rsidP="001A68ED">
      <w:pPr>
        <w:pStyle w:val="NoSpacing"/>
      </w:pPr>
    </w:p>
    <w:p w14:paraId="17C689FD" w14:textId="5B088542" w:rsidR="001A68ED" w:rsidRDefault="001A68ED" w:rsidP="001A68ED">
      <w:pPr>
        <w:pStyle w:val="NoSpacing"/>
      </w:pPr>
    </w:p>
    <w:p w14:paraId="70ED1A80" w14:textId="432B6D0E" w:rsidR="001A68ED" w:rsidRDefault="001A68ED" w:rsidP="001A68ED">
      <w:pPr>
        <w:pStyle w:val="NoSpacing"/>
      </w:pPr>
    </w:p>
    <w:p w14:paraId="74038FAB" w14:textId="74CEC95D" w:rsidR="001A68ED" w:rsidRDefault="001A68ED" w:rsidP="001A68ED">
      <w:pPr>
        <w:pStyle w:val="NoSpacing"/>
      </w:pPr>
    </w:p>
    <w:p w14:paraId="3C0FF6A3" w14:textId="793EFAE4" w:rsidR="001A68ED" w:rsidRDefault="001A68ED" w:rsidP="001A68ED">
      <w:pPr>
        <w:pStyle w:val="NoSpacing"/>
      </w:pPr>
    </w:p>
    <w:p w14:paraId="002BEEA6" w14:textId="1759BE1B" w:rsidR="001A68ED" w:rsidRDefault="001A68ED" w:rsidP="001A68ED">
      <w:pPr>
        <w:pStyle w:val="NoSpacing"/>
      </w:pPr>
    </w:p>
    <w:p w14:paraId="68DECAC0" w14:textId="6495FCD3" w:rsidR="001A68ED" w:rsidRDefault="001A68ED" w:rsidP="001A68ED">
      <w:pPr>
        <w:pStyle w:val="NoSpacing"/>
      </w:pPr>
    </w:p>
    <w:p w14:paraId="6911283B" w14:textId="04754D17" w:rsidR="001A68ED" w:rsidRDefault="001A68ED" w:rsidP="001A68ED">
      <w:pPr>
        <w:pStyle w:val="NoSpacing"/>
      </w:pPr>
    </w:p>
    <w:p w14:paraId="231B0F8C" w14:textId="20649B5C" w:rsidR="001A68ED" w:rsidRDefault="001A68ED" w:rsidP="001A68ED">
      <w:pPr>
        <w:pStyle w:val="NoSpacing"/>
      </w:pPr>
    </w:p>
    <w:p w14:paraId="4EA8DB68" w14:textId="2C61C608" w:rsidR="001A68ED" w:rsidRDefault="001A68ED" w:rsidP="001A68ED">
      <w:pPr>
        <w:pStyle w:val="NoSpacing"/>
      </w:pPr>
    </w:p>
    <w:p w14:paraId="3DF6FDE5" w14:textId="68BF55E6" w:rsidR="001A68ED" w:rsidRDefault="001A68ED" w:rsidP="001A68ED">
      <w:pPr>
        <w:pStyle w:val="NoSpacing"/>
      </w:pPr>
    </w:p>
    <w:p w14:paraId="0F4F3B63" w14:textId="768B8F2B" w:rsidR="001A68ED" w:rsidRDefault="001A68ED" w:rsidP="001A68ED">
      <w:pPr>
        <w:pStyle w:val="NoSpacing"/>
      </w:pPr>
    </w:p>
    <w:p w14:paraId="630066D8" w14:textId="1938FD8F" w:rsidR="001A68ED" w:rsidRDefault="001A68ED" w:rsidP="001A68ED">
      <w:pPr>
        <w:pStyle w:val="NoSpacing"/>
      </w:pPr>
    </w:p>
    <w:p w14:paraId="3A641AD6" w14:textId="1632E46E" w:rsidR="001A68ED" w:rsidRDefault="001A68ED" w:rsidP="001A68ED">
      <w:pPr>
        <w:pStyle w:val="NoSpacing"/>
      </w:pPr>
    </w:p>
    <w:p w14:paraId="3971FECB" w14:textId="03CB2F7F" w:rsidR="001A68ED" w:rsidRDefault="001A68ED" w:rsidP="001A68ED">
      <w:pPr>
        <w:pStyle w:val="NoSpacing"/>
      </w:pPr>
    </w:p>
    <w:p w14:paraId="24E9D49C" w14:textId="293670DF" w:rsidR="001A68ED" w:rsidRDefault="001A68ED" w:rsidP="001A68ED">
      <w:pPr>
        <w:pStyle w:val="NoSpacing"/>
      </w:pPr>
    </w:p>
    <w:p w14:paraId="2894D1F0" w14:textId="3D5F5A51" w:rsidR="001A68ED" w:rsidRDefault="001A68ED" w:rsidP="001A68ED">
      <w:pPr>
        <w:pStyle w:val="NoSpacing"/>
      </w:pPr>
    </w:p>
    <w:p w14:paraId="0E1899C4" w14:textId="2BFEE9FF" w:rsidR="001A68ED" w:rsidRDefault="001A68ED" w:rsidP="001A68ED">
      <w:pPr>
        <w:pStyle w:val="NoSpacing"/>
      </w:pPr>
    </w:p>
    <w:p w14:paraId="6D639B8C" w14:textId="42278F38" w:rsidR="001A68ED" w:rsidRDefault="001A68ED" w:rsidP="001A68ED">
      <w:pPr>
        <w:pStyle w:val="Heading1"/>
      </w:pPr>
      <w:r>
        <w:lastRenderedPageBreak/>
        <w:t>Detektory významných bodů</w:t>
      </w:r>
    </w:p>
    <w:p w14:paraId="02AE2A98" w14:textId="4315BBEA" w:rsidR="001A68ED" w:rsidRDefault="001A68ED" w:rsidP="001A68ED">
      <w:r>
        <w:t>Empirické zhodnocení</w:t>
      </w:r>
    </w:p>
    <w:p w14:paraId="33D6C58B" w14:textId="5319D404" w:rsidR="001A68ED" w:rsidRDefault="001A68ED" w:rsidP="001A68ED">
      <w:pPr>
        <w:pStyle w:val="NoSpacing"/>
        <w:numPr>
          <w:ilvl w:val="0"/>
          <w:numId w:val="16"/>
        </w:numPr>
      </w:pPr>
      <w:r>
        <w:t xml:space="preserve">Požadavky </w:t>
      </w:r>
    </w:p>
    <w:p w14:paraId="20E786BB" w14:textId="33558C31" w:rsidR="001A68ED" w:rsidRDefault="001A68ED" w:rsidP="001A68ED">
      <w:pPr>
        <w:pStyle w:val="NoSpacing"/>
        <w:numPr>
          <w:ilvl w:val="1"/>
          <w:numId w:val="16"/>
        </w:numPr>
      </w:pPr>
      <w:r>
        <w:t>Odolnost proti šumu</w:t>
      </w:r>
    </w:p>
    <w:p w14:paraId="73F0088B" w14:textId="651A148D" w:rsidR="001A68ED" w:rsidRDefault="001A68ED" w:rsidP="001A68ED">
      <w:pPr>
        <w:pStyle w:val="NoSpacing"/>
        <w:numPr>
          <w:ilvl w:val="1"/>
          <w:numId w:val="16"/>
        </w:numPr>
      </w:pPr>
      <w:r>
        <w:t>Uniformní rozložení</w:t>
      </w:r>
    </w:p>
    <w:p w14:paraId="34934F06" w14:textId="56D08617" w:rsidR="001A68ED" w:rsidRDefault="001A68ED" w:rsidP="001A68ED">
      <w:pPr>
        <w:pStyle w:val="NoSpacing"/>
        <w:numPr>
          <w:ilvl w:val="1"/>
          <w:numId w:val="16"/>
        </w:numPr>
      </w:pPr>
      <w:r>
        <w:t>Rychlost</w:t>
      </w:r>
    </w:p>
    <w:p w14:paraId="54492307" w14:textId="58F22070" w:rsidR="008C1CDE" w:rsidRDefault="008C1CDE" w:rsidP="008C1CDE">
      <w:pPr>
        <w:pStyle w:val="NoSpacing"/>
        <w:numPr>
          <w:ilvl w:val="0"/>
          <w:numId w:val="16"/>
        </w:numPr>
      </w:pPr>
      <w:r>
        <w:t>Příklady dobrých a špatných bodů</w:t>
      </w:r>
    </w:p>
    <w:p w14:paraId="5BD35735" w14:textId="27EF50FC" w:rsidR="008C1CDE" w:rsidRDefault="008C1CDE" w:rsidP="008C1CDE">
      <w:pPr>
        <w:pStyle w:val="NoSpacing"/>
        <w:ind w:left="360"/>
      </w:pPr>
      <w:r>
        <w:t>špatné</w:t>
      </w:r>
    </w:p>
    <w:p w14:paraId="18B5122D" w14:textId="25914BC8" w:rsidR="008C1CDE" w:rsidRDefault="008C1CDE" w:rsidP="008C1CDE">
      <w:pPr>
        <w:pStyle w:val="NoSpacing"/>
        <w:numPr>
          <w:ilvl w:val="0"/>
          <w:numId w:val="16"/>
        </w:numPr>
      </w:pPr>
      <w:r>
        <w:t>Velká ciltivost k</w:t>
      </w:r>
      <w:r w:rsidR="00423D81">
        <w:t> </w:t>
      </w:r>
      <w:r>
        <w:t>šumu</w:t>
      </w:r>
      <w:r w:rsidR="00423D81">
        <w:t>, nalezené body nereprezentují faktické hranice objektu v obraze</w:t>
      </w:r>
    </w:p>
    <w:p w14:paraId="6E68968B" w14:textId="76A8E42E" w:rsidR="008B0BFA" w:rsidRDefault="008B0BFA" w:rsidP="008B0BFA">
      <w:pPr>
        <w:pStyle w:val="NoSpacing"/>
      </w:pPr>
      <w:r>
        <w:pict w14:anchorId="3055C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5pt">
            <v:imagedata r:id="rId29" o:title="1121385077"/>
          </v:shape>
        </w:pict>
      </w:r>
    </w:p>
    <w:p w14:paraId="4846BE9C" w14:textId="28AA84F3" w:rsidR="008C1CDE" w:rsidRDefault="008C1CDE" w:rsidP="008C1CDE">
      <w:pPr>
        <w:pStyle w:val="NoSpacing"/>
        <w:numPr>
          <w:ilvl w:val="0"/>
          <w:numId w:val="16"/>
        </w:numPr>
      </w:pPr>
      <w:r>
        <w:t>Nerovnoměrné rozložení</w:t>
      </w:r>
    </w:p>
    <w:p w14:paraId="019B2D0B" w14:textId="3BD79B86" w:rsidR="008C1CDE" w:rsidRDefault="008C1CDE" w:rsidP="008B0BFA">
      <w:pPr>
        <w:pStyle w:val="NoSpacing"/>
      </w:pPr>
      <w:r>
        <w:lastRenderedPageBreak/>
        <w:pict w14:anchorId="4DCB6518">
          <v:shape id="_x0000_i1033" type="#_x0000_t75" style="width:453pt;height:255pt">
            <v:imagedata r:id="rId30" o:title="318971633"/>
          </v:shape>
        </w:pict>
      </w:r>
    </w:p>
    <w:p w14:paraId="5976459C" w14:textId="6FC5332C" w:rsidR="008C1CDE" w:rsidRDefault="008C1CDE" w:rsidP="008B0BFA">
      <w:pPr>
        <w:pStyle w:val="NoSpacing"/>
      </w:pPr>
    </w:p>
    <w:p w14:paraId="7B491452" w14:textId="56A1DC91" w:rsidR="008C1CDE" w:rsidRDefault="008C1CDE" w:rsidP="008B0BFA">
      <w:pPr>
        <w:pStyle w:val="NoSpacing"/>
      </w:pPr>
      <w:r>
        <w:t>Dobré výsledky</w:t>
      </w:r>
    </w:p>
    <w:p w14:paraId="636C81E4" w14:textId="6A6A0DAA" w:rsidR="008C1CDE" w:rsidRDefault="008C1CDE" w:rsidP="008B0BFA">
      <w:pPr>
        <w:pStyle w:val="NoSpacing"/>
      </w:pPr>
      <w:r>
        <w:pict w14:anchorId="5877DB45">
          <v:shape id="_x0000_i1028" type="#_x0000_t75" style="width:453pt;height:255pt">
            <v:imagedata r:id="rId31" o:title="287169699"/>
          </v:shape>
        </w:pict>
      </w:r>
    </w:p>
    <w:p w14:paraId="0C41EA50" w14:textId="77777777" w:rsidR="008C1CDE" w:rsidRDefault="008C1CDE" w:rsidP="008B0BFA">
      <w:pPr>
        <w:pStyle w:val="NoSpacing"/>
      </w:pPr>
    </w:p>
    <w:p w14:paraId="354FE6BD" w14:textId="1A8337BD" w:rsidR="001A68ED" w:rsidRDefault="001A68ED" w:rsidP="001A68ED">
      <w:pPr>
        <w:pStyle w:val="NoSpacing"/>
        <w:numPr>
          <w:ilvl w:val="0"/>
          <w:numId w:val="16"/>
        </w:numPr>
      </w:pPr>
      <w:r>
        <w:t>Vybrala jsem FAST</w:t>
      </w:r>
    </w:p>
    <w:p w14:paraId="36FE0EEC" w14:textId="2D68CC06" w:rsidR="0097265F" w:rsidRDefault="0097265F" w:rsidP="0097265F">
      <w:pPr>
        <w:pStyle w:val="Heading2"/>
      </w:pPr>
      <w:r>
        <w:lastRenderedPageBreak/>
        <w:t>FAST</w:t>
      </w:r>
    </w:p>
    <w:p w14:paraId="2867D99F" w14:textId="229F8984" w:rsidR="0097265F" w:rsidRPr="0097265F" w:rsidRDefault="0097265F" w:rsidP="0097265F">
      <w:pPr>
        <w:pStyle w:val="Heading2"/>
      </w:pPr>
      <w:r>
        <w:t>HARRIS</w:t>
      </w:r>
    </w:p>
    <w:p w14:paraId="15633BD7" w14:textId="3B25F95F" w:rsidR="001A68ED" w:rsidRDefault="001A68ED" w:rsidP="001A68ED">
      <w:pPr>
        <w:pStyle w:val="Heading1"/>
      </w:pPr>
      <w:r>
        <w:t>Deskriptory</w:t>
      </w:r>
    </w:p>
    <w:p w14:paraId="3ADC9099" w14:textId="114E9154" w:rsidR="001A68ED" w:rsidRDefault="001A68ED" w:rsidP="001A68ED">
      <w:pPr>
        <w:pStyle w:val="Heading2"/>
      </w:pPr>
      <w:r>
        <w:t>Metriky použité pro vyhodnocení shod</w:t>
      </w:r>
    </w:p>
    <w:p w14:paraId="0E29F74B" w14:textId="2AEE5FF6" w:rsidR="001A68ED" w:rsidRDefault="0097265F" w:rsidP="001A68ED">
      <w:pPr>
        <w:pStyle w:val="Heading3"/>
      </w:pPr>
      <w:r>
        <w:t>Kontrola poměrů – Löwe</w:t>
      </w:r>
    </w:p>
    <w:p w14:paraId="0C980B74" w14:textId="75AEDFD1" w:rsidR="0097265F" w:rsidRDefault="0097265F" w:rsidP="0097265F">
      <w:pPr>
        <w:pStyle w:val="Heading3"/>
      </w:pPr>
      <w:r>
        <w:t>Cross match kontrola (možná poměr vůči klasickému přiřazování)</w:t>
      </w:r>
    </w:p>
    <w:p w14:paraId="56126083" w14:textId="40620631" w:rsidR="0097265F" w:rsidRDefault="0097265F" w:rsidP="0097265F">
      <w:pPr>
        <w:pStyle w:val="Heading3"/>
      </w:pPr>
      <w:r>
        <w:t>Hammingova vzdálenost přiřazených deskriptorů</w:t>
      </w:r>
    </w:p>
    <w:p w14:paraId="0B9454DB" w14:textId="681C43E6" w:rsidR="0097265F" w:rsidRDefault="0097265F" w:rsidP="0097265F">
      <w:pPr>
        <w:pStyle w:val="Heading3"/>
      </w:pPr>
      <w:r>
        <w:t>Validace na základě polohy (Euklidovská vzdálenost přiřazených bodů)</w:t>
      </w:r>
    </w:p>
    <w:p w14:paraId="1F65C492" w14:textId="02FCA5DC" w:rsidR="0097265F" w:rsidRPr="0097265F" w:rsidRDefault="0097265F" w:rsidP="0097265F">
      <w:pPr>
        <w:pStyle w:val="ListParagraph"/>
        <w:numPr>
          <w:ilvl w:val="0"/>
          <w:numId w:val="16"/>
        </w:numPr>
      </w:pPr>
      <w:r>
        <w:t>Možná bez text regionů a job regionů</w:t>
      </w:r>
    </w:p>
    <w:p w14:paraId="26C43935" w14:textId="110C6FBD" w:rsidR="001A68ED" w:rsidRDefault="001A68ED" w:rsidP="0097265F">
      <w:pPr>
        <w:pStyle w:val="Heading2"/>
      </w:pPr>
      <w:r>
        <w:t>ORB</w:t>
      </w:r>
    </w:p>
    <w:p w14:paraId="252761C1" w14:textId="786C7DD7" w:rsidR="001A68ED" w:rsidRDefault="001A68ED" w:rsidP="001A68ED">
      <w:pPr>
        <w:pStyle w:val="ListParagraph"/>
        <w:numPr>
          <w:ilvl w:val="1"/>
          <w:numId w:val="16"/>
        </w:numPr>
      </w:pPr>
      <w:r>
        <w:t xml:space="preserve">Měnící se parametry a vliv parametrů – box ploty </w:t>
      </w:r>
    </w:p>
    <w:p w14:paraId="75249504" w14:textId="166E680E" w:rsidR="001A68ED" w:rsidRDefault="001A68ED" w:rsidP="001A68ED">
      <w:pPr>
        <w:pStyle w:val="ListParagraph"/>
        <w:numPr>
          <w:ilvl w:val="1"/>
          <w:numId w:val="16"/>
        </w:numPr>
      </w:pPr>
      <w:r>
        <w:t>Optimalizovaný orb – box ploty</w:t>
      </w:r>
    </w:p>
    <w:p w14:paraId="249A9803" w14:textId="296D6BC0" w:rsidR="001A68ED" w:rsidRDefault="001A68ED" w:rsidP="001A68ED">
      <w:pPr>
        <w:pStyle w:val="ListParagraph"/>
        <w:numPr>
          <w:ilvl w:val="1"/>
          <w:numId w:val="16"/>
        </w:numPr>
      </w:pPr>
      <w:r>
        <w:t>Kvalita na KM obrázcích</w:t>
      </w:r>
    </w:p>
    <w:p w14:paraId="2C42DCC5" w14:textId="1E9B19E2" w:rsidR="001A68ED" w:rsidRDefault="001A68ED" w:rsidP="0097265F">
      <w:pPr>
        <w:pStyle w:val="Heading2"/>
      </w:pPr>
      <w:r>
        <w:t>BRIEF</w:t>
      </w:r>
    </w:p>
    <w:p w14:paraId="3F3CC24D" w14:textId="1217546C" w:rsidR="001A68ED" w:rsidRDefault="001A68ED" w:rsidP="0097265F">
      <w:pPr>
        <w:pStyle w:val="Heading2"/>
      </w:pPr>
      <w:r>
        <w:t>BRISK</w:t>
      </w:r>
    </w:p>
    <w:p w14:paraId="240E5B79" w14:textId="19A881DF" w:rsidR="001A68ED" w:rsidRDefault="001A68ED" w:rsidP="001A68ED">
      <w:pPr>
        <w:pStyle w:val="Heading1"/>
      </w:pPr>
      <w:r>
        <w:t>Další funkcionality</w:t>
      </w:r>
    </w:p>
    <w:p w14:paraId="708B0C32" w14:textId="1A66AB3A" w:rsidR="001A68ED" w:rsidRDefault="001A68ED" w:rsidP="001A68ED">
      <w:pPr>
        <w:pStyle w:val="Heading2"/>
      </w:pPr>
      <w:r>
        <w:t>Hledání ikon</w:t>
      </w:r>
    </w:p>
    <w:p w14:paraId="6D9A9081" w14:textId="77777777" w:rsidR="008B5541" w:rsidRDefault="00A946E1" w:rsidP="00A946E1">
      <w:r>
        <w:t xml:space="preserve">Pro zobecnění funkcionality se přidalo hledání ikon podle reference. Napříč verzemi a zařízeními a v závislosti na konfiguraci se mění poloha ovládacích prvků na obrazovce a proto je </w:t>
      </w:r>
      <w:r w:rsidR="00626260">
        <w:t xml:space="preserve">výhodou ověřovat nebo hledat jejich polohu kamerou. Algoritmus je založen na deskriptorech, proto se nejlépe hledají prvky s ikonami a ne s textem, protože text je málo unikátní v rámci obrazovky. Obrázky ikon jsou uloženy v databázi a aplikace se na ně dotazuje v průběhu testu. </w:t>
      </w:r>
      <w:r w:rsidR="008B5541">
        <w:t xml:space="preserve">V prvním kroku je zjištěn typ obrazovky a podle něj a podle dotazu systému, jako je například vytiskni všechny dokumenty ve frontě, se automaticky zjistí reference na ikonu a dále se s ní pracuje. </w:t>
      </w:r>
    </w:p>
    <w:p w14:paraId="1A54AF67" w14:textId="45D9E18F" w:rsidR="008B5541" w:rsidRDefault="009660CE" w:rsidP="008B5541">
      <w:pPr>
        <w:keepNext/>
        <w:jc w:val="center"/>
      </w:pPr>
      <w:r>
        <w:rPr>
          <w:noProof/>
          <w:lang w:val="en-US"/>
        </w:rPr>
        <w:lastRenderedPageBreak/>
        <w:drawing>
          <wp:inline distT="0" distB="0" distL="0" distR="0" wp14:anchorId="52AF0AC8" wp14:editId="7F99647A">
            <wp:extent cx="2620556" cy="43370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 finder2.jpg"/>
                    <pic:cNvPicPr/>
                  </pic:nvPicPr>
                  <pic:blipFill>
                    <a:blip r:embed="rId32">
                      <a:extLst>
                        <a:ext uri="{28A0092B-C50C-407E-A947-70E740481C1C}">
                          <a14:useLocalDpi xmlns:a14="http://schemas.microsoft.com/office/drawing/2010/main" val="0"/>
                        </a:ext>
                      </a:extLst>
                    </a:blip>
                    <a:stretch>
                      <a:fillRect/>
                    </a:stretch>
                  </pic:blipFill>
                  <pic:spPr>
                    <a:xfrm>
                      <a:off x="0" y="0"/>
                      <a:ext cx="2626065" cy="4346168"/>
                    </a:xfrm>
                    <a:prstGeom prst="rect">
                      <a:avLst/>
                    </a:prstGeom>
                  </pic:spPr>
                </pic:pic>
              </a:graphicData>
            </a:graphic>
          </wp:inline>
        </w:drawing>
      </w:r>
    </w:p>
    <w:p w14:paraId="6FC3A21D" w14:textId="5F12145F" w:rsidR="00A946E1" w:rsidRDefault="008B5541" w:rsidP="008B5541">
      <w:pPr>
        <w:pStyle w:val="Caption"/>
        <w:jc w:val="center"/>
      </w:pPr>
      <w:r>
        <w:t xml:space="preserve">Obr. </w:t>
      </w:r>
      <w:fldSimple w:instr=" SEQ Obr. \* ARABIC ">
        <w:r w:rsidR="003671C7">
          <w:rPr>
            <w:noProof/>
          </w:rPr>
          <w:t>13</w:t>
        </w:r>
      </w:fldSimple>
      <w:r>
        <w:t xml:space="preserve"> - Zjednodšené schéma algortmu na hledání ikon v obraze</w:t>
      </w:r>
    </w:p>
    <w:p w14:paraId="0FE6D516" w14:textId="16991B01" w:rsidR="008B5541" w:rsidRPr="008B5541" w:rsidRDefault="008B5541" w:rsidP="008B5541">
      <w:r>
        <w:t xml:space="preserve">Nejdříve se obraz převede na šedotónový, dále se vyhledají body v obraze metodou FAST s prahem 15 a bez potlačení bodů, které nejsou lokálními maximy. Takhle se dosáhne dostatečeného počtu bodů, který je výhodný k dalšímu statictickému zpracování. Stejně tak se najdou zajímavé body v analyzovaném obraze. Deskriptory se počítají metodou BRIEF s 64 bitovou přesností. </w:t>
      </w:r>
      <w:r w:rsidR="00595782">
        <w:t xml:space="preserve">Deskriptory jsou srovnány a hrubou silou je vyhledána nejlepší shoda. Výsledek tohoto srovnání je vidět na </w:t>
      </w:r>
      <w:r w:rsidR="00595782">
        <w:fldChar w:fldCharType="begin"/>
      </w:r>
      <w:r w:rsidR="00595782">
        <w:instrText xml:space="preserve"> REF _Ref477426687 \h </w:instrText>
      </w:r>
      <w:r w:rsidR="00595782">
        <w:fldChar w:fldCharType="separate"/>
      </w:r>
      <w:r w:rsidR="00595782">
        <w:t xml:space="preserve">Obr. </w:t>
      </w:r>
      <w:r w:rsidR="00595782">
        <w:rPr>
          <w:noProof/>
        </w:rPr>
        <w:t>14</w:t>
      </w:r>
      <w:r w:rsidR="00595782">
        <w:fldChar w:fldCharType="end"/>
      </w:r>
      <w:r w:rsidR="00AA163B">
        <w:t xml:space="preserve">. Lze vidět, že je nalezena řada falešných shod, která se filtruje ve dvou krocích. Nejdříve se vypočítá </w:t>
      </w:r>
      <w:r w:rsidR="009660CE">
        <w:t>těžiště nalezených bodů. Body, které jsou příliš vzdálené od těžiště jsou vyřazené jako falešné shody, a se zbytku bodů se znovu vypočítá těžiště, které je pak výsledný střed ikony či ovládacího prvku (</w:t>
      </w:r>
      <w:r w:rsidR="009660CE">
        <w:fldChar w:fldCharType="begin"/>
      </w:r>
      <w:r w:rsidR="009660CE">
        <w:instrText xml:space="preserve"> REF _Ref477431560 \h </w:instrText>
      </w:r>
      <w:r w:rsidR="009660CE">
        <w:fldChar w:fldCharType="separate"/>
      </w:r>
      <w:r w:rsidR="009660CE">
        <w:t xml:space="preserve">Obr. </w:t>
      </w:r>
      <w:r w:rsidR="009660CE">
        <w:rPr>
          <w:noProof/>
        </w:rPr>
        <w:t>15</w:t>
      </w:r>
      <w:r w:rsidR="009660CE">
        <w:fldChar w:fldCharType="end"/>
      </w:r>
      <w:r w:rsidR="009660CE">
        <w:t xml:space="preserve">). </w:t>
      </w:r>
    </w:p>
    <w:p w14:paraId="4B312CBB" w14:textId="44CEF054" w:rsidR="00D26CA8" w:rsidRDefault="008B5541" w:rsidP="008B5541">
      <w:pPr>
        <w:keepNext/>
        <w:ind w:firstLine="0"/>
        <w:jc w:val="center"/>
      </w:pPr>
      <w:r>
        <w:lastRenderedPageBreak/>
        <w:pict w14:anchorId="0EF039CD">
          <v:shape id="_x0000_i1038" type="#_x0000_t75" style="width:446pt;height:204.5pt">
            <v:imagedata r:id="rId33" o:title="MatchKeyboard951331"/>
          </v:shape>
        </w:pict>
      </w:r>
    </w:p>
    <w:p w14:paraId="5935F0B0" w14:textId="466D323C" w:rsidR="00423D81" w:rsidRDefault="00D26CA8" w:rsidP="00D26CA8">
      <w:pPr>
        <w:pStyle w:val="Caption"/>
      </w:pPr>
      <w:bookmarkStart w:id="106" w:name="_Ref477426680"/>
      <w:bookmarkStart w:id="107" w:name="_Ref477426687"/>
      <w:r>
        <w:t xml:space="preserve">Obr. </w:t>
      </w:r>
      <w:fldSimple w:instr=" SEQ Obr. \* ARABIC ">
        <w:r w:rsidR="003671C7">
          <w:rPr>
            <w:noProof/>
          </w:rPr>
          <w:t>14</w:t>
        </w:r>
      </w:fldSimple>
      <w:bookmarkEnd w:id="107"/>
      <w:r>
        <w:t xml:space="preserve"> </w:t>
      </w:r>
      <w:r w:rsidR="008B5541">
        <w:t>–</w:t>
      </w:r>
      <w:r>
        <w:t xml:space="preserve"> </w:t>
      </w:r>
      <w:r w:rsidR="008B5541">
        <w:t>Vyhledané shody deskriptorů na referenčním obrázku ikony a na analyzovaném obraze</w:t>
      </w:r>
      <w:bookmarkEnd w:id="106"/>
    </w:p>
    <w:p w14:paraId="5FE9D794" w14:textId="77777777" w:rsidR="008B5541" w:rsidRDefault="00423D81" w:rsidP="008B5541">
      <w:pPr>
        <w:pStyle w:val="NoSpacing"/>
        <w:keepNext/>
      </w:pPr>
      <w:r>
        <w:pict w14:anchorId="6E876A86">
          <v:shape id="_x0000_i1040" type="#_x0000_t75" style="width:453pt;height:255pt">
            <v:imagedata r:id="rId34" o:title="MatchKeyboard951332"/>
          </v:shape>
        </w:pict>
      </w:r>
    </w:p>
    <w:p w14:paraId="2610CF07" w14:textId="73D58B8F" w:rsidR="00423D81" w:rsidRPr="00423D81" w:rsidRDefault="008B5541" w:rsidP="008B5541">
      <w:pPr>
        <w:pStyle w:val="Caption"/>
      </w:pPr>
      <w:bookmarkStart w:id="108" w:name="_Ref477431560"/>
      <w:r>
        <w:t xml:space="preserve">Obr. </w:t>
      </w:r>
      <w:fldSimple w:instr=" SEQ Obr. \* ARABIC ">
        <w:r w:rsidR="003671C7">
          <w:rPr>
            <w:noProof/>
          </w:rPr>
          <w:t>15</w:t>
        </w:r>
      </w:fldSimple>
      <w:bookmarkEnd w:id="108"/>
      <w:r>
        <w:t xml:space="preserve"> – Výsledek hledání ikony</w:t>
      </w:r>
    </w:p>
    <w:p w14:paraId="7314DE57" w14:textId="1F2AE357" w:rsidR="001A68ED" w:rsidRDefault="001A68ED" w:rsidP="001A68ED">
      <w:pPr>
        <w:pStyle w:val="Heading2"/>
      </w:pPr>
      <w:r>
        <w:t>Kontrola náhledu dokumentu</w:t>
      </w:r>
    </w:p>
    <w:p w14:paraId="4B6032F5" w14:textId="2E389795" w:rsidR="009660CE" w:rsidRPr="009959E3" w:rsidRDefault="009660CE" w:rsidP="009660CE">
      <w:pPr>
        <w:rPr>
          <w:lang w:val="en-US"/>
        </w:rPr>
      </w:pPr>
      <w:r>
        <w:t xml:space="preserve">Na terminálu tiskárny je možné prohlédnout náhled dokumentu dříve, než ho uživatel vytiskne. </w:t>
      </w:r>
      <w:r w:rsidR="003671C7">
        <w:t>Pro účely automatického testování stačí, abychom zjistili, že je náhled dokumentu v určeném rámečku na displeji a že náhled odpovídá skutečnému vzhledu dokumentu. Kvůli zjednodušení se plánuje posílat na tiskárnu dokumenty, které budou jednostránkové, celobarevné. Testované barvy budou červená, zelená a modrá, které jsou, jak jednodušší na rozeznání a barva bude dobře určena i při změně osvětlení, tak to stačí na určení, jestli se zobrazuje odpovídající náhled.  Region na displeji, kde se má nacházet náhled je opět uložen v databázi. Algoritmus na evaluaci je jednoduchý. Nejprve se vyřízne z obrazu část s náhledem dokumentu, pak se rozmaže průměrujícím filterem s maskou 15x15</w:t>
      </w:r>
      <w:r w:rsidR="009959E3">
        <w:t xml:space="preserve">. Dále se vypočítá průměr </w:t>
      </w:r>
      <w:r w:rsidR="009959E3">
        <w:lastRenderedPageBreak/>
        <w:t xml:space="preserve">barev za každý barvený kanál a nakonec se tyto výsledky prahují. Pokud má červený kanál průmernou hodnotu větší jak 125 a ostatní kanály mají hodnotu menší než 125, pak je barva náhledu vyhodnocena jako červená atd. Pokud náhled nesplňuje podmínku pro ani jednu barvu, pak je barva náhledu označená jako nerozpoznaná.  </w:t>
      </w:r>
      <w:r w:rsidR="003671C7">
        <w:t xml:space="preserve"> </w:t>
      </w:r>
      <w:bookmarkStart w:id="109" w:name="_GoBack"/>
      <w:bookmarkEnd w:id="109"/>
    </w:p>
    <w:p w14:paraId="7206CCB4" w14:textId="77777777" w:rsidR="003671C7" w:rsidRDefault="003671C7" w:rsidP="003671C7">
      <w:pPr>
        <w:pStyle w:val="NoSpacing"/>
        <w:keepNext/>
      </w:pPr>
      <w:r>
        <w:rPr>
          <w:noProof/>
          <w:lang w:val="en-US"/>
        </w:rPr>
        <w:drawing>
          <wp:inline distT="0" distB="0" distL="0" distR="0" wp14:anchorId="79AECB51" wp14:editId="00117B41">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een Preview.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D11FC1" w14:textId="0502FCD3" w:rsidR="003671C7" w:rsidRPr="003671C7" w:rsidRDefault="003671C7" w:rsidP="003671C7">
      <w:pPr>
        <w:pStyle w:val="Caption"/>
        <w:jc w:val="center"/>
      </w:pPr>
      <w:r>
        <w:t xml:space="preserve">Obr. </w:t>
      </w:r>
      <w:fldSimple w:instr=" SEQ Obr. \* ARABIC ">
        <w:r>
          <w:rPr>
            <w:noProof/>
          </w:rPr>
          <w:t>16</w:t>
        </w:r>
      </w:fldSimple>
      <w:r>
        <w:t xml:space="preserve"> - Příklad obrazovky s náhledem dokumentu</w:t>
      </w:r>
    </w:p>
    <w:p w14:paraId="63154DB9" w14:textId="7079BFC6" w:rsidR="0097265F" w:rsidRPr="0097265F" w:rsidRDefault="0097265F" w:rsidP="000C7E51">
      <w:pPr>
        <w:pStyle w:val="Heading2"/>
      </w:pPr>
      <w:r>
        <w:t>Určení monotónnosti</w:t>
      </w:r>
    </w:p>
    <w:p w14:paraId="30536BBE" w14:textId="77777777" w:rsidR="001A68ED" w:rsidRPr="001A68ED" w:rsidRDefault="001A68ED" w:rsidP="001A68ED">
      <w:pPr>
        <w:pStyle w:val="NoSpacing"/>
      </w:pP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Heading1"/>
      </w:pPr>
      <w:bookmarkStart w:id="110" w:name="_Toc470255204"/>
      <w:r w:rsidRPr="00262B1E">
        <w:lastRenderedPageBreak/>
        <w:t>ZÁVĚR</w:t>
      </w:r>
      <w:bookmarkEnd w:id="110"/>
    </w:p>
    <w:p w14:paraId="00F8E5AD" w14:textId="06F4FA25" w:rsidR="000247BE" w:rsidRPr="00262B1E" w:rsidRDefault="000247BE" w:rsidP="00B563CE">
      <w:pPr>
        <w:pStyle w:val="NoSpacing"/>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Heading1"/>
      </w:pPr>
      <w:bookmarkStart w:id="111" w:name="_Toc470255205"/>
      <w:r w:rsidRPr="00262B1E">
        <w:lastRenderedPageBreak/>
        <w:t>SEZNAM LITERATURY</w:t>
      </w:r>
      <w:bookmarkEnd w:id="111"/>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Heading1"/>
      </w:pPr>
      <w:bookmarkStart w:id="112" w:name="_Toc470255206"/>
      <w:r w:rsidRPr="00262B1E">
        <w:lastRenderedPageBreak/>
        <w:t>SEZNAM ZKRATEK A PŘÍLOH</w:t>
      </w:r>
      <w:bookmarkEnd w:id="112"/>
    </w:p>
    <w:p w14:paraId="62BDB4F5" w14:textId="77777777" w:rsidR="00FF0033" w:rsidRPr="00262B1E" w:rsidRDefault="00FF0033" w:rsidP="00DC1818">
      <w:pPr>
        <w:pStyle w:val="Heading2"/>
      </w:pPr>
      <w:bookmarkStart w:id="113" w:name="_Toc470255207"/>
      <w:r w:rsidRPr="00262B1E">
        <w:t>Seznam zkratek</w:t>
      </w:r>
      <w:bookmarkEnd w:id="113"/>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4BCCD6B6" w:rsidR="005A723C" w:rsidRPr="00262B1E" w:rsidRDefault="005A723C" w:rsidP="00F629A1">
      <w:r w:rsidRPr="00262B1E">
        <w:t>FAST</w:t>
      </w:r>
      <w:r w:rsidR="00F2511B" w:rsidRPr="00262B1E">
        <w:t xml:space="preserve"> – </w:t>
      </w:r>
      <w:r w:rsidRPr="00262B1E">
        <w:t>Feature from Accelerated Segment Test</w:t>
      </w:r>
    </w:p>
    <w:p w14:paraId="6B27816C" w14:textId="5258FC18" w:rsidR="000015E1" w:rsidRPr="00262B1E" w:rsidRDefault="000015E1" w:rsidP="00F629A1">
      <w:r w:rsidRPr="00262B1E">
        <w:t>SIFT</w:t>
      </w:r>
      <w:r w:rsidR="00F2511B" w:rsidRPr="00262B1E">
        <w:t xml:space="preserve"> – </w:t>
      </w:r>
      <w:r w:rsidR="005803A8" w:rsidRPr="00262B1E">
        <w:t>Scale Invariant Feature transform</w:t>
      </w:r>
    </w:p>
    <w:p w14:paraId="659CEF10" w14:textId="40D0E10E" w:rsidR="000015E1" w:rsidRPr="00262B1E" w:rsidRDefault="000015E1" w:rsidP="00F629A1">
      <w:r w:rsidRPr="00262B1E">
        <w:t>SURF</w:t>
      </w:r>
      <w:r w:rsidR="00F2511B" w:rsidRPr="00262B1E">
        <w:t xml:space="preserve"> – </w:t>
      </w:r>
      <w:r w:rsidRPr="00262B1E">
        <w:t>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227CEB">
      <w:footerReference w:type="default" r:id="rId36"/>
      <w:pgSz w:w="11906" w:h="16838"/>
      <w:pgMar w:top="1417" w:right="1417" w:bottom="1417" w:left="1417"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vratislav.harabis Harabiš" w:date="2016-12-23T21:07:00Z" w:initials="vH">
    <w:p w14:paraId="53500FB9" w14:textId="77777777" w:rsidR="008B0BFA" w:rsidRDefault="008B0BFA">
      <w:pPr>
        <w:pStyle w:val="CommentText"/>
      </w:pPr>
      <w:r>
        <w:rPr>
          <w:rStyle w:val="CommentReference"/>
        </w:rPr>
        <w:annotationRef/>
      </w:r>
      <w:r>
        <w:t>Přeformulovat. Abstrakt nemá popisovat práci po jednotlivých kapitolách, ale obecně shrnout celou práci (bez nějakého členění). To jestli obsahuje literární rešerši nebo ne není v abstraktu podstatné.</w:t>
      </w:r>
    </w:p>
  </w:comment>
  <w:comment w:id="21" w:author="vratislav.harabis Harabiš" w:date="2016-12-23T21:08:00Z" w:initials="vH">
    <w:p w14:paraId="417820DF" w14:textId="77777777" w:rsidR="008B0BFA" w:rsidRDefault="008B0BFA">
      <w:pPr>
        <w:pStyle w:val="CommentText"/>
      </w:pPr>
      <w:r>
        <w:rPr>
          <w:rStyle w:val="CommentReference"/>
        </w:rPr>
        <w:annotationRef/>
      </w:r>
      <w:r>
        <w:t>Ph.D. titul (a všechny tituly za jménem) se odděluje čárkou.</w:t>
      </w:r>
    </w:p>
  </w:comment>
  <w:comment w:id="39" w:author="vratislav.harabis Harabiš" w:date="2016-12-23T21:10:00Z" w:initials="vH">
    <w:p w14:paraId="4EF43D27" w14:textId="77777777" w:rsidR="008B0BFA" w:rsidRDefault="008B0BFA">
      <w:pPr>
        <w:pStyle w:val="CommentText"/>
      </w:pPr>
      <w:r>
        <w:t>„</w:t>
      </w:r>
      <w:r>
        <w:rPr>
          <w:rStyle w:val="CommentReference"/>
        </w:rPr>
        <w:annotationRef/>
      </w:r>
      <w:r>
        <w:t>Vybuildovaných“ určitě ne. Spíše bych použil české slovo „sestavených“ nebo možná lépe „kompilovaných“</w:t>
      </w:r>
    </w:p>
  </w:comment>
  <w:comment w:id="64" w:author="vratislav.harabis Harabiš" w:date="2016-12-24T01:35:00Z" w:initials="vH">
    <w:p w14:paraId="2E7D395D" w14:textId="7138D6C8" w:rsidR="008B0BFA" w:rsidRDefault="008B0BFA">
      <w:pPr>
        <w:pStyle w:val="CommentText"/>
      </w:pPr>
      <w:r>
        <w:rPr>
          <w:rStyle w:val="CommentReference"/>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0EED19" w14:textId="77777777" w:rsidR="00376E89" w:rsidRDefault="00376E89" w:rsidP="001B768B">
      <w:pPr>
        <w:spacing w:after="0" w:line="240" w:lineRule="auto"/>
      </w:pPr>
      <w:r>
        <w:separator/>
      </w:r>
    </w:p>
  </w:endnote>
  <w:endnote w:type="continuationSeparator" w:id="0">
    <w:p w14:paraId="6250953C" w14:textId="77777777" w:rsidR="00376E89" w:rsidRDefault="00376E89"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1F00B4FF" w:rsidR="008B0BFA" w:rsidRDefault="008B0BFA">
        <w:pPr>
          <w:pStyle w:val="Footer"/>
          <w:jc w:val="center"/>
        </w:pPr>
        <w:r>
          <w:fldChar w:fldCharType="begin"/>
        </w:r>
        <w:r>
          <w:instrText>PAGE   \* MERGEFORMAT</w:instrText>
        </w:r>
        <w:r>
          <w:fldChar w:fldCharType="separate"/>
        </w:r>
        <w:r w:rsidR="00856457">
          <w:rPr>
            <w:noProof/>
          </w:rPr>
          <w:t>27</w:t>
        </w:r>
        <w:r>
          <w:fldChar w:fldCharType="end"/>
        </w:r>
      </w:p>
    </w:sdtContent>
  </w:sdt>
  <w:p w14:paraId="2E557044" w14:textId="77777777" w:rsidR="008B0BFA" w:rsidRDefault="008B0B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850BE9" w14:textId="77777777" w:rsidR="00376E89" w:rsidRDefault="00376E89" w:rsidP="001B768B">
      <w:pPr>
        <w:spacing w:after="0" w:line="240" w:lineRule="auto"/>
      </w:pPr>
      <w:r>
        <w:separator/>
      </w:r>
    </w:p>
  </w:footnote>
  <w:footnote w:type="continuationSeparator" w:id="0">
    <w:p w14:paraId="4EB294DA" w14:textId="77777777" w:rsidR="00376E89" w:rsidRDefault="00376E89"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DE3349E"/>
    <w:multiLevelType w:val="hybridMultilevel"/>
    <w:tmpl w:val="9C529B60"/>
    <w:lvl w:ilvl="0" w:tplc="87EAB524">
      <w:numFmt w:val="bullet"/>
      <w:lvlText w:val="-"/>
      <w:lvlJc w:val="left"/>
      <w:pPr>
        <w:ind w:left="720" w:hanging="360"/>
      </w:pPr>
      <w:rPr>
        <w:rFonts w:ascii="Times New Roman" w:eastAsiaTheme="minorHAnsi"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abstractNum w:abstractNumId="12" w15:restartNumberingAfterBreak="0">
    <w:nsid w:val="507276E9"/>
    <w:multiLevelType w:val="hybridMultilevel"/>
    <w:tmpl w:val="B0D4402A"/>
    <w:lvl w:ilvl="0" w:tplc="27F08C38">
      <w:numFmt w:val="bullet"/>
      <w:lvlText w:val="-"/>
      <w:lvlJc w:val="left"/>
      <w:pPr>
        <w:ind w:left="927" w:hanging="360"/>
      </w:pPr>
      <w:rPr>
        <w:rFonts w:ascii="Times New Roman" w:eastAsiaTheme="minorHAnsi" w:hAnsi="Times New Roman" w:cs="Times New Roman"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4"/>
  </w:num>
  <w:num w:numId="13">
    <w:abstractNumId w:val="5"/>
  </w:num>
  <w:num w:numId="14">
    <w:abstractNumId w:val="9"/>
  </w:num>
  <w:num w:numId="15">
    <w:abstractNumId w:val="12"/>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B058C"/>
    <w:rsid w:val="000C3A94"/>
    <w:rsid w:val="000C7E51"/>
    <w:rsid w:val="000D12B0"/>
    <w:rsid w:val="000D1659"/>
    <w:rsid w:val="000D591A"/>
    <w:rsid w:val="000E24FD"/>
    <w:rsid w:val="000F657D"/>
    <w:rsid w:val="000F69E1"/>
    <w:rsid w:val="001158F6"/>
    <w:rsid w:val="00134C09"/>
    <w:rsid w:val="0014184E"/>
    <w:rsid w:val="00141AD1"/>
    <w:rsid w:val="0014356C"/>
    <w:rsid w:val="00151F04"/>
    <w:rsid w:val="00187975"/>
    <w:rsid w:val="00192610"/>
    <w:rsid w:val="00196495"/>
    <w:rsid w:val="001A2B04"/>
    <w:rsid w:val="001A68ED"/>
    <w:rsid w:val="001B36D1"/>
    <w:rsid w:val="001B5BBD"/>
    <w:rsid w:val="001B768B"/>
    <w:rsid w:val="001C226C"/>
    <w:rsid w:val="001D0B1B"/>
    <w:rsid w:val="001D328B"/>
    <w:rsid w:val="001E4A67"/>
    <w:rsid w:val="001E6398"/>
    <w:rsid w:val="001F4CB1"/>
    <w:rsid w:val="001F6C8D"/>
    <w:rsid w:val="002229B5"/>
    <w:rsid w:val="00227CEB"/>
    <w:rsid w:val="00250C43"/>
    <w:rsid w:val="00262B1E"/>
    <w:rsid w:val="00267436"/>
    <w:rsid w:val="00285F74"/>
    <w:rsid w:val="00297606"/>
    <w:rsid w:val="00297FF5"/>
    <w:rsid w:val="002A302B"/>
    <w:rsid w:val="002A6213"/>
    <w:rsid w:val="002E110C"/>
    <w:rsid w:val="002F13E2"/>
    <w:rsid w:val="002F5D82"/>
    <w:rsid w:val="00305B16"/>
    <w:rsid w:val="00316F6D"/>
    <w:rsid w:val="00330508"/>
    <w:rsid w:val="00345A23"/>
    <w:rsid w:val="0035167E"/>
    <w:rsid w:val="0035173D"/>
    <w:rsid w:val="003671C7"/>
    <w:rsid w:val="0037630B"/>
    <w:rsid w:val="0037649D"/>
    <w:rsid w:val="00376E89"/>
    <w:rsid w:val="00382B20"/>
    <w:rsid w:val="003929D6"/>
    <w:rsid w:val="003936F2"/>
    <w:rsid w:val="00394B38"/>
    <w:rsid w:val="003B1790"/>
    <w:rsid w:val="003B66AC"/>
    <w:rsid w:val="003C4666"/>
    <w:rsid w:val="003C77B5"/>
    <w:rsid w:val="003D63BF"/>
    <w:rsid w:val="003F25E9"/>
    <w:rsid w:val="003F6A2E"/>
    <w:rsid w:val="004063C3"/>
    <w:rsid w:val="00406C22"/>
    <w:rsid w:val="00406FDB"/>
    <w:rsid w:val="004229E3"/>
    <w:rsid w:val="00423D81"/>
    <w:rsid w:val="00443501"/>
    <w:rsid w:val="00446843"/>
    <w:rsid w:val="00452F02"/>
    <w:rsid w:val="00463A07"/>
    <w:rsid w:val="004827C7"/>
    <w:rsid w:val="0048617D"/>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95782"/>
    <w:rsid w:val="005A25A0"/>
    <w:rsid w:val="005A723C"/>
    <w:rsid w:val="005B0BAA"/>
    <w:rsid w:val="005C1A74"/>
    <w:rsid w:val="005F76C3"/>
    <w:rsid w:val="00626260"/>
    <w:rsid w:val="0064059E"/>
    <w:rsid w:val="006533F0"/>
    <w:rsid w:val="00692BF3"/>
    <w:rsid w:val="006A476D"/>
    <w:rsid w:val="006C3E7F"/>
    <w:rsid w:val="006C468D"/>
    <w:rsid w:val="006E0B61"/>
    <w:rsid w:val="006F0939"/>
    <w:rsid w:val="006F78FC"/>
    <w:rsid w:val="00704955"/>
    <w:rsid w:val="0071057B"/>
    <w:rsid w:val="0071711C"/>
    <w:rsid w:val="00723843"/>
    <w:rsid w:val="00723AFE"/>
    <w:rsid w:val="007312DC"/>
    <w:rsid w:val="00731475"/>
    <w:rsid w:val="00770194"/>
    <w:rsid w:val="00776A25"/>
    <w:rsid w:val="0079105D"/>
    <w:rsid w:val="007B5A86"/>
    <w:rsid w:val="007C086A"/>
    <w:rsid w:val="007C7BEC"/>
    <w:rsid w:val="007D1747"/>
    <w:rsid w:val="007E1142"/>
    <w:rsid w:val="007E373F"/>
    <w:rsid w:val="00802138"/>
    <w:rsid w:val="0081248E"/>
    <w:rsid w:val="00821473"/>
    <w:rsid w:val="0083572D"/>
    <w:rsid w:val="00856457"/>
    <w:rsid w:val="00864A57"/>
    <w:rsid w:val="0089226F"/>
    <w:rsid w:val="008B0BFA"/>
    <w:rsid w:val="008B487C"/>
    <w:rsid w:val="008B5541"/>
    <w:rsid w:val="008C1CDE"/>
    <w:rsid w:val="008C51FA"/>
    <w:rsid w:val="008C5ED3"/>
    <w:rsid w:val="008E0A01"/>
    <w:rsid w:val="008E15F1"/>
    <w:rsid w:val="008E2387"/>
    <w:rsid w:val="008E23F8"/>
    <w:rsid w:val="008E75AA"/>
    <w:rsid w:val="009009DB"/>
    <w:rsid w:val="00901002"/>
    <w:rsid w:val="009029E3"/>
    <w:rsid w:val="0090402A"/>
    <w:rsid w:val="00914E66"/>
    <w:rsid w:val="00925540"/>
    <w:rsid w:val="00934B27"/>
    <w:rsid w:val="00940D59"/>
    <w:rsid w:val="00944698"/>
    <w:rsid w:val="00947848"/>
    <w:rsid w:val="009660CE"/>
    <w:rsid w:val="0097265F"/>
    <w:rsid w:val="00980D68"/>
    <w:rsid w:val="009959E3"/>
    <w:rsid w:val="009D3147"/>
    <w:rsid w:val="009F606E"/>
    <w:rsid w:val="00A15546"/>
    <w:rsid w:val="00A2002A"/>
    <w:rsid w:val="00A2559F"/>
    <w:rsid w:val="00A35C9A"/>
    <w:rsid w:val="00A370A0"/>
    <w:rsid w:val="00A55254"/>
    <w:rsid w:val="00A57DD2"/>
    <w:rsid w:val="00A946E1"/>
    <w:rsid w:val="00AA163B"/>
    <w:rsid w:val="00AB36EE"/>
    <w:rsid w:val="00AB4A21"/>
    <w:rsid w:val="00AC2123"/>
    <w:rsid w:val="00AC3DF8"/>
    <w:rsid w:val="00AC556E"/>
    <w:rsid w:val="00AD17E5"/>
    <w:rsid w:val="00AD727D"/>
    <w:rsid w:val="00AF44C2"/>
    <w:rsid w:val="00B2718E"/>
    <w:rsid w:val="00B51B21"/>
    <w:rsid w:val="00B52149"/>
    <w:rsid w:val="00B563CE"/>
    <w:rsid w:val="00B572BF"/>
    <w:rsid w:val="00B60DB2"/>
    <w:rsid w:val="00B82DFE"/>
    <w:rsid w:val="00B846E9"/>
    <w:rsid w:val="00BA5F1E"/>
    <w:rsid w:val="00BB0DC8"/>
    <w:rsid w:val="00BC2F0E"/>
    <w:rsid w:val="00BC491B"/>
    <w:rsid w:val="00BC4B33"/>
    <w:rsid w:val="00BD2B5E"/>
    <w:rsid w:val="00BD2F14"/>
    <w:rsid w:val="00BD3167"/>
    <w:rsid w:val="00BF4074"/>
    <w:rsid w:val="00C0404A"/>
    <w:rsid w:val="00C04323"/>
    <w:rsid w:val="00C178D8"/>
    <w:rsid w:val="00C24105"/>
    <w:rsid w:val="00C564DF"/>
    <w:rsid w:val="00C57EA5"/>
    <w:rsid w:val="00C62E2D"/>
    <w:rsid w:val="00C6515C"/>
    <w:rsid w:val="00C86EBD"/>
    <w:rsid w:val="00C93208"/>
    <w:rsid w:val="00C94A4D"/>
    <w:rsid w:val="00CA3031"/>
    <w:rsid w:val="00CA5E01"/>
    <w:rsid w:val="00CC53EE"/>
    <w:rsid w:val="00CE0677"/>
    <w:rsid w:val="00CE1BFE"/>
    <w:rsid w:val="00CE48ED"/>
    <w:rsid w:val="00CE677C"/>
    <w:rsid w:val="00D222E3"/>
    <w:rsid w:val="00D26CA8"/>
    <w:rsid w:val="00D52444"/>
    <w:rsid w:val="00D63169"/>
    <w:rsid w:val="00D63D85"/>
    <w:rsid w:val="00D76DB5"/>
    <w:rsid w:val="00D80361"/>
    <w:rsid w:val="00D978D7"/>
    <w:rsid w:val="00DA6180"/>
    <w:rsid w:val="00DA7B95"/>
    <w:rsid w:val="00DC1818"/>
    <w:rsid w:val="00DE3A5C"/>
    <w:rsid w:val="00E00C64"/>
    <w:rsid w:val="00E07307"/>
    <w:rsid w:val="00E077F7"/>
    <w:rsid w:val="00E21BA3"/>
    <w:rsid w:val="00E3543B"/>
    <w:rsid w:val="00E41AEC"/>
    <w:rsid w:val="00E4534C"/>
    <w:rsid w:val="00E50DFC"/>
    <w:rsid w:val="00EB6103"/>
    <w:rsid w:val="00EC2D00"/>
    <w:rsid w:val="00EC4001"/>
    <w:rsid w:val="00ED1590"/>
    <w:rsid w:val="00EF24B6"/>
    <w:rsid w:val="00EF5F0C"/>
    <w:rsid w:val="00F20E4C"/>
    <w:rsid w:val="00F2511B"/>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51D17721-EE88-44F1-BFA8-967BA84C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První odstavec"/>
    <w:next w:val="NoSpacing"/>
    <w:qFormat/>
    <w:rsid w:val="00B563CE"/>
    <w:pPr>
      <w:spacing w:line="312"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 w:type="paragraph" w:styleId="NoSpacing">
    <w:name w:val="No Spacing"/>
    <w:basedOn w:val="Normal"/>
    <w:uiPriority w:val="1"/>
    <w:qFormat/>
    <w:rsid w:val="00B563CE"/>
    <w:pPr>
      <w:spacing w:after="0"/>
      <w:ind w:firstLine="0"/>
    </w:pPr>
  </w:style>
  <w:style w:type="character" w:styleId="CommentReference">
    <w:name w:val="annotation reference"/>
    <w:basedOn w:val="DefaultParagraphFont"/>
    <w:uiPriority w:val="99"/>
    <w:semiHidden/>
    <w:unhideWhenUsed/>
    <w:rsid w:val="00267436"/>
    <w:rPr>
      <w:sz w:val="16"/>
      <w:szCs w:val="16"/>
    </w:rPr>
  </w:style>
  <w:style w:type="paragraph" w:styleId="CommentText">
    <w:name w:val="annotation text"/>
    <w:basedOn w:val="Normal"/>
    <w:link w:val="CommentTextChar"/>
    <w:uiPriority w:val="99"/>
    <w:semiHidden/>
    <w:unhideWhenUsed/>
    <w:rsid w:val="00267436"/>
    <w:pPr>
      <w:spacing w:line="240" w:lineRule="auto"/>
    </w:pPr>
    <w:rPr>
      <w:sz w:val="20"/>
      <w:szCs w:val="20"/>
    </w:rPr>
  </w:style>
  <w:style w:type="character" w:customStyle="1" w:styleId="CommentTextChar">
    <w:name w:val="Comment Text Char"/>
    <w:basedOn w:val="DefaultParagraphFont"/>
    <w:link w:val="CommentText"/>
    <w:uiPriority w:val="99"/>
    <w:semiHidden/>
    <w:rsid w:val="002674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7436"/>
    <w:rPr>
      <w:b/>
      <w:bCs/>
    </w:rPr>
  </w:style>
  <w:style w:type="character" w:customStyle="1" w:styleId="CommentSubjectChar">
    <w:name w:val="Comment Subject Char"/>
    <w:basedOn w:val="CommentTextChar"/>
    <w:link w:val="CommentSubject"/>
    <w:uiPriority w:val="99"/>
    <w:semiHidden/>
    <w:rsid w:val="00267436"/>
    <w:rPr>
      <w:rFonts w:ascii="Times New Roman" w:hAnsi="Times New Roman"/>
      <w:b/>
      <w:bCs/>
      <w:sz w:val="20"/>
      <w:szCs w:val="20"/>
    </w:rPr>
  </w:style>
  <w:style w:type="paragraph" w:styleId="BalloonText">
    <w:name w:val="Balloon Text"/>
    <w:basedOn w:val="Normal"/>
    <w:link w:val="BalloonTextChar"/>
    <w:uiPriority w:val="99"/>
    <w:semiHidden/>
    <w:unhideWhenUsed/>
    <w:rsid w:val="00267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7436"/>
    <w:rPr>
      <w:rFonts w:ascii="Segoe UI" w:hAnsi="Segoe UI" w:cs="Segoe UI"/>
      <w:sz w:val="18"/>
      <w:szCs w:val="18"/>
    </w:rPr>
  </w:style>
  <w:style w:type="character" w:customStyle="1" w:styleId="apple-converted-space">
    <w:name w:val="apple-converted-space"/>
    <w:basedOn w:val="DefaultParagraphFont"/>
    <w:rsid w:val="00E21B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5641D-5AD7-4F45-827A-DF4701AE1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31</Pages>
  <Words>18766</Words>
  <Characters>106967</Characters>
  <Application>Microsoft Office Word</Application>
  <DocSecurity>0</DocSecurity>
  <Lines>891</Lines>
  <Paragraphs>250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125483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10</cp:revision>
  <cp:lastPrinted>2017-01-04T10:13:00Z</cp:lastPrinted>
  <dcterms:created xsi:type="dcterms:W3CDTF">2017-01-04T09:38:00Z</dcterms:created>
  <dcterms:modified xsi:type="dcterms:W3CDTF">2017-03-16T12:28:00Z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