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AEF4D" w14:textId="5D5AA70D" w:rsidR="00E50DFC" w:rsidRPr="00262B1E" w:rsidRDefault="001F6C8D" w:rsidP="004B6F00">
      <w:pPr>
        <w:pStyle w:val="Heading1"/>
        <w:numPr>
          <w:ilvl w:val="0"/>
          <w:numId w:val="0"/>
        </w:numPr>
        <w:ind w:left="432" w:hanging="432"/>
      </w:pPr>
      <w:bookmarkStart w:id="0" w:name="_Toc468643986"/>
      <w:bookmarkStart w:id="1" w:name="_Toc469236425"/>
      <w:bookmarkStart w:id="2" w:name="_Toc470253491"/>
      <w:bookmarkStart w:id="3" w:name="_Toc470255178"/>
      <w:r w:rsidRPr="00262B1E">
        <w:t>ABSTRAKT</w:t>
      </w:r>
      <w:bookmarkEnd w:id="0"/>
      <w:bookmarkEnd w:id="1"/>
      <w:bookmarkEnd w:id="2"/>
      <w:bookmarkEnd w:id="3"/>
    </w:p>
    <w:p w14:paraId="576B3922" w14:textId="692C1B0B" w:rsidR="001F6C8D" w:rsidRPr="00262B1E" w:rsidRDefault="003C77B5" w:rsidP="00B563CE">
      <w:pPr>
        <w:pStyle w:val="NoSpacing"/>
      </w:pPr>
      <w:commentRangeStart w:id="4"/>
      <w:r>
        <w:t xml:space="preserve">Tato práce se zabývá zpracováním snímků displeje embedded zařízení a jejich klasifikací. </w:t>
      </w:r>
      <w:r w:rsidR="002A302B">
        <w:t>Je zde rozebrána problematika odstranění šumu moar</w:t>
      </w:r>
      <w:r>
        <w:t xml:space="preserve">é </w:t>
      </w:r>
      <w:r w:rsidR="002A302B">
        <w:t xml:space="preserve">prostřednictvím filtrace ve spektru </w:t>
      </w:r>
      <w:r>
        <w:t xml:space="preserve">a </w:t>
      </w:r>
      <w:r w:rsidR="002A302B">
        <w:t>normalizace</w:t>
      </w:r>
      <w:r>
        <w:t xml:space="preserve"> obraz</w:t>
      </w:r>
      <w:r w:rsidR="002A302B">
        <w:t>u</w:t>
      </w:r>
      <w:r>
        <w:t xml:space="preserve"> pro další analýzu. Pro klasifikaci obrazů jsou využity </w:t>
      </w:r>
      <w:r w:rsidR="001C226C">
        <w:t xml:space="preserve">detektory významných bodů a </w:t>
      </w:r>
      <w:r>
        <w:t xml:space="preserve">deskriptory. </w:t>
      </w:r>
      <w:r w:rsidR="001C226C">
        <w:t xml:space="preserve">Hlavní důraz je kladen na detektory FAST a Harrisův detektor rohů a na deskriptory SURF, BRIEF a BRISK a jejich </w:t>
      </w:r>
      <w:r>
        <w:t>hodnocení z pohledu potenciálního přínosu pro tuto práci.</w:t>
      </w:r>
      <w:commentRangeEnd w:id="4"/>
      <w:r w:rsidR="00267436">
        <w:rPr>
          <w:rStyle w:val="CommentReference"/>
        </w:rPr>
        <w:commentReference w:id="4"/>
      </w:r>
    </w:p>
    <w:p w14:paraId="477BB73A" w14:textId="77777777" w:rsidR="001F6C8D" w:rsidRPr="00262B1E" w:rsidRDefault="001F6C8D"/>
    <w:p w14:paraId="7030F8CB" w14:textId="77777777" w:rsidR="001F6C8D" w:rsidRPr="00262B1E" w:rsidRDefault="001F6C8D" w:rsidP="004B6F00">
      <w:pPr>
        <w:pStyle w:val="Heading1"/>
        <w:numPr>
          <w:ilvl w:val="0"/>
          <w:numId w:val="0"/>
        </w:numPr>
        <w:ind w:left="432" w:hanging="432"/>
      </w:pPr>
      <w:bookmarkStart w:id="5" w:name="_Toc468643987"/>
      <w:bookmarkStart w:id="6" w:name="_Toc469236426"/>
      <w:bookmarkStart w:id="7" w:name="_Toc470253492"/>
      <w:bookmarkStart w:id="8" w:name="_Toc470255179"/>
      <w:r w:rsidRPr="00262B1E">
        <w:t>ABSTRACT</w:t>
      </w:r>
      <w:bookmarkEnd w:id="5"/>
      <w:bookmarkEnd w:id="6"/>
      <w:bookmarkEnd w:id="7"/>
      <w:bookmarkEnd w:id="8"/>
    </w:p>
    <w:p w14:paraId="21C583F3" w14:textId="46F4E4EA" w:rsidR="001F6C8D" w:rsidRPr="00262B1E" w:rsidRDefault="003C77B5" w:rsidP="00B563CE">
      <w:pPr>
        <w:pStyle w:val="NoSpacing"/>
      </w:pPr>
      <w:bookmarkStart w:id="9" w:name="_GoBack"/>
      <w:r>
        <w:t>This thesis concerns with processing of</w:t>
      </w:r>
      <w:r w:rsidR="00BC2F0E">
        <w:t xml:space="preserve"> embedded terminals</w:t>
      </w:r>
      <w:r w:rsidR="00BC2F0E">
        <w:rPr>
          <w:lang w:val="en-GB"/>
        </w:rPr>
        <w:t>’</w:t>
      </w:r>
      <w:r w:rsidR="00BC2F0E">
        <w:t xml:space="preserve"> images and their classification. </w:t>
      </w:r>
      <w:r w:rsidR="00AC2123">
        <w:t>There is problematics of moire noise reduction thought filtration in frequency doma</w:t>
      </w:r>
      <w:r w:rsidR="00227CEB">
        <w:t>in</w:t>
      </w:r>
      <w:r w:rsidR="00AC2123">
        <w:t xml:space="preserve"> and the image normalization for further processing analyzed. Keypoints detectors and d</w:t>
      </w:r>
      <w:r w:rsidR="00BC2F0E">
        <w:t xml:space="preserve">escriptors are used for image </w:t>
      </w:r>
      <w:r w:rsidR="00227CEB">
        <w:t>classification.</w:t>
      </w:r>
      <w:r w:rsidR="00BC2F0E">
        <w:t xml:space="preserve"> </w:t>
      </w:r>
      <w:r w:rsidR="00AC2123">
        <w:t xml:space="preserve">Detectors FAST and Harris corner detector and descriptors SURF, BRIEF and BRISK are emphasized as well as their evaluation in terms of potential </w:t>
      </w:r>
      <w:r w:rsidR="00227CEB">
        <w:t>contribution to this work.</w:t>
      </w:r>
    </w:p>
    <w:bookmarkEnd w:id="9"/>
    <w:p w14:paraId="3163D306" w14:textId="77777777" w:rsidR="001F6C8D" w:rsidRDefault="001F6C8D"/>
    <w:p w14:paraId="5DA36D89" w14:textId="77777777" w:rsidR="00BC2F0E" w:rsidRDefault="00BC2F0E"/>
    <w:p w14:paraId="61AE113C" w14:textId="77777777" w:rsidR="00BC2F0E" w:rsidRDefault="00BC2F0E"/>
    <w:p w14:paraId="6DD81D49" w14:textId="77777777" w:rsidR="00BC2F0E" w:rsidRDefault="00BC2F0E"/>
    <w:p w14:paraId="16E86857" w14:textId="77777777" w:rsidR="00BC2F0E" w:rsidRDefault="00BC2F0E"/>
    <w:p w14:paraId="6CF79DF4" w14:textId="77777777" w:rsidR="00BC2F0E" w:rsidRDefault="00BC2F0E"/>
    <w:p w14:paraId="72739D5D" w14:textId="77777777" w:rsidR="00BC2F0E" w:rsidRPr="00262B1E" w:rsidRDefault="00BC2F0E"/>
    <w:p w14:paraId="5868DF36" w14:textId="77777777" w:rsidR="001F6C8D" w:rsidRPr="00262B1E" w:rsidRDefault="001F6C8D" w:rsidP="004B6F00">
      <w:pPr>
        <w:pStyle w:val="Heading1"/>
        <w:numPr>
          <w:ilvl w:val="0"/>
          <w:numId w:val="0"/>
        </w:numPr>
        <w:ind w:left="432" w:hanging="432"/>
      </w:pPr>
      <w:bookmarkStart w:id="10" w:name="_Toc468643988"/>
      <w:bookmarkStart w:id="11" w:name="_Toc469236427"/>
      <w:bookmarkStart w:id="12" w:name="_Toc470253493"/>
      <w:bookmarkStart w:id="13" w:name="_Toc470255180"/>
      <w:r w:rsidRPr="00262B1E">
        <w:t>KLÍČOVÁ SLOVA</w:t>
      </w:r>
      <w:bookmarkEnd w:id="10"/>
      <w:bookmarkEnd w:id="11"/>
      <w:bookmarkEnd w:id="12"/>
      <w:bookmarkEnd w:id="13"/>
    </w:p>
    <w:p w14:paraId="4A480025" w14:textId="77777777" w:rsidR="001F6C8D" w:rsidRPr="00262B1E" w:rsidRDefault="001F6C8D" w:rsidP="00B563CE">
      <w:pPr>
        <w:pStyle w:val="NoSpacing"/>
      </w:pPr>
      <w:r w:rsidRPr="00262B1E">
        <w:t xml:space="preserve">Deskriptory, </w:t>
      </w:r>
      <w:r w:rsidR="003C77B5">
        <w:t xml:space="preserve">hledání bodů zájmu, </w:t>
      </w:r>
      <w:r w:rsidRPr="00262B1E">
        <w:t>redukce šumu, zlepšování o</w:t>
      </w:r>
      <w:r w:rsidR="008E23F8" w:rsidRPr="00262B1E">
        <w:t>brazu, detekce oblastí zájmu</w:t>
      </w:r>
      <w:r w:rsidRPr="00262B1E">
        <w:t xml:space="preserve">, </w:t>
      </w:r>
      <w:r w:rsidR="008E23F8" w:rsidRPr="00262B1E">
        <w:t>přiřazování klíčových oblastí, detekce tvarů</w:t>
      </w:r>
    </w:p>
    <w:p w14:paraId="473A6A00" w14:textId="77777777" w:rsidR="001F6C8D" w:rsidRPr="00262B1E" w:rsidRDefault="001F6C8D" w:rsidP="004B6F00">
      <w:pPr>
        <w:pStyle w:val="Heading1"/>
        <w:numPr>
          <w:ilvl w:val="0"/>
          <w:numId w:val="0"/>
        </w:numPr>
        <w:ind w:left="432" w:hanging="432"/>
      </w:pPr>
      <w:bookmarkStart w:id="14" w:name="_Toc468643989"/>
      <w:bookmarkStart w:id="15" w:name="_Toc469236428"/>
      <w:bookmarkStart w:id="16" w:name="_Toc470253494"/>
      <w:bookmarkStart w:id="17" w:name="_Toc470255181"/>
      <w:r w:rsidRPr="00262B1E">
        <w:t>KEY WORDS</w:t>
      </w:r>
      <w:bookmarkEnd w:id="14"/>
      <w:bookmarkEnd w:id="15"/>
      <w:bookmarkEnd w:id="16"/>
      <w:bookmarkEnd w:id="17"/>
    </w:p>
    <w:p w14:paraId="270164AF" w14:textId="7447C895" w:rsidR="001F6C8D" w:rsidRPr="00262B1E" w:rsidRDefault="008E23F8" w:rsidP="00B563CE">
      <w:pPr>
        <w:pStyle w:val="NoSpacing"/>
      </w:pPr>
      <w:r w:rsidRPr="00262B1E">
        <w:t>Descriptors,</w:t>
      </w:r>
      <w:r w:rsidR="003C77B5">
        <w:t xml:space="preserve"> keypoint detection,</w:t>
      </w:r>
      <w:r w:rsidRPr="00262B1E">
        <w:t xml:space="preserve"> noise reduction, ima</w:t>
      </w:r>
      <w:r w:rsidR="00E21BA3">
        <w:t>ge enhancement, detection of regions of inter</w:t>
      </w:r>
      <w:r w:rsidRPr="00262B1E">
        <w:t>est, key regions matching, shape detection</w:t>
      </w:r>
    </w:p>
    <w:p w14:paraId="7B804983" w14:textId="77777777" w:rsidR="001F6C8D" w:rsidRPr="00262B1E" w:rsidRDefault="001F6C8D">
      <w:r w:rsidRPr="00262B1E">
        <w:br w:type="page"/>
      </w:r>
    </w:p>
    <w:p w14:paraId="039132C9" w14:textId="77777777" w:rsidR="001F6C8D" w:rsidRPr="00262B1E" w:rsidRDefault="001F6C8D"/>
    <w:p w14:paraId="7455F6CC" w14:textId="77777777" w:rsidR="001F6C8D" w:rsidRPr="00262B1E" w:rsidRDefault="001F6C8D"/>
    <w:p w14:paraId="20E9EFA4" w14:textId="77777777" w:rsidR="001F6C8D" w:rsidRPr="00262B1E" w:rsidRDefault="001F6C8D"/>
    <w:p w14:paraId="499B200C" w14:textId="77777777" w:rsidR="001F6C8D" w:rsidRPr="00262B1E" w:rsidRDefault="001F6C8D"/>
    <w:p w14:paraId="5F295269" w14:textId="77777777" w:rsidR="001F6C8D" w:rsidRPr="00262B1E" w:rsidRDefault="001F6C8D"/>
    <w:p w14:paraId="4F4B6F1E" w14:textId="77777777" w:rsidR="001F6C8D" w:rsidRPr="00262B1E" w:rsidRDefault="001F6C8D"/>
    <w:p w14:paraId="1BF2BE19" w14:textId="77777777" w:rsidR="001F6C8D" w:rsidRPr="00262B1E" w:rsidRDefault="001F6C8D"/>
    <w:p w14:paraId="4A7383A6" w14:textId="77777777" w:rsidR="001F6C8D" w:rsidRPr="00262B1E" w:rsidRDefault="001F6C8D"/>
    <w:p w14:paraId="4C8E447B" w14:textId="77777777" w:rsidR="001F6C8D" w:rsidRPr="00262B1E" w:rsidRDefault="001F6C8D"/>
    <w:p w14:paraId="08E5FFF9" w14:textId="77777777" w:rsidR="001F6C8D" w:rsidRPr="00262B1E" w:rsidRDefault="001F6C8D"/>
    <w:p w14:paraId="7A99AC66" w14:textId="77777777" w:rsidR="001F6C8D" w:rsidRPr="00262B1E" w:rsidRDefault="001F6C8D"/>
    <w:p w14:paraId="7477C70D" w14:textId="77777777" w:rsidR="001F6C8D" w:rsidRPr="00262B1E" w:rsidRDefault="001F6C8D"/>
    <w:p w14:paraId="321C439F" w14:textId="77777777" w:rsidR="001F6C8D" w:rsidRPr="00262B1E" w:rsidRDefault="001F6C8D" w:rsidP="004B6F00">
      <w:pPr>
        <w:pStyle w:val="Heading1"/>
        <w:numPr>
          <w:ilvl w:val="0"/>
          <w:numId w:val="0"/>
        </w:numPr>
        <w:ind w:left="432" w:hanging="432"/>
      </w:pPr>
      <w:bookmarkStart w:id="18" w:name="_Toc468643990"/>
      <w:bookmarkStart w:id="19" w:name="_Toc469236429"/>
      <w:bookmarkStart w:id="20" w:name="_Toc470253495"/>
      <w:bookmarkStart w:id="21" w:name="_Toc470255182"/>
      <w:r w:rsidRPr="00262B1E">
        <w:t>BIBLIOGRAFICKÁ CITACE</w:t>
      </w:r>
      <w:bookmarkEnd w:id="18"/>
      <w:bookmarkEnd w:id="19"/>
      <w:bookmarkEnd w:id="20"/>
      <w:bookmarkEnd w:id="21"/>
    </w:p>
    <w:p w14:paraId="015AF505" w14:textId="0FDAE2D4" w:rsidR="001F6C8D" w:rsidRPr="00262B1E" w:rsidRDefault="001F6C8D" w:rsidP="00B563CE">
      <w:pPr>
        <w:pStyle w:val="NoSpacing"/>
      </w:pPr>
      <w:r w:rsidRPr="00262B1E">
        <w:t xml:space="preserve">LABUDOVÁ, K. Zpracování obrazu pro ovládání robotické ruky. Brno: Vysoké učení technické v Brně, Fakulta elektrotechniky a komunikačních technologií, 2017. </w:t>
      </w:r>
      <w:r w:rsidR="00227CEB">
        <w:t>28</w:t>
      </w:r>
      <w:r w:rsidR="00D978D7">
        <w:t xml:space="preserve"> s. Vedoucí seminární</w:t>
      </w:r>
      <w:r w:rsidRPr="00262B1E">
        <w:t xml:space="preserve"> práce Ing. Vratislav </w:t>
      </w:r>
      <w:commentRangeStart w:id="22"/>
      <w:r w:rsidRPr="00262B1E">
        <w:t>Harabiš</w:t>
      </w:r>
      <w:commentRangeEnd w:id="22"/>
      <w:r w:rsidR="00267436">
        <w:rPr>
          <w:rStyle w:val="CommentReference"/>
        </w:rPr>
        <w:commentReference w:id="22"/>
      </w:r>
      <w:r w:rsidR="00267436">
        <w:t>,</w:t>
      </w:r>
      <w:r w:rsidRPr="00262B1E">
        <w:t xml:space="preserve"> Ph.D.</w:t>
      </w:r>
    </w:p>
    <w:p w14:paraId="19767485" w14:textId="77777777" w:rsidR="001F6C8D" w:rsidRPr="00262B1E" w:rsidRDefault="001F6C8D">
      <w:r w:rsidRPr="00262B1E">
        <w:br w:type="page"/>
      </w:r>
    </w:p>
    <w:p w14:paraId="7060D287" w14:textId="77777777" w:rsidR="001F6C8D" w:rsidRPr="00262B1E" w:rsidRDefault="001F6C8D" w:rsidP="004B6F00">
      <w:pPr>
        <w:pStyle w:val="Heading1"/>
        <w:numPr>
          <w:ilvl w:val="0"/>
          <w:numId w:val="0"/>
        </w:numPr>
        <w:ind w:left="432" w:hanging="432"/>
      </w:pPr>
      <w:bookmarkStart w:id="23" w:name="_Toc468643991"/>
      <w:bookmarkStart w:id="24" w:name="_Toc469236430"/>
      <w:bookmarkStart w:id="25" w:name="_Toc470253496"/>
      <w:bookmarkStart w:id="26" w:name="_Toc470255183"/>
      <w:r w:rsidRPr="00262B1E">
        <w:lastRenderedPageBreak/>
        <w:t>PROHLÁŠENÍ</w:t>
      </w:r>
      <w:bookmarkEnd w:id="23"/>
      <w:bookmarkEnd w:id="24"/>
      <w:bookmarkEnd w:id="25"/>
      <w:bookmarkEnd w:id="26"/>
    </w:p>
    <w:p w14:paraId="4D7983EF" w14:textId="6EFF51D4" w:rsidR="001F6C8D" w:rsidRPr="00262B1E" w:rsidRDefault="001F6C8D" w:rsidP="00B563CE">
      <w:pPr>
        <w:pStyle w:val="NoSpacing"/>
      </w:pPr>
      <w:r w:rsidRPr="00262B1E">
        <w:t>Prohlašuji, že svoji seminární práci na téma Zpracování obrazu pro ovládání robotické ruky jsem vypracovala samostatně a pod vedením vedoucího seminární práce a s použitím odborné literatury a dalších informačních zdrojů, které jsou všechny citovány v práci a uvedeny v seznamu literatury na konci této práce. Jako autorka uvedené seminární práce dále prohlašuji, že v souvislosti s vytvořením této seminární práce jsem neporušila autorská práva třetích osob, zejména jsem nezasáhla nedovoleným způsobem do cizích autorských práv osobnostních a/nebo majetkových a jsem si plně vědom</w:t>
      </w:r>
      <w:r w:rsidR="00E21BA3">
        <w:t xml:space="preserve">a následků porušení ustanovení </w:t>
      </w:r>
      <w:r w:rsidR="00E21BA3">
        <w:rPr>
          <w:rFonts w:cs="Times New Roman"/>
        </w:rPr>
        <w:t>§</w:t>
      </w:r>
      <w:r w:rsidRPr="00262B1E">
        <w:t xml:space="preserve"> 11 a následujících autorského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49C745DC" w14:textId="77777777" w:rsidR="001F6C8D" w:rsidRPr="00262B1E" w:rsidRDefault="001F6C8D">
      <w:r w:rsidRPr="00262B1E">
        <w:t xml:space="preserve">V Brně dne 3.ledna 2017 </w:t>
      </w:r>
      <w:r w:rsidRPr="00262B1E">
        <w:tab/>
      </w:r>
      <w:r w:rsidRPr="00262B1E">
        <w:tab/>
      </w:r>
      <w:r w:rsidRPr="00262B1E">
        <w:tab/>
      </w:r>
      <w:r w:rsidRPr="00262B1E">
        <w:tab/>
      </w:r>
      <w:r w:rsidRPr="00262B1E">
        <w:tab/>
        <w:t xml:space="preserve">……………………….. </w:t>
      </w:r>
    </w:p>
    <w:p w14:paraId="7CCFE12F" w14:textId="77777777" w:rsidR="001F6C8D" w:rsidRPr="00262B1E" w:rsidRDefault="001F6C8D" w:rsidP="00D978D7">
      <w:pPr>
        <w:ind w:left="6372" w:firstLine="708"/>
      </w:pPr>
      <w:r w:rsidRPr="00262B1E">
        <w:t>podpis autora</w:t>
      </w:r>
    </w:p>
    <w:p w14:paraId="4DFEC73A" w14:textId="77777777" w:rsidR="001F6C8D" w:rsidRPr="00262B1E" w:rsidRDefault="001F6C8D"/>
    <w:p w14:paraId="422DDF5A" w14:textId="77777777" w:rsidR="001F6C8D" w:rsidRPr="00262B1E" w:rsidRDefault="001F6C8D"/>
    <w:p w14:paraId="74DE4D05" w14:textId="77777777" w:rsidR="001F6C8D" w:rsidRPr="00262B1E" w:rsidRDefault="001F6C8D"/>
    <w:p w14:paraId="0F3DA40B" w14:textId="77777777" w:rsidR="001F6C8D" w:rsidRPr="00262B1E" w:rsidRDefault="001F6C8D"/>
    <w:p w14:paraId="4ACAEAC6" w14:textId="77777777" w:rsidR="001F6C8D" w:rsidRPr="00262B1E" w:rsidRDefault="001F6C8D"/>
    <w:p w14:paraId="659D9148" w14:textId="77777777" w:rsidR="001F6C8D" w:rsidRPr="00262B1E" w:rsidRDefault="001F6C8D"/>
    <w:p w14:paraId="68DB71D0" w14:textId="77777777" w:rsidR="001F6C8D" w:rsidRPr="00262B1E" w:rsidRDefault="001F6C8D"/>
    <w:p w14:paraId="45AA1FAA" w14:textId="77777777" w:rsidR="001F6C8D" w:rsidRPr="00262B1E" w:rsidRDefault="001F6C8D" w:rsidP="004B6F00">
      <w:pPr>
        <w:pStyle w:val="Heading1"/>
        <w:numPr>
          <w:ilvl w:val="0"/>
          <w:numId w:val="0"/>
        </w:numPr>
        <w:ind w:left="432" w:hanging="432"/>
      </w:pPr>
      <w:bookmarkStart w:id="27" w:name="_Toc468643992"/>
      <w:bookmarkStart w:id="28" w:name="_Toc469236431"/>
      <w:bookmarkStart w:id="29" w:name="_Toc470253497"/>
      <w:bookmarkStart w:id="30" w:name="_Toc470255184"/>
      <w:r w:rsidRPr="00262B1E">
        <w:t>PODĚKOVÁNÍ</w:t>
      </w:r>
      <w:bookmarkEnd w:id="27"/>
      <w:bookmarkEnd w:id="28"/>
      <w:bookmarkEnd w:id="29"/>
      <w:bookmarkEnd w:id="30"/>
    </w:p>
    <w:p w14:paraId="7306CC4A" w14:textId="4C7AA891" w:rsidR="00E21BA3" w:rsidRDefault="00E21BA3" w:rsidP="00E21BA3">
      <w:pPr>
        <w:pStyle w:val="NoSpacing"/>
        <w:rPr>
          <w:shd w:val="clear" w:color="auto" w:fill="FFFFFF"/>
        </w:rPr>
      </w:pPr>
      <w:r>
        <w:rPr>
          <w:shd w:val="clear" w:color="auto" w:fill="FFFFFF"/>
        </w:rPr>
        <w:t>Chtěla bych poděkovat svému vedoucímu</w:t>
      </w:r>
      <w:r>
        <w:rPr>
          <w:rStyle w:val="apple-converted-space"/>
          <w:rFonts w:ascii="Lucida Sans Unicode" w:hAnsi="Lucida Sans Unicode" w:cs="Lucida Sans Unicode"/>
          <w:color w:val="7A7A7A"/>
          <w:sz w:val="19"/>
          <w:szCs w:val="19"/>
          <w:shd w:val="clear" w:color="auto" w:fill="FFFFFF"/>
        </w:rPr>
        <w:t> </w:t>
      </w:r>
      <w:r>
        <w:rPr>
          <w:rFonts w:ascii="Lucida Sans Unicode" w:hAnsi="Lucida Sans Unicode" w:cs="Lucida Sans Unicode"/>
          <w:sz w:val="19"/>
          <w:szCs w:val="19"/>
          <w:shd w:val="clear" w:color="auto" w:fill="FFFFFF"/>
        </w:rPr>
        <w:t>seminární práce</w:t>
      </w:r>
      <w:r>
        <w:rPr>
          <w:shd w:val="clear" w:color="auto" w:fill="FFFFFF"/>
        </w:rPr>
        <w:t> Vratislavu Harabišovi, Ph.D. za odborné vedení, za pomoc a rady při zpracování této práce.</w:t>
      </w:r>
    </w:p>
    <w:p w14:paraId="59FE6F83" w14:textId="77777777" w:rsidR="00E21BA3" w:rsidRDefault="00E21BA3" w:rsidP="00E21BA3">
      <w:pPr>
        <w:pStyle w:val="NoSpacing"/>
        <w:rPr>
          <w:shd w:val="clear" w:color="auto" w:fill="FFFFFF"/>
        </w:rPr>
      </w:pPr>
    </w:p>
    <w:p w14:paraId="147B4165" w14:textId="29EFE3E7" w:rsidR="001F6C8D" w:rsidRPr="00262B1E" w:rsidRDefault="001F6C8D" w:rsidP="008E23F8">
      <w:r w:rsidRPr="00262B1E">
        <w:t>V Brně dne 3. ledna 2017</w:t>
      </w:r>
      <w:r w:rsidRPr="00262B1E">
        <w:tab/>
      </w:r>
      <w:r w:rsidRPr="00262B1E">
        <w:tab/>
      </w:r>
      <w:r w:rsidRPr="00262B1E">
        <w:tab/>
      </w:r>
      <w:r w:rsidRPr="00262B1E">
        <w:tab/>
      </w:r>
      <w:r w:rsidRPr="00262B1E">
        <w:tab/>
        <w:t xml:space="preserve"> ………………………….</w:t>
      </w:r>
    </w:p>
    <w:p w14:paraId="57888380" w14:textId="77777777" w:rsidR="001F6C8D" w:rsidRPr="00262B1E" w:rsidRDefault="001F6C8D" w:rsidP="00D978D7">
      <w:pPr>
        <w:ind w:left="6372" w:firstLine="708"/>
      </w:pPr>
      <w:r w:rsidRPr="00262B1E">
        <w:t>podpis autora</w:t>
      </w:r>
    </w:p>
    <w:p w14:paraId="2B29AE1A" w14:textId="77777777" w:rsidR="001F6C8D" w:rsidRPr="00262B1E" w:rsidRDefault="001F6C8D">
      <w:r w:rsidRPr="00262B1E">
        <w:br w:type="page"/>
      </w:r>
    </w:p>
    <w:p w14:paraId="7908E4CC" w14:textId="77777777" w:rsidR="001F6C8D" w:rsidRPr="00262B1E" w:rsidRDefault="008E23F8" w:rsidP="004B6F00">
      <w:pPr>
        <w:pStyle w:val="Heading1"/>
        <w:numPr>
          <w:ilvl w:val="0"/>
          <w:numId w:val="0"/>
        </w:numPr>
        <w:ind w:left="432" w:hanging="432"/>
      </w:pPr>
      <w:bookmarkStart w:id="31" w:name="_Toc468643993"/>
      <w:bookmarkStart w:id="32" w:name="_Toc469236432"/>
      <w:bookmarkStart w:id="33" w:name="_Toc470253498"/>
      <w:bookmarkStart w:id="34" w:name="_Toc470255185"/>
      <w:r w:rsidRPr="00262B1E">
        <w:lastRenderedPageBreak/>
        <w:t>OBSAH</w:t>
      </w:r>
      <w:bookmarkEnd w:id="31"/>
      <w:bookmarkEnd w:id="32"/>
      <w:bookmarkEnd w:id="33"/>
      <w:bookmarkEnd w:id="34"/>
    </w:p>
    <w:sdt>
      <w:sdtPr>
        <w:id w:val="1267195275"/>
        <w:docPartObj>
          <w:docPartGallery w:val="Table of Contents"/>
          <w:docPartUnique/>
        </w:docPartObj>
      </w:sdtPr>
      <w:sdtEndPr>
        <w:rPr>
          <w:b/>
          <w:bCs/>
        </w:rPr>
      </w:sdtEndPr>
      <w:sdtContent>
        <w:p w14:paraId="653E5FA4" w14:textId="77777777" w:rsidR="00B563CE" w:rsidRDefault="004B6F00" w:rsidP="00B563CE">
          <w:pPr>
            <w:pStyle w:val="TOC1"/>
            <w:tabs>
              <w:tab w:val="right" w:leader="dot" w:pos="9062"/>
            </w:tabs>
            <w:rPr>
              <w:rFonts w:asciiTheme="minorHAnsi" w:eastAsiaTheme="minorEastAsia" w:hAnsiTheme="minorHAnsi"/>
              <w:noProof/>
              <w:sz w:val="22"/>
              <w:lang w:eastAsia="cs-CZ"/>
            </w:rPr>
          </w:pPr>
          <w:r w:rsidRPr="00262B1E">
            <w:fldChar w:fldCharType="begin"/>
          </w:r>
          <w:r w:rsidRPr="00262B1E">
            <w:instrText xml:space="preserve"> TOC \o "1-3" \h \z \u </w:instrText>
          </w:r>
          <w:r w:rsidRPr="00262B1E">
            <w:fldChar w:fldCharType="separate"/>
          </w:r>
        </w:p>
        <w:p w14:paraId="24E80865" w14:textId="7FD10250" w:rsidR="00B563CE" w:rsidRDefault="00227CEB">
          <w:pPr>
            <w:pStyle w:val="TOC1"/>
            <w:tabs>
              <w:tab w:val="right" w:leader="dot" w:pos="9062"/>
            </w:tabs>
            <w:rPr>
              <w:rFonts w:asciiTheme="minorHAnsi" w:eastAsiaTheme="minorEastAsia" w:hAnsiTheme="minorHAnsi"/>
              <w:noProof/>
              <w:sz w:val="22"/>
              <w:lang w:eastAsia="cs-CZ"/>
            </w:rPr>
          </w:pPr>
          <w:hyperlink w:anchor="_Toc470255187" w:history="1">
            <w:r w:rsidR="00B563CE" w:rsidRPr="00720819">
              <w:rPr>
                <w:rStyle w:val="Hyperlink"/>
                <w:noProof/>
              </w:rPr>
              <w:t>ÚVOD</w:t>
            </w:r>
            <w:r w:rsidR="00B563CE">
              <w:rPr>
                <w:noProof/>
                <w:webHidden/>
              </w:rPr>
              <w:tab/>
            </w:r>
            <w:r w:rsidR="00B563CE">
              <w:rPr>
                <w:noProof/>
                <w:webHidden/>
              </w:rPr>
              <w:fldChar w:fldCharType="begin"/>
            </w:r>
            <w:r w:rsidR="00B563CE">
              <w:rPr>
                <w:noProof/>
                <w:webHidden/>
              </w:rPr>
              <w:instrText xml:space="preserve"> PAGEREF _Toc470255187 \h </w:instrText>
            </w:r>
            <w:r w:rsidR="00B563CE">
              <w:rPr>
                <w:noProof/>
                <w:webHidden/>
              </w:rPr>
            </w:r>
            <w:r w:rsidR="00B563CE">
              <w:rPr>
                <w:noProof/>
                <w:webHidden/>
              </w:rPr>
              <w:fldChar w:fldCharType="separate"/>
            </w:r>
            <w:r>
              <w:rPr>
                <w:noProof/>
                <w:webHidden/>
              </w:rPr>
              <w:t>9</w:t>
            </w:r>
            <w:r w:rsidR="00B563CE">
              <w:rPr>
                <w:noProof/>
                <w:webHidden/>
              </w:rPr>
              <w:fldChar w:fldCharType="end"/>
            </w:r>
          </w:hyperlink>
        </w:p>
        <w:p w14:paraId="7496E128" w14:textId="51DFEB58" w:rsidR="00B563CE" w:rsidRDefault="00227CEB">
          <w:pPr>
            <w:pStyle w:val="TOC1"/>
            <w:tabs>
              <w:tab w:val="left" w:pos="1100"/>
              <w:tab w:val="right" w:leader="dot" w:pos="9062"/>
            </w:tabs>
            <w:rPr>
              <w:rFonts w:asciiTheme="minorHAnsi" w:eastAsiaTheme="minorEastAsia" w:hAnsiTheme="minorHAnsi"/>
              <w:noProof/>
              <w:sz w:val="22"/>
              <w:lang w:eastAsia="cs-CZ"/>
            </w:rPr>
          </w:pPr>
          <w:hyperlink w:anchor="_Toc470255188" w:history="1">
            <w:r w:rsidR="00B563CE" w:rsidRPr="00720819">
              <w:rPr>
                <w:rStyle w:val="Hyperlink"/>
                <w:noProof/>
              </w:rPr>
              <w:t>1</w:t>
            </w:r>
            <w:r w:rsidR="00B563CE">
              <w:rPr>
                <w:rFonts w:asciiTheme="minorHAnsi" w:eastAsiaTheme="minorEastAsia" w:hAnsiTheme="minorHAnsi"/>
                <w:noProof/>
                <w:sz w:val="22"/>
                <w:lang w:eastAsia="cs-CZ"/>
              </w:rPr>
              <w:tab/>
            </w:r>
            <w:r w:rsidR="00B563CE" w:rsidRPr="00720819">
              <w:rPr>
                <w:rStyle w:val="Hyperlink"/>
                <w:noProof/>
              </w:rPr>
              <w:t>PŘEDZPRACOVÁNÍ OBRAZU</w:t>
            </w:r>
            <w:r w:rsidR="00B563CE">
              <w:rPr>
                <w:noProof/>
                <w:webHidden/>
              </w:rPr>
              <w:tab/>
            </w:r>
            <w:r w:rsidR="00B563CE">
              <w:rPr>
                <w:noProof/>
                <w:webHidden/>
              </w:rPr>
              <w:fldChar w:fldCharType="begin"/>
            </w:r>
            <w:r w:rsidR="00B563CE">
              <w:rPr>
                <w:noProof/>
                <w:webHidden/>
              </w:rPr>
              <w:instrText xml:space="preserve"> PAGEREF _Toc470255188 \h </w:instrText>
            </w:r>
            <w:r w:rsidR="00B563CE">
              <w:rPr>
                <w:noProof/>
                <w:webHidden/>
              </w:rPr>
            </w:r>
            <w:r w:rsidR="00B563CE">
              <w:rPr>
                <w:noProof/>
                <w:webHidden/>
              </w:rPr>
              <w:fldChar w:fldCharType="separate"/>
            </w:r>
            <w:r>
              <w:rPr>
                <w:noProof/>
                <w:webHidden/>
              </w:rPr>
              <w:t>10</w:t>
            </w:r>
            <w:r w:rsidR="00B563CE">
              <w:rPr>
                <w:noProof/>
                <w:webHidden/>
              </w:rPr>
              <w:fldChar w:fldCharType="end"/>
            </w:r>
          </w:hyperlink>
        </w:p>
        <w:p w14:paraId="5B48ACE5" w14:textId="40063635" w:rsidR="00B563CE" w:rsidRDefault="00227CEB">
          <w:pPr>
            <w:pStyle w:val="TOC2"/>
            <w:tabs>
              <w:tab w:val="left" w:pos="1540"/>
              <w:tab w:val="right" w:leader="dot" w:pos="9062"/>
            </w:tabs>
            <w:rPr>
              <w:rFonts w:asciiTheme="minorHAnsi" w:eastAsiaTheme="minorEastAsia" w:hAnsiTheme="minorHAnsi"/>
              <w:noProof/>
              <w:sz w:val="22"/>
              <w:lang w:eastAsia="cs-CZ"/>
            </w:rPr>
          </w:pPr>
          <w:hyperlink w:anchor="_Toc470255189" w:history="1">
            <w:r w:rsidR="00B563CE" w:rsidRPr="00720819">
              <w:rPr>
                <w:rStyle w:val="Hyperlink"/>
                <w:noProof/>
              </w:rPr>
              <w:t>1.1</w:t>
            </w:r>
            <w:r w:rsidR="00B563CE">
              <w:rPr>
                <w:rFonts w:asciiTheme="minorHAnsi" w:eastAsiaTheme="minorEastAsia" w:hAnsiTheme="minorHAnsi"/>
                <w:noProof/>
                <w:sz w:val="22"/>
                <w:lang w:eastAsia="cs-CZ"/>
              </w:rPr>
              <w:tab/>
            </w:r>
            <w:r w:rsidR="00B563CE" w:rsidRPr="00720819">
              <w:rPr>
                <w:rStyle w:val="Hyperlink"/>
                <w:noProof/>
              </w:rPr>
              <w:t>Normalizace obrazu</w:t>
            </w:r>
            <w:r w:rsidR="00B563CE">
              <w:rPr>
                <w:noProof/>
                <w:webHidden/>
              </w:rPr>
              <w:tab/>
            </w:r>
            <w:r w:rsidR="00B563CE">
              <w:rPr>
                <w:noProof/>
                <w:webHidden/>
              </w:rPr>
              <w:fldChar w:fldCharType="begin"/>
            </w:r>
            <w:r w:rsidR="00B563CE">
              <w:rPr>
                <w:noProof/>
                <w:webHidden/>
              </w:rPr>
              <w:instrText xml:space="preserve"> PAGEREF _Toc470255189 \h </w:instrText>
            </w:r>
            <w:r w:rsidR="00B563CE">
              <w:rPr>
                <w:noProof/>
                <w:webHidden/>
              </w:rPr>
            </w:r>
            <w:r w:rsidR="00B563CE">
              <w:rPr>
                <w:noProof/>
                <w:webHidden/>
              </w:rPr>
              <w:fldChar w:fldCharType="separate"/>
            </w:r>
            <w:r>
              <w:rPr>
                <w:noProof/>
                <w:webHidden/>
              </w:rPr>
              <w:t>10</w:t>
            </w:r>
            <w:r w:rsidR="00B563CE">
              <w:rPr>
                <w:noProof/>
                <w:webHidden/>
              </w:rPr>
              <w:fldChar w:fldCharType="end"/>
            </w:r>
          </w:hyperlink>
        </w:p>
        <w:p w14:paraId="0E1DC6A7" w14:textId="2B4AFD3B" w:rsidR="00B563CE" w:rsidRDefault="00227CEB">
          <w:pPr>
            <w:pStyle w:val="TOC3"/>
            <w:tabs>
              <w:tab w:val="left" w:pos="1760"/>
              <w:tab w:val="right" w:leader="dot" w:pos="9062"/>
            </w:tabs>
            <w:rPr>
              <w:rFonts w:asciiTheme="minorHAnsi" w:eastAsiaTheme="minorEastAsia" w:hAnsiTheme="minorHAnsi"/>
              <w:noProof/>
              <w:sz w:val="22"/>
              <w:lang w:eastAsia="cs-CZ"/>
            </w:rPr>
          </w:pPr>
          <w:hyperlink w:anchor="_Toc470255190" w:history="1">
            <w:r w:rsidR="00B563CE" w:rsidRPr="00720819">
              <w:rPr>
                <w:rStyle w:val="Hyperlink"/>
                <w:noProof/>
              </w:rPr>
              <w:t>1.1.1</w:t>
            </w:r>
            <w:r w:rsidR="00B563CE">
              <w:rPr>
                <w:rFonts w:asciiTheme="minorHAnsi" w:eastAsiaTheme="minorEastAsia" w:hAnsiTheme="minorHAnsi"/>
                <w:noProof/>
                <w:sz w:val="22"/>
                <w:lang w:eastAsia="cs-CZ"/>
              </w:rPr>
              <w:tab/>
            </w:r>
            <w:r w:rsidR="00B563CE" w:rsidRPr="00720819">
              <w:rPr>
                <w:rStyle w:val="Hyperlink"/>
                <w:noProof/>
              </w:rPr>
              <w:t>Detekce rohů displeje</w:t>
            </w:r>
            <w:r w:rsidR="00B563CE">
              <w:rPr>
                <w:noProof/>
                <w:webHidden/>
              </w:rPr>
              <w:tab/>
            </w:r>
            <w:r w:rsidR="00B563CE">
              <w:rPr>
                <w:noProof/>
                <w:webHidden/>
              </w:rPr>
              <w:fldChar w:fldCharType="begin"/>
            </w:r>
            <w:r w:rsidR="00B563CE">
              <w:rPr>
                <w:noProof/>
                <w:webHidden/>
              </w:rPr>
              <w:instrText xml:space="preserve"> PAGEREF _Toc470255190 \h </w:instrText>
            </w:r>
            <w:r w:rsidR="00B563CE">
              <w:rPr>
                <w:noProof/>
                <w:webHidden/>
              </w:rPr>
            </w:r>
            <w:r w:rsidR="00B563CE">
              <w:rPr>
                <w:noProof/>
                <w:webHidden/>
              </w:rPr>
              <w:fldChar w:fldCharType="separate"/>
            </w:r>
            <w:r>
              <w:rPr>
                <w:noProof/>
                <w:webHidden/>
              </w:rPr>
              <w:t>10</w:t>
            </w:r>
            <w:r w:rsidR="00B563CE">
              <w:rPr>
                <w:noProof/>
                <w:webHidden/>
              </w:rPr>
              <w:fldChar w:fldCharType="end"/>
            </w:r>
          </w:hyperlink>
        </w:p>
        <w:p w14:paraId="275AB901" w14:textId="44EE835F" w:rsidR="00B563CE" w:rsidRDefault="00227CEB">
          <w:pPr>
            <w:pStyle w:val="TOC3"/>
            <w:tabs>
              <w:tab w:val="left" w:pos="1760"/>
              <w:tab w:val="right" w:leader="dot" w:pos="9062"/>
            </w:tabs>
            <w:rPr>
              <w:rFonts w:asciiTheme="minorHAnsi" w:eastAsiaTheme="minorEastAsia" w:hAnsiTheme="minorHAnsi"/>
              <w:noProof/>
              <w:sz w:val="22"/>
              <w:lang w:eastAsia="cs-CZ"/>
            </w:rPr>
          </w:pPr>
          <w:hyperlink w:anchor="_Toc470255191" w:history="1">
            <w:r w:rsidR="00B563CE" w:rsidRPr="00720819">
              <w:rPr>
                <w:rStyle w:val="Hyperlink"/>
                <w:noProof/>
              </w:rPr>
              <w:t>1.1.2</w:t>
            </w:r>
            <w:r w:rsidR="00B563CE">
              <w:rPr>
                <w:rFonts w:asciiTheme="minorHAnsi" w:eastAsiaTheme="minorEastAsia" w:hAnsiTheme="minorHAnsi"/>
                <w:noProof/>
                <w:sz w:val="22"/>
                <w:lang w:eastAsia="cs-CZ"/>
              </w:rPr>
              <w:tab/>
            </w:r>
            <w:r w:rsidR="00B563CE" w:rsidRPr="00720819">
              <w:rPr>
                <w:rStyle w:val="Hyperlink"/>
                <w:noProof/>
              </w:rPr>
              <w:t>Normalizace jasu</w:t>
            </w:r>
            <w:r w:rsidR="00B563CE">
              <w:rPr>
                <w:noProof/>
                <w:webHidden/>
              </w:rPr>
              <w:tab/>
            </w:r>
            <w:r w:rsidR="00B563CE">
              <w:rPr>
                <w:noProof/>
                <w:webHidden/>
              </w:rPr>
              <w:fldChar w:fldCharType="begin"/>
            </w:r>
            <w:r w:rsidR="00B563CE">
              <w:rPr>
                <w:noProof/>
                <w:webHidden/>
              </w:rPr>
              <w:instrText xml:space="preserve"> PAGEREF _Toc470255191 \h </w:instrText>
            </w:r>
            <w:r w:rsidR="00B563CE">
              <w:rPr>
                <w:noProof/>
                <w:webHidden/>
              </w:rPr>
            </w:r>
            <w:r w:rsidR="00B563CE">
              <w:rPr>
                <w:noProof/>
                <w:webHidden/>
              </w:rPr>
              <w:fldChar w:fldCharType="separate"/>
            </w:r>
            <w:r>
              <w:rPr>
                <w:noProof/>
                <w:webHidden/>
              </w:rPr>
              <w:t>11</w:t>
            </w:r>
            <w:r w:rsidR="00B563CE">
              <w:rPr>
                <w:noProof/>
                <w:webHidden/>
              </w:rPr>
              <w:fldChar w:fldCharType="end"/>
            </w:r>
          </w:hyperlink>
        </w:p>
        <w:p w14:paraId="5E782803" w14:textId="6ED1C91A" w:rsidR="00B563CE" w:rsidRDefault="00227CEB">
          <w:pPr>
            <w:pStyle w:val="TOC2"/>
            <w:tabs>
              <w:tab w:val="left" w:pos="1540"/>
              <w:tab w:val="right" w:leader="dot" w:pos="9062"/>
            </w:tabs>
            <w:rPr>
              <w:rFonts w:asciiTheme="minorHAnsi" w:eastAsiaTheme="minorEastAsia" w:hAnsiTheme="minorHAnsi"/>
              <w:noProof/>
              <w:sz w:val="22"/>
              <w:lang w:eastAsia="cs-CZ"/>
            </w:rPr>
          </w:pPr>
          <w:hyperlink w:anchor="_Toc470255192" w:history="1">
            <w:r w:rsidR="00B563CE" w:rsidRPr="00720819">
              <w:rPr>
                <w:rStyle w:val="Hyperlink"/>
                <w:noProof/>
              </w:rPr>
              <w:t>1.2</w:t>
            </w:r>
            <w:r w:rsidR="00B563CE">
              <w:rPr>
                <w:rFonts w:asciiTheme="minorHAnsi" w:eastAsiaTheme="minorEastAsia" w:hAnsiTheme="minorHAnsi"/>
                <w:noProof/>
                <w:sz w:val="22"/>
                <w:lang w:eastAsia="cs-CZ"/>
              </w:rPr>
              <w:tab/>
            </w:r>
            <w:r w:rsidR="00B563CE" w:rsidRPr="00720819">
              <w:rPr>
                <w:rStyle w:val="Hyperlink"/>
                <w:noProof/>
              </w:rPr>
              <w:t>Redukce šumu</w:t>
            </w:r>
            <w:r w:rsidR="00B563CE">
              <w:rPr>
                <w:noProof/>
                <w:webHidden/>
              </w:rPr>
              <w:tab/>
            </w:r>
            <w:r w:rsidR="00B563CE">
              <w:rPr>
                <w:noProof/>
                <w:webHidden/>
              </w:rPr>
              <w:fldChar w:fldCharType="begin"/>
            </w:r>
            <w:r w:rsidR="00B563CE">
              <w:rPr>
                <w:noProof/>
                <w:webHidden/>
              </w:rPr>
              <w:instrText xml:space="preserve"> PAGEREF _Toc470255192 \h </w:instrText>
            </w:r>
            <w:r w:rsidR="00B563CE">
              <w:rPr>
                <w:noProof/>
                <w:webHidden/>
              </w:rPr>
            </w:r>
            <w:r w:rsidR="00B563CE">
              <w:rPr>
                <w:noProof/>
                <w:webHidden/>
              </w:rPr>
              <w:fldChar w:fldCharType="separate"/>
            </w:r>
            <w:r>
              <w:rPr>
                <w:noProof/>
                <w:webHidden/>
              </w:rPr>
              <w:t>11</w:t>
            </w:r>
            <w:r w:rsidR="00B563CE">
              <w:rPr>
                <w:noProof/>
                <w:webHidden/>
              </w:rPr>
              <w:fldChar w:fldCharType="end"/>
            </w:r>
          </w:hyperlink>
        </w:p>
        <w:p w14:paraId="42A3F453" w14:textId="4C883DE1" w:rsidR="00B563CE" w:rsidRDefault="00227CEB">
          <w:pPr>
            <w:pStyle w:val="TOC1"/>
            <w:tabs>
              <w:tab w:val="left" w:pos="1100"/>
              <w:tab w:val="right" w:leader="dot" w:pos="9062"/>
            </w:tabs>
            <w:rPr>
              <w:rFonts w:asciiTheme="minorHAnsi" w:eastAsiaTheme="minorEastAsia" w:hAnsiTheme="minorHAnsi"/>
              <w:noProof/>
              <w:sz w:val="22"/>
              <w:lang w:eastAsia="cs-CZ"/>
            </w:rPr>
          </w:pPr>
          <w:hyperlink w:anchor="_Toc470255193" w:history="1">
            <w:r w:rsidR="00B563CE" w:rsidRPr="00720819">
              <w:rPr>
                <w:rStyle w:val="Hyperlink"/>
                <w:noProof/>
              </w:rPr>
              <w:t>2</w:t>
            </w:r>
            <w:r w:rsidR="00B563CE">
              <w:rPr>
                <w:rFonts w:asciiTheme="minorHAnsi" w:eastAsiaTheme="minorEastAsia" w:hAnsiTheme="minorHAnsi"/>
                <w:noProof/>
                <w:sz w:val="22"/>
                <w:lang w:eastAsia="cs-CZ"/>
              </w:rPr>
              <w:tab/>
            </w:r>
            <w:r w:rsidR="00B563CE" w:rsidRPr="00720819">
              <w:rPr>
                <w:rStyle w:val="Hyperlink"/>
                <w:noProof/>
              </w:rPr>
              <w:t>DETEKCE OBRAZOVEK</w:t>
            </w:r>
            <w:r w:rsidR="00B563CE">
              <w:rPr>
                <w:noProof/>
                <w:webHidden/>
              </w:rPr>
              <w:tab/>
            </w:r>
            <w:r w:rsidR="00B563CE">
              <w:rPr>
                <w:noProof/>
                <w:webHidden/>
              </w:rPr>
              <w:fldChar w:fldCharType="begin"/>
            </w:r>
            <w:r w:rsidR="00B563CE">
              <w:rPr>
                <w:noProof/>
                <w:webHidden/>
              </w:rPr>
              <w:instrText xml:space="preserve"> PAGEREF _Toc470255193 \h </w:instrText>
            </w:r>
            <w:r w:rsidR="00B563CE">
              <w:rPr>
                <w:noProof/>
                <w:webHidden/>
              </w:rPr>
            </w:r>
            <w:r w:rsidR="00B563CE">
              <w:rPr>
                <w:noProof/>
                <w:webHidden/>
              </w:rPr>
              <w:fldChar w:fldCharType="separate"/>
            </w:r>
            <w:r>
              <w:rPr>
                <w:noProof/>
                <w:webHidden/>
              </w:rPr>
              <w:t>14</w:t>
            </w:r>
            <w:r w:rsidR="00B563CE">
              <w:rPr>
                <w:noProof/>
                <w:webHidden/>
              </w:rPr>
              <w:fldChar w:fldCharType="end"/>
            </w:r>
          </w:hyperlink>
        </w:p>
        <w:p w14:paraId="26E0E9F2" w14:textId="158026CA" w:rsidR="00B563CE" w:rsidRDefault="00227CEB">
          <w:pPr>
            <w:pStyle w:val="TOC2"/>
            <w:tabs>
              <w:tab w:val="left" w:pos="1540"/>
              <w:tab w:val="right" w:leader="dot" w:pos="9062"/>
            </w:tabs>
            <w:rPr>
              <w:rFonts w:asciiTheme="minorHAnsi" w:eastAsiaTheme="minorEastAsia" w:hAnsiTheme="minorHAnsi"/>
              <w:noProof/>
              <w:sz w:val="22"/>
              <w:lang w:eastAsia="cs-CZ"/>
            </w:rPr>
          </w:pPr>
          <w:hyperlink w:anchor="_Toc470255194" w:history="1">
            <w:r w:rsidR="00B563CE" w:rsidRPr="00720819">
              <w:rPr>
                <w:rStyle w:val="Hyperlink"/>
                <w:noProof/>
              </w:rPr>
              <w:t>2.1</w:t>
            </w:r>
            <w:r w:rsidR="00B563CE">
              <w:rPr>
                <w:rFonts w:asciiTheme="minorHAnsi" w:eastAsiaTheme="minorEastAsia" w:hAnsiTheme="minorHAnsi"/>
                <w:noProof/>
                <w:sz w:val="22"/>
                <w:lang w:eastAsia="cs-CZ"/>
              </w:rPr>
              <w:tab/>
            </w:r>
            <w:r w:rsidR="00B563CE" w:rsidRPr="00720819">
              <w:rPr>
                <w:rStyle w:val="Hyperlink"/>
                <w:noProof/>
              </w:rPr>
              <w:t>Detekce zajímavých bodů v obraze</w:t>
            </w:r>
            <w:r w:rsidR="00B563CE">
              <w:rPr>
                <w:noProof/>
                <w:webHidden/>
              </w:rPr>
              <w:tab/>
            </w:r>
            <w:r w:rsidR="00B563CE">
              <w:rPr>
                <w:noProof/>
                <w:webHidden/>
              </w:rPr>
              <w:fldChar w:fldCharType="begin"/>
            </w:r>
            <w:r w:rsidR="00B563CE">
              <w:rPr>
                <w:noProof/>
                <w:webHidden/>
              </w:rPr>
              <w:instrText xml:space="preserve"> PAGEREF _Toc470255194 \h </w:instrText>
            </w:r>
            <w:r w:rsidR="00B563CE">
              <w:rPr>
                <w:noProof/>
                <w:webHidden/>
              </w:rPr>
            </w:r>
            <w:r w:rsidR="00B563CE">
              <w:rPr>
                <w:noProof/>
                <w:webHidden/>
              </w:rPr>
              <w:fldChar w:fldCharType="separate"/>
            </w:r>
            <w:r>
              <w:rPr>
                <w:noProof/>
                <w:webHidden/>
              </w:rPr>
              <w:t>16</w:t>
            </w:r>
            <w:r w:rsidR="00B563CE">
              <w:rPr>
                <w:noProof/>
                <w:webHidden/>
              </w:rPr>
              <w:fldChar w:fldCharType="end"/>
            </w:r>
          </w:hyperlink>
        </w:p>
        <w:p w14:paraId="1D7BC1EE" w14:textId="34A15C70" w:rsidR="00B563CE" w:rsidRDefault="00227CEB">
          <w:pPr>
            <w:pStyle w:val="TOC3"/>
            <w:tabs>
              <w:tab w:val="left" w:pos="1760"/>
              <w:tab w:val="right" w:leader="dot" w:pos="9062"/>
            </w:tabs>
            <w:rPr>
              <w:rFonts w:asciiTheme="minorHAnsi" w:eastAsiaTheme="minorEastAsia" w:hAnsiTheme="minorHAnsi"/>
              <w:noProof/>
              <w:sz w:val="22"/>
              <w:lang w:eastAsia="cs-CZ"/>
            </w:rPr>
          </w:pPr>
          <w:hyperlink w:anchor="_Toc470255195" w:history="1">
            <w:r w:rsidR="00B563CE" w:rsidRPr="00720819">
              <w:rPr>
                <w:rStyle w:val="Hyperlink"/>
                <w:noProof/>
              </w:rPr>
              <w:t>2.1.1</w:t>
            </w:r>
            <w:r w:rsidR="00B563CE">
              <w:rPr>
                <w:rFonts w:asciiTheme="minorHAnsi" w:eastAsiaTheme="minorEastAsia" w:hAnsiTheme="minorHAnsi"/>
                <w:noProof/>
                <w:sz w:val="22"/>
                <w:lang w:eastAsia="cs-CZ"/>
              </w:rPr>
              <w:tab/>
            </w:r>
            <w:r w:rsidR="00B563CE" w:rsidRPr="00720819">
              <w:rPr>
                <w:rStyle w:val="Hyperlink"/>
                <w:noProof/>
              </w:rPr>
              <w:t>Harissův detektor rohů</w:t>
            </w:r>
            <w:r w:rsidR="00B563CE">
              <w:rPr>
                <w:noProof/>
                <w:webHidden/>
              </w:rPr>
              <w:tab/>
            </w:r>
            <w:r w:rsidR="00B563CE">
              <w:rPr>
                <w:noProof/>
                <w:webHidden/>
              </w:rPr>
              <w:fldChar w:fldCharType="begin"/>
            </w:r>
            <w:r w:rsidR="00B563CE">
              <w:rPr>
                <w:noProof/>
                <w:webHidden/>
              </w:rPr>
              <w:instrText xml:space="preserve"> PAGEREF _Toc470255195 \h </w:instrText>
            </w:r>
            <w:r w:rsidR="00B563CE">
              <w:rPr>
                <w:noProof/>
                <w:webHidden/>
              </w:rPr>
            </w:r>
            <w:r w:rsidR="00B563CE">
              <w:rPr>
                <w:noProof/>
                <w:webHidden/>
              </w:rPr>
              <w:fldChar w:fldCharType="separate"/>
            </w:r>
            <w:r>
              <w:rPr>
                <w:noProof/>
                <w:webHidden/>
              </w:rPr>
              <w:t>16</w:t>
            </w:r>
            <w:r w:rsidR="00B563CE">
              <w:rPr>
                <w:noProof/>
                <w:webHidden/>
              </w:rPr>
              <w:fldChar w:fldCharType="end"/>
            </w:r>
          </w:hyperlink>
        </w:p>
        <w:p w14:paraId="2FCB9936" w14:textId="6F46C87A" w:rsidR="00B563CE" w:rsidRDefault="00227CEB">
          <w:pPr>
            <w:pStyle w:val="TOC3"/>
            <w:tabs>
              <w:tab w:val="left" w:pos="1760"/>
              <w:tab w:val="right" w:leader="dot" w:pos="9062"/>
            </w:tabs>
            <w:rPr>
              <w:rFonts w:asciiTheme="minorHAnsi" w:eastAsiaTheme="minorEastAsia" w:hAnsiTheme="minorHAnsi"/>
              <w:noProof/>
              <w:sz w:val="22"/>
              <w:lang w:eastAsia="cs-CZ"/>
            </w:rPr>
          </w:pPr>
          <w:hyperlink w:anchor="_Toc470255196" w:history="1">
            <w:r w:rsidR="00B563CE" w:rsidRPr="00720819">
              <w:rPr>
                <w:rStyle w:val="Hyperlink"/>
                <w:noProof/>
              </w:rPr>
              <w:t>2.1.2</w:t>
            </w:r>
            <w:r w:rsidR="00B563CE">
              <w:rPr>
                <w:rFonts w:asciiTheme="minorHAnsi" w:eastAsiaTheme="minorEastAsia" w:hAnsiTheme="minorHAnsi"/>
                <w:noProof/>
                <w:sz w:val="22"/>
                <w:lang w:eastAsia="cs-CZ"/>
              </w:rPr>
              <w:tab/>
            </w:r>
            <w:r w:rsidR="00B563CE" w:rsidRPr="00720819">
              <w:rPr>
                <w:rStyle w:val="Hyperlink"/>
                <w:noProof/>
              </w:rPr>
              <w:t>FAST – Feature from Accelerated Segment Test</w:t>
            </w:r>
            <w:r w:rsidR="00B563CE">
              <w:rPr>
                <w:noProof/>
                <w:webHidden/>
              </w:rPr>
              <w:tab/>
            </w:r>
            <w:r w:rsidR="00B563CE">
              <w:rPr>
                <w:noProof/>
                <w:webHidden/>
              </w:rPr>
              <w:fldChar w:fldCharType="begin"/>
            </w:r>
            <w:r w:rsidR="00B563CE">
              <w:rPr>
                <w:noProof/>
                <w:webHidden/>
              </w:rPr>
              <w:instrText xml:space="preserve"> PAGEREF _Toc470255196 \h </w:instrText>
            </w:r>
            <w:r w:rsidR="00B563CE">
              <w:rPr>
                <w:noProof/>
                <w:webHidden/>
              </w:rPr>
            </w:r>
            <w:r w:rsidR="00B563CE">
              <w:rPr>
                <w:noProof/>
                <w:webHidden/>
              </w:rPr>
              <w:fldChar w:fldCharType="separate"/>
            </w:r>
            <w:r>
              <w:rPr>
                <w:noProof/>
                <w:webHidden/>
              </w:rPr>
              <w:t>17</w:t>
            </w:r>
            <w:r w:rsidR="00B563CE">
              <w:rPr>
                <w:noProof/>
                <w:webHidden/>
              </w:rPr>
              <w:fldChar w:fldCharType="end"/>
            </w:r>
          </w:hyperlink>
        </w:p>
        <w:p w14:paraId="30C1669D" w14:textId="6EB4811A" w:rsidR="00B563CE" w:rsidRDefault="00227CEB">
          <w:pPr>
            <w:pStyle w:val="TOC2"/>
            <w:tabs>
              <w:tab w:val="left" w:pos="1540"/>
              <w:tab w:val="right" w:leader="dot" w:pos="9062"/>
            </w:tabs>
            <w:rPr>
              <w:rFonts w:asciiTheme="minorHAnsi" w:eastAsiaTheme="minorEastAsia" w:hAnsiTheme="minorHAnsi"/>
              <w:noProof/>
              <w:sz w:val="22"/>
              <w:lang w:eastAsia="cs-CZ"/>
            </w:rPr>
          </w:pPr>
          <w:hyperlink w:anchor="_Toc470255197" w:history="1">
            <w:r w:rsidR="00B563CE" w:rsidRPr="00720819">
              <w:rPr>
                <w:rStyle w:val="Hyperlink"/>
                <w:noProof/>
              </w:rPr>
              <w:t>2.2</w:t>
            </w:r>
            <w:r w:rsidR="00B563CE">
              <w:rPr>
                <w:rFonts w:asciiTheme="minorHAnsi" w:eastAsiaTheme="minorEastAsia" w:hAnsiTheme="minorHAnsi"/>
                <w:noProof/>
                <w:sz w:val="22"/>
                <w:lang w:eastAsia="cs-CZ"/>
              </w:rPr>
              <w:tab/>
            </w:r>
            <w:r w:rsidR="00B563CE" w:rsidRPr="00720819">
              <w:rPr>
                <w:rStyle w:val="Hyperlink"/>
                <w:noProof/>
              </w:rPr>
              <w:t>Deskriptory</w:t>
            </w:r>
            <w:r w:rsidR="00B563CE">
              <w:rPr>
                <w:noProof/>
                <w:webHidden/>
              </w:rPr>
              <w:tab/>
            </w:r>
            <w:r w:rsidR="00B563CE">
              <w:rPr>
                <w:noProof/>
                <w:webHidden/>
              </w:rPr>
              <w:fldChar w:fldCharType="begin"/>
            </w:r>
            <w:r w:rsidR="00B563CE">
              <w:rPr>
                <w:noProof/>
                <w:webHidden/>
              </w:rPr>
              <w:instrText xml:space="preserve"> PAGEREF _Toc470255197 \h </w:instrText>
            </w:r>
            <w:r w:rsidR="00B563CE">
              <w:rPr>
                <w:noProof/>
                <w:webHidden/>
              </w:rPr>
            </w:r>
            <w:r w:rsidR="00B563CE">
              <w:rPr>
                <w:noProof/>
                <w:webHidden/>
              </w:rPr>
              <w:fldChar w:fldCharType="separate"/>
            </w:r>
            <w:r>
              <w:rPr>
                <w:noProof/>
                <w:webHidden/>
              </w:rPr>
              <w:t>18</w:t>
            </w:r>
            <w:r w:rsidR="00B563CE">
              <w:rPr>
                <w:noProof/>
                <w:webHidden/>
              </w:rPr>
              <w:fldChar w:fldCharType="end"/>
            </w:r>
          </w:hyperlink>
        </w:p>
        <w:p w14:paraId="068A5F25" w14:textId="5E0CA532" w:rsidR="00B563CE" w:rsidRDefault="00227CEB">
          <w:pPr>
            <w:pStyle w:val="TOC3"/>
            <w:tabs>
              <w:tab w:val="left" w:pos="1760"/>
              <w:tab w:val="right" w:leader="dot" w:pos="9062"/>
            </w:tabs>
            <w:rPr>
              <w:rFonts w:asciiTheme="minorHAnsi" w:eastAsiaTheme="minorEastAsia" w:hAnsiTheme="minorHAnsi"/>
              <w:noProof/>
              <w:sz w:val="22"/>
              <w:lang w:eastAsia="cs-CZ"/>
            </w:rPr>
          </w:pPr>
          <w:hyperlink w:anchor="_Toc470255198" w:history="1">
            <w:r w:rsidR="00B563CE" w:rsidRPr="00720819">
              <w:rPr>
                <w:rStyle w:val="Hyperlink"/>
                <w:noProof/>
              </w:rPr>
              <w:t>2.2.1</w:t>
            </w:r>
            <w:r w:rsidR="00B563CE">
              <w:rPr>
                <w:rFonts w:asciiTheme="minorHAnsi" w:eastAsiaTheme="minorEastAsia" w:hAnsiTheme="minorHAnsi"/>
                <w:noProof/>
                <w:sz w:val="22"/>
                <w:lang w:eastAsia="cs-CZ"/>
              </w:rPr>
              <w:tab/>
            </w:r>
            <w:r w:rsidR="00B563CE" w:rsidRPr="00720819">
              <w:rPr>
                <w:rStyle w:val="Hyperlink"/>
                <w:noProof/>
              </w:rPr>
              <w:t>SIFT – Scale Invariant Feature transform</w:t>
            </w:r>
            <w:r w:rsidR="00B563CE">
              <w:rPr>
                <w:noProof/>
                <w:webHidden/>
              </w:rPr>
              <w:tab/>
            </w:r>
            <w:r w:rsidR="00B563CE">
              <w:rPr>
                <w:noProof/>
                <w:webHidden/>
              </w:rPr>
              <w:fldChar w:fldCharType="begin"/>
            </w:r>
            <w:r w:rsidR="00B563CE">
              <w:rPr>
                <w:noProof/>
                <w:webHidden/>
              </w:rPr>
              <w:instrText xml:space="preserve"> PAGEREF _Toc470255198 \h </w:instrText>
            </w:r>
            <w:r w:rsidR="00B563CE">
              <w:rPr>
                <w:noProof/>
                <w:webHidden/>
              </w:rPr>
            </w:r>
            <w:r w:rsidR="00B563CE">
              <w:rPr>
                <w:noProof/>
                <w:webHidden/>
              </w:rPr>
              <w:fldChar w:fldCharType="separate"/>
            </w:r>
            <w:r>
              <w:rPr>
                <w:noProof/>
                <w:webHidden/>
              </w:rPr>
              <w:t>18</w:t>
            </w:r>
            <w:r w:rsidR="00B563CE">
              <w:rPr>
                <w:noProof/>
                <w:webHidden/>
              </w:rPr>
              <w:fldChar w:fldCharType="end"/>
            </w:r>
          </w:hyperlink>
        </w:p>
        <w:p w14:paraId="0570B436" w14:textId="3EE0A14E" w:rsidR="00B563CE" w:rsidRDefault="00227CEB">
          <w:pPr>
            <w:pStyle w:val="TOC3"/>
            <w:tabs>
              <w:tab w:val="left" w:pos="1760"/>
              <w:tab w:val="right" w:leader="dot" w:pos="9062"/>
            </w:tabs>
            <w:rPr>
              <w:rFonts w:asciiTheme="minorHAnsi" w:eastAsiaTheme="minorEastAsia" w:hAnsiTheme="minorHAnsi"/>
              <w:noProof/>
              <w:sz w:val="22"/>
              <w:lang w:eastAsia="cs-CZ"/>
            </w:rPr>
          </w:pPr>
          <w:hyperlink w:anchor="_Toc470255199" w:history="1">
            <w:r w:rsidR="00B563CE" w:rsidRPr="00720819">
              <w:rPr>
                <w:rStyle w:val="Hyperlink"/>
                <w:noProof/>
              </w:rPr>
              <w:t>2.2.2</w:t>
            </w:r>
            <w:r w:rsidR="00B563CE">
              <w:rPr>
                <w:rFonts w:asciiTheme="minorHAnsi" w:eastAsiaTheme="minorEastAsia" w:hAnsiTheme="minorHAnsi"/>
                <w:noProof/>
                <w:sz w:val="22"/>
                <w:lang w:eastAsia="cs-CZ"/>
              </w:rPr>
              <w:tab/>
            </w:r>
            <w:r w:rsidR="00B563CE" w:rsidRPr="00720819">
              <w:rPr>
                <w:rStyle w:val="Hyperlink"/>
                <w:noProof/>
              </w:rPr>
              <w:t>SURF – Speeded Up Robust Features[13]</w:t>
            </w:r>
            <w:r w:rsidR="00B563CE">
              <w:rPr>
                <w:noProof/>
                <w:webHidden/>
              </w:rPr>
              <w:tab/>
            </w:r>
            <w:r w:rsidR="00B563CE">
              <w:rPr>
                <w:noProof/>
                <w:webHidden/>
              </w:rPr>
              <w:fldChar w:fldCharType="begin"/>
            </w:r>
            <w:r w:rsidR="00B563CE">
              <w:rPr>
                <w:noProof/>
                <w:webHidden/>
              </w:rPr>
              <w:instrText xml:space="preserve"> PAGEREF _Toc470255199 \h </w:instrText>
            </w:r>
            <w:r w:rsidR="00B563CE">
              <w:rPr>
                <w:noProof/>
                <w:webHidden/>
              </w:rPr>
            </w:r>
            <w:r w:rsidR="00B563CE">
              <w:rPr>
                <w:noProof/>
                <w:webHidden/>
              </w:rPr>
              <w:fldChar w:fldCharType="separate"/>
            </w:r>
            <w:r>
              <w:rPr>
                <w:noProof/>
                <w:webHidden/>
              </w:rPr>
              <w:t>18</w:t>
            </w:r>
            <w:r w:rsidR="00B563CE">
              <w:rPr>
                <w:noProof/>
                <w:webHidden/>
              </w:rPr>
              <w:fldChar w:fldCharType="end"/>
            </w:r>
          </w:hyperlink>
        </w:p>
        <w:p w14:paraId="4FBE1DB5" w14:textId="690619ED" w:rsidR="00B563CE" w:rsidRDefault="00227CEB">
          <w:pPr>
            <w:pStyle w:val="TOC3"/>
            <w:tabs>
              <w:tab w:val="left" w:pos="1760"/>
              <w:tab w:val="right" w:leader="dot" w:pos="9062"/>
            </w:tabs>
            <w:rPr>
              <w:rFonts w:asciiTheme="minorHAnsi" w:eastAsiaTheme="minorEastAsia" w:hAnsiTheme="minorHAnsi"/>
              <w:noProof/>
              <w:sz w:val="22"/>
              <w:lang w:eastAsia="cs-CZ"/>
            </w:rPr>
          </w:pPr>
          <w:hyperlink w:anchor="_Toc470255200" w:history="1">
            <w:r w:rsidR="00B563CE" w:rsidRPr="00720819">
              <w:rPr>
                <w:rStyle w:val="Hyperlink"/>
                <w:noProof/>
              </w:rPr>
              <w:t>2.2.3</w:t>
            </w:r>
            <w:r w:rsidR="00B563CE">
              <w:rPr>
                <w:rFonts w:asciiTheme="minorHAnsi" w:eastAsiaTheme="minorEastAsia" w:hAnsiTheme="minorHAnsi"/>
                <w:noProof/>
                <w:sz w:val="22"/>
                <w:lang w:eastAsia="cs-CZ"/>
              </w:rPr>
              <w:tab/>
            </w:r>
            <w:r w:rsidR="00B563CE" w:rsidRPr="00720819">
              <w:rPr>
                <w:rStyle w:val="Hyperlink"/>
                <w:noProof/>
              </w:rPr>
              <w:t>BRIEF – Binary Robust Independent Elementary Features</w:t>
            </w:r>
            <w:r w:rsidR="00B563CE">
              <w:rPr>
                <w:noProof/>
                <w:webHidden/>
              </w:rPr>
              <w:tab/>
            </w:r>
            <w:r w:rsidR="00B563CE">
              <w:rPr>
                <w:noProof/>
                <w:webHidden/>
              </w:rPr>
              <w:fldChar w:fldCharType="begin"/>
            </w:r>
            <w:r w:rsidR="00B563CE">
              <w:rPr>
                <w:noProof/>
                <w:webHidden/>
              </w:rPr>
              <w:instrText xml:space="preserve"> PAGEREF _Toc470255200 \h </w:instrText>
            </w:r>
            <w:r w:rsidR="00B563CE">
              <w:rPr>
                <w:noProof/>
                <w:webHidden/>
              </w:rPr>
            </w:r>
            <w:r w:rsidR="00B563CE">
              <w:rPr>
                <w:noProof/>
                <w:webHidden/>
              </w:rPr>
              <w:fldChar w:fldCharType="separate"/>
            </w:r>
            <w:r>
              <w:rPr>
                <w:noProof/>
                <w:webHidden/>
              </w:rPr>
              <w:t>20</w:t>
            </w:r>
            <w:r w:rsidR="00B563CE">
              <w:rPr>
                <w:noProof/>
                <w:webHidden/>
              </w:rPr>
              <w:fldChar w:fldCharType="end"/>
            </w:r>
          </w:hyperlink>
        </w:p>
        <w:p w14:paraId="4B869B65" w14:textId="4A9DA704" w:rsidR="00B563CE" w:rsidRDefault="00227CEB">
          <w:pPr>
            <w:pStyle w:val="TOC3"/>
            <w:tabs>
              <w:tab w:val="left" w:pos="1760"/>
              <w:tab w:val="right" w:leader="dot" w:pos="9062"/>
            </w:tabs>
            <w:rPr>
              <w:rFonts w:asciiTheme="minorHAnsi" w:eastAsiaTheme="minorEastAsia" w:hAnsiTheme="minorHAnsi"/>
              <w:noProof/>
              <w:sz w:val="22"/>
              <w:lang w:eastAsia="cs-CZ"/>
            </w:rPr>
          </w:pPr>
          <w:hyperlink w:anchor="_Toc470255201" w:history="1">
            <w:r w:rsidR="00B563CE" w:rsidRPr="00720819">
              <w:rPr>
                <w:rStyle w:val="Hyperlink"/>
                <w:noProof/>
              </w:rPr>
              <w:t>2.2.4</w:t>
            </w:r>
            <w:r w:rsidR="00B563CE">
              <w:rPr>
                <w:rFonts w:asciiTheme="minorHAnsi" w:eastAsiaTheme="minorEastAsia" w:hAnsiTheme="minorHAnsi"/>
                <w:noProof/>
                <w:sz w:val="22"/>
                <w:lang w:eastAsia="cs-CZ"/>
              </w:rPr>
              <w:tab/>
            </w:r>
            <w:r w:rsidR="00B563CE" w:rsidRPr="00720819">
              <w:rPr>
                <w:rStyle w:val="Hyperlink"/>
                <w:noProof/>
              </w:rPr>
              <w:t>ORB</w:t>
            </w:r>
            <w:r w:rsidR="00B563CE">
              <w:rPr>
                <w:noProof/>
                <w:webHidden/>
              </w:rPr>
              <w:tab/>
            </w:r>
            <w:r w:rsidR="00B563CE">
              <w:rPr>
                <w:noProof/>
                <w:webHidden/>
              </w:rPr>
              <w:fldChar w:fldCharType="begin"/>
            </w:r>
            <w:r w:rsidR="00B563CE">
              <w:rPr>
                <w:noProof/>
                <w:webHidden/>
              </w:rPr>
              <w:instrText xml:space="preserve"> PAGEREF _Toc470255201 \h </w:instrText>
            </w:r>
            <w:r w:rsidR="00B563CE">
              <w:rPr>
                <w:noProof/>
                <w:webHidden/>
              </w:rPr>
            </w:r>
            <w:r w:rsidR="00B563CE">
              <w:rPr>
                <w:noProof/>
                <w:webHidden/>
              </w:rPr>
              <w:fldChar w:fldCharType="separate"/>
            </w:r>
            <w:r>
              <w:rPr>
                <w:noProof/>
                <w:webHidden/>
              </w:rPr>
              <w:t>21</w:t>
            </w:r>
            <w:r w:rsidR="00B563CE">
              <w:rPr>
                <w:noProof/>
                <w:webHidden/>
              </w:rPr>
              <w:fldChar w:fldCharType="end"/>
            </w:r>
          </w:hyperlink>
        </w:p>
        <w:p w14:paraId="06044816" w14:textId="046A2F08" w:rsidR="00B563CE" w:rsidRDefault="00227CEB">
          <w:pPr>
            <w:pStyle w:val="TOC3"/>
            <w:tabs>
              <w:tab w:val="left" w:pos="1760"/>
              <w:tab w:val="right" w:leader="dot" w:pos="9062"/>
            </w:tabs>
            <w:rPr>
              <w:rFonts w:asciiTheme="minorHAnsi" w:eastAsiaTheme="minorEastAsia" w:hAnsiTheme="minorHAnsi"/>
              <w:noProof/>
              <w:sz w:val="22"/>
              <w:lang w:eastAsia="cs-CZ"/>
            </w:rPr>
          </w:pPr>
          <w:hyperlink w:anchor="_Toc470255202" w:history="1">
            <w:r w:rsidR="00B563CE" w:rsidRPr="00720819">
              <w:rPr>
                <w:rStyle w:val="Hyperlink"/>
                <w:noProof/>
              </w:rPr>
              <w:t>2.2.5</w:t>
            </w:r>
            <w:r w:rsidR="00B563CE">
              <w:rPr>
                <w:rFonts w:asciiTheme="minorHAnsi" w:eastAsiaTheme="minorEastAsia" w:hAnsiTheme="minorHAnsi"/>
                <w:noProof/>
                <w:sz w:val="22"/>
                <w:lang w:eastAsia="cs-CZ"/>
              </w:rPr>
              <w:tab/>
            </w:r>
            <w:r w:rsidR="00B563CE" w:rsidRPr="00720819">
              <w:rPr>
                <w:rStyle w:val="Hyperlink"/>
                <w:noProof/>
              </w:rPr>
              <w:t>BRISK – Binary Robust Invariant Scalable Keypoints</w:t>
            </w:r>
            <w:r w:rsidR="00B563CE">
              <w:rPr>
                <w:noProof/>
                <w:webHidden/>
              </w:rPr>
              <w:tab/>
            </w:r>
            <w:r w:rsidR="00B563CE">
              <w:rPr>
                <w:noProof/>
                <w:webHidden/>
              </w:rPr>
              <w:fldChar w:fldCharType="begin"/>
            </w:r>
            <w:r w:rsidR="00B563CE">
              <w:rPr>
                <w:noProof/>
                <w:webHidden/>
              </w:rPr>
              <w:instrText xml:space="preserve"> PAGEREF _Toc470255202 \h </w:instrText>
            </w:r>
            <w:r w:rsidR="00B563CE">
              <w:rPr>
                <w:noProof/>
                <w:webHidden/>
              </w:rPr>
            </w:r>
            <w:r w:rsidR="00B563CE">
              <w:rPr>
                <w:noProof/>
                <w:webHidden/>
              </w:rPr>
              <w:fldChar w:fldCharType="separate"/>
            </w:r>
            <w:r>
              <w:rPr>
                <w:noProof/>
                <w:webHidden/>
              </w:rPr>
              <w:t>21</w:t>
            </w:r>
            <w:r w:rsidR="00B563CE">
              <w:rPr>
                <w:noProof/>
                <w:webHidden/>
              </w:rPr>
              <w:fldChar w:fldCharType="end"/>
            </w:r>
          </w:hyperlink>
        </w:p>
        <w:p w14:paraId="6D4E3806" w14:textId="69923679" w:rsidR="00B563CE" w:rsidRDefault="00227CEB">
          <w:pPr>
            <w:pStyle w:val="TOC1"/>
            <w:tabs>
              <w:tab w:val="left" w:pos="1100"/>
              <w:tab w:val="right" w:leader="dot" w:pos="9062"/>
            </w:tabs>
            <w:rPr>
              <w:rFonts w:asciiTheme="minorHAnsi" w:eastAsiaTheme="minorEastAsia" w:hAnsiTheme="minorHAnsi"/>
              <w:noProof/>
              <w:sz w:val="22"/>
              <w:lang w:eastAsia="cs-CZ"/>
            </w:rPr>
          </w:pPr>
          <w:hyperlink w:anchor="_Toc470255203" w:history="1">
            <w:r w:rsidR="00B563CE" w:rsidRPr="00720819">
              <w:rPr>
                <w:rStyle w:val="Hyperlink"/>
                <w:noProof/>
              </w:rPr>
              <w:t>3</w:t>
            </w:r>
            <w:r w:rsidR="00B563CE">
              <w:rPr>
                <w:rFonts w:asciiTheme="minorHAnsi" w:eastAsiaTheme="minorEastAsia" w:hAnsiTheme="minorHAnsi"/>
                <w:noProof/>
                <w:sz w:val="22"/>
                <w:lang w:eastAsia="cs-CZ"/>
              </w:rPr>
              <w:tab/>
            </w:r>
            <w:r w:rsidR="00B563CE" w:rsidRPr="00720819">
              <w:rPr>
                <w:rStyle w:val="Hyperlink"/>
                <w:noProof/>
              </w:rPr>
              <w:t>AKTUÁLNÍ STAV</w:t>
            </w:r>
            <w:r w:rsidR="00B563CE">
              <w:rPr>
                <w:noProof/>
                <w:webHidden/>
              </w:rPr>
              <w:tab/>
            </w:r>
            <w:r w:rsidR="00B563CE">
              <w:rPr>
                <w:noProof/>
                <w:webHidden/>
              </w:rPr>
              <w:fldChar w:fldCharType="begin"/>
            </w:r>
            <w:r w:rsidR="00B563CE">
              <w:rPr>
                <w:noProof/>
                <w:webHidden/>
              </w:rPr>
              <w:instrText xml:space="preserve"> PAGEREF _Toc470255203 \h </w:instrText>
            </w:r>
            <w:r w:rsidR="00B563CE">
              <w:rPr>
                <w:noProof/>
                <w:webHidden/>
              </w:rPr>
            </w:r>
            <w:r w:rsidR="00B563CE">
              <w:rPr>
                <w:noProof/>
                <w:webHidden/>
              </w:rPr>
              <w:fldChar w:fldCharType="separate"/>
            </w:r>
            <w:r>
              <w:rPr>
                <w:noProof/>
                <w:webHidden/>
              </w:rPr>
              <w:t>24</w:t>
            </w:r>
            <w:r w:rsidR="00B563CE">
              <w:rPr>
                <w:noProof/>
                <w:webHidden/>
              </w:rPr>
              <w:fldChar w:fldCharType="end"/>
            </w:r>
          </w:hyperlink>
        </w:p>
        <w:p w14:paraId="6CC83BAF" w14:textId="329787E6" w:rsidR="00B563CE" w:rsidRDefault="00227CEB">
          <w:pPr>
            <w:pStyle w:val="TOC1"/>
            <w:tabs>
              <w:tab w:val="left" w:pos="1100"/>
              <w:tab w:val="right" w:leader="dot" w:pos="9062"/>
            </w:tabs>
            <w:rPr>
              <w:rFonts w:asciiTheme="minorHAnsi" w:eastAsiaTheme="minorEastAsia" w:hAnsiTheme="minorHAnsi"/>
              <w:noProof/>
              <w:sz w:val="22"/>
              <w:lang w:eastAsia="cs-CZ"/>
            </w:rPr>
          </w:pPr>
          <w:hyperlink w:anchor="_Toc470255204" w:history="1">
            <w:r w:rsidR="00B563CE" w:rsidRPr="00720819">
              <w:rPr>
                <w:rStyle w:val="Hyperlink"/>
                <w:noProof/>
              </w:rPr>
              <w:t>4</w:t>
            </w:r>
            <w:r w:rsidR="00B563CE">
              <w:rPr>
                <w:rFonts w:asciiTheme="minorHAnsi" w:eastAsiaTheme="minorEastAsia" w:hAnsiTheme="minorHAnsi"/>
                <w:noProof/>
                <w:sz w:val="22"/>
                <w:lang w:eastAsia="cs-CZ"/>
              </w:rPr>
              <w:tab/>
            </w:r>
            <w:r w:rsidR="00B563CE" w:rsidRPr="00720819">
              <w:rPr>
                <w:rStyle w:val="Hyperlink"/>
                <w:noProof/>
              </w:rPr>
              <w:t>ZÁVĚR</w:t>
            </w:r>
            <w:r w:rsidR="00B563CE">
              <w:rPr>
                <w:noProof/>
                <w:webHidden/>
              </w:rPr>
              <w:tab/>
            </w:r>
            <w:r w:rsidR="00B563CE">
              <w:rPr>
                <w:noProof/>
                <w:webHidden/>
              </w:rPr>
              <w:fldChar w:fldCharType="begin"/>
            </w:r>
            <w:r w:rsidR="00B563CE">
              <w:rPr>
                <w:noProof/>
                <w:webHidden/>
              </w:rPr>
              <w:instrText xml:space="preserve"> PAGEREF _Toc470255204 \h </w:instrText>
            </w:r>
            <w:r w:rsidR="00B563CE">
              <w:rPr>
                <w:noProof/>
                <w:webHidden/>
              </w:rPr>
            </w:r>
            <w:r w:rsidR="00B563CE">
              <w:rPr>
                <w:noProof/>
                <w:webHidden/>
              </w:rPr>
              <w:fldChar w:fldCharType="separate"/>
            </w:r>
            <w:r>
              <w:rPr>
                <w:noProof/>
                <w:webHidden/>
              </w:rPr>
              <w:t>25</w:t>
            </w:r>
            <w:r w:rsidR="00B563CE">
              <w:rPr>
                <w:noProof/>
                <w:webHidden/>
              </w:rPr>
              <w:fldChar w:fldCharType="end"/>
            </w:r>
          </w:hyperlink>
        </w:p>
        <w:p w14:paraId="58A68C01" w14:textId="4E6A093B" w:rsidR="00B563CE" w:rsidRDefault="00227CEB">
          <w:pPr>
            <w:pStyle w:val="TOC1"/>
            <w:tabs>
              <w:tab w:val="left" w:pos="1100"/>
              <w:tab w:val="right" w:leader="dot" w:pos="9062"/>
            </w:tabs>
            <w:rPr>
              <w:rFonts w:asciiTheme="minorHAnsi" w:eastAsiaTheme="minorEastAsia" w:hAnsiTheme="minorHAnsi"/>
              <w:noProof/>
              <w:sz w:val="22"/>
              <w:lang w:eastAsia="cs-CZ"/>
            </w:rPr>
          </w:pPr>
          <w:hyperlink w:anchor="_Toc470255205" w:history="1">
            <w:r w:rsidR="00B563CE" w:rsidRPr="00720819">
              <w:rPr>
                <w:rStyle w:val="Hyperlink"/>
                <w:noProof/>
              </w:rPr>
              <w:t>5</w:t>
            </w:r>
            <w:r w:rsidR="00B563CE">
              <w:rPr>
                <w:rFonts w:asciiTheme="minorHAnsi" w:eastAsiaTheme="minorEastAsia" w:hAnsiTheme="minorHAnsi"/>
                <w:noProof/>
                <w:sz w:val="22"/>
                <w:lang w:eastAsia="cs-CZ"/>
              </w:rPr>
              <w:tab/>
            </w:r>
            <w:r w:rsidR="00B563CE" w:rsidRPr="00720819">
              <w:rPr>
                <w:rStyle w:val="Hyperlink"/>
                <w:noProof/>
              </w:rPr>
              <w:t>SEZNAM LITERATURY</w:t>
            </w:r>
            <w:r w:rsidR="00B563CE">
              <w:rPr>
                <w:noProof/>
                <w:webHidden/>
              </w:rPr>
              <w:tab/>
            </w:r>
            <w:r w:rsidR="00B563CE">
              <w:rPr>
                <w:noProof/>
                <w:webHidden/>
              </w:rPr>
              <w:fldChar w:fldCharType="begin"/>
            </w:r>
            <w:r w:rsidR="00B563CE">
              <w:rPr>
                <w:noProof/>
                <w:webHidden/>
              </w:rPr>
              <w:instrText xml:space="preserve"> PAGEREF _Toc470255205 \h </w:instrText>
            </w:r>
            <w:r w:rsidR="00B563CE">
              <w:rPr>
                <w:noProof/>
                <w:webHidden/>
              </w:rPr>
            </w:r>
            <w:r w:rsidR="00B563CE">
              <w:rPr>
                <w:noProof/>
                <w:webHidden/>
              </w:rPr>
              <w:fldChar w:fldCharType="separate"/>
            </w:r>
            <w:r>
              <w:rPr>
                <w:noProof/>
                <w:webHidden/>
              </w:rPr>
              <w:t>26</w:t>
            </w:r>
            <w:r w:rsidR="00B563CE">
              <w:rPr>
                <w:noProof/>
                <w:webHidden/>
              </w:rPr>
              <w:fldChar w:fldCharType="end"/>
            </w:r>
          </w:hyperlink>
        </w:p>
        <w:p w14:paraId="0855DDB4" w14:textId="3AC8B13E" w:rsidR="00B563CE" w:rsidRDefault="00227CEB">
          <w:pPr>
            <w:pStyle w:val="TOC1"/>
            <w:tabs>
              <w:tab w:val="left" w:pos="1100"/>
              <w:tab w:val="right" w:leader="dot" w:pos="9062"/>
            </w:tabs>
            <w:rPr>
              <w:rFonts w:asciiTheme="minorHAnsi" w:eastAsiaTheme="minorEastAsia" w:hAnsiTheme="minorHAnsi"/>
              <w:noProof/>
              <w:sz w:val="22"/>
              <w:lang w:eastAsia="cs-CZ"/>
            </w:rPr>
          </w:pPr>
          <w:hyperlink w:anchor="_Toc470255206" w:history="1">
            <w:r w:rsidR="00B563CE" w:rsidRPr="00720819">
              <w:rPr>
                <w:rStyle w:val="Hyperlink"/>
                <w:noProof/>
              </w:rPr>
              <w:t>6</w:t>
            </w:r>
            <w:r w:rsidR="00B563CE">
              <w:rPr>
                <w:rFonts w:asciiTheme="minorHAnsi" w:eastAsiaTheme="minorEastAsia" w:hAnsiTheme="minorHAnsi"/>
                <w:noProof/>
                <w:sz w:val="22"/>
                <w:lang w:eastAsia="cs-CZ"/>
              </w:rPr>
              <w:tab/>
            </w:r>
            <w:r w:rsidR="00B563CE" w:rsidRPr="00720819">
              <w:rPr>
                <w:rStyle w:val="Hyperlink"/>
                <w:noProof/>
              </w:rPr>
              <w:t>SEZNAM ZKRATEK A PŘÍLOH</w:t>
            </w:r>
            <w:r w:rsidR="00B563CE">
              <w:rPr>
                <w:noProof/>
                <w:webHidden/>
              </w:rPr>
              <w:tab/>
            </w:r>
            <w:r w:rsidR="00B563CE">
              <w:rPr>
                <w:noProof/>
                <w:webHidden/>
              </w:rPr>
              <w:fldChar w:fldCharType="begin"/>
            </w:r>
            <w:r w:rsidR="00B563CE">
              <w:rPr>
                <w:noProof/>
                <w:webHidden/>
              </w:rPr>
              <w:instrText xml:space="preserve"> PAGEREF _Toc470255206 \h </w:instrText>
            </w:r>
            <w:r w:rsidR="00B563CE">
              <w:rPr>
                <w:noProof/>
                <w:webHidden/>
              </w:rPr>
            </w:r>
            <w:r w:rsidR="00B563CE">
              <w:rPr>
                <w:noProof/>
                <w:webHidden/>
              </w:rPr>
              <w:fldChar w:fldCharType="separate"/>
            </w:r>
            <w:r>
              <w:rPr>
                <w:noProof/>
                <w:webHidden/>
              </w:rPr>
              <w:t>28</w:t>
            </w:r>
            <w:r w:rsidR="00B563CE">
              <w:rPr>
                <w:noProof/>
                <w:webHidden/>
              </w:rPr>
              <w:fldChar w:fldCharType="end"/>
            </w:r>
          </w:hyperlink>
        </w:p>
        <w:p w14:paraId="612705F9" w14:textId="1970B47B" w:rsidR="00B563CE" w:rsidRDefault="00227CEB">
          <w:pPr>
            <w:pStyle w:val="TOC2"/>
            <w:tabs>
              <w:tab w:val="left" w:pos="1540"/>
              <w:tab w:val="right" w:leader="dot" w:pos="9062"/>
            </w:tabs>
            <w:rPr>
              <w:rFonts w:asciiTheme="minorHAnsi" w:eastAsiaTheme="minorEastAsia" w:hAnsiTheme="minorHAnsi"/>
              <w:noProof/>
              <w:sz w:val="22"/>
              <w:lang w:eastAsia="cs-CZ"/>
            </w:rPr>
          </w:pPr>
          <w:hyperlink w:anchor="_Toc470255207" w:history="1">
            <w:r w:rsidR="00B563CE" w:rsidRPr="00720819">
              <w:rPr>
                <w:rStyle w:val="Hyperlink"/>
                <w:noProof/>
              </w:rPr>
              <w:t>6.1</w:t>
            </w:r>
            <w:r w:rsidR="00B563CE">
              <w:rPr>
                <w:rFonts w:asciiTheme="minorHAnsi" w:eastAsiaTheme="minorEastAsia" w:hAnsiTheme="minorHAnsi"/>
                <w:noProof/>
                <w:sz w:val="22"/>
                <w:lang w:eastAsia="cs-CZ"/>
              </w:rPr>
              <w:tab/>
            </w:r>
            <w:r w:rsidR="00B563CE" w:rsidRPr="00720819">
              <w:rPr>
                <w:rStyle w:val="Hyperlink"/>
                <w:noProof/>
              </w:rPr>
              <w:t>Seznam zkratek</w:t>
            </w:r>
            <w:r w:rsidR="00B563CE">
              <w:rPr>
                <w:noProof/>
                <w:webHidden/>
              </w:rPr>
              <w:tab/>
            </w:r>
            <w:r w:rsidR="00B563CE">
              <w:rPr>
                <w:noProof/>
                <w:webHidden/>
              </w:rPr>
              <w:fldChar w:fldCharType="begin"/>
            </w:r>
            <w:r w:rsidR="00B563CE">
              <w:rPr>
                <w:noProof/>
                <w:webHidden/>
              </w:rPr>
              <w:instrText xml:space="preserve"> PAGEREF _Toc470255207 \h </w:instrText>
            </w:r>
            <w:r w:rsidR="00B563CE">
              <w:rPr>
                <w:noProof/>
                <w:webHidden/>
              </w:rPr>
            </w:r>
            <w:r w:rsidR="00B563CE">
              <w:rPr>
                <w:noProof/>
                <w:webHidden/>
              </w:rPr>
              <w:fldChar w:fldCharType="separate"/>
            </w:r>
            <w:r>
              <w:rPr>
                <w:noProof/>
                <w:webHidden/>
              </w:rPr>
              <w:t>28</w:t>
            </w:r>
            <w:r w:rsidR="00B563CE">
              <w:rPr>
                <w:noProof/>
                <w:webHidden/>
              </w:rPr>
              <w:fldChar w:fldCharType="end"/>
            </w:r>
          </w:hyperlink>
        </w:p>
        <w:p w14:paraId="311D1B84" w14:textId="77777777" w:rsidR="004B6F00" w:rsidRPr="00262B1E" w:rsidRDefault="004B6F00" w:rsidP="004B6F00">
          <w:r w:rsidRPr="00262B1E">
            <w:rPr>
              <w:b/>
              <w:bCs/>
            </w:rPr>
            <w:fldChar w:fldCharType="end"/>
          </w:r>
        </w:p>
      </w:sdtContent>
    </w:sdt>
    <w:p w14:paraId="44B56CAC" w14:textId="77777777" w:rsidR="008E23F8" w:rsidRPr="00262B1E" w:rsidRDefault="00901002">
      <w:pPr>
        <w:spacing w:line="259" w:lineRule="auto"/>
      </w:pPr>
      <w:r w:rsidRPr="00262B1E">
        <w:br w:type="page"/>
      </w:r>
    </w:p>
    <w:p w14:paraId="7F16D487" w14:textId="77777777" w:rsidR="008E23F8" w:rsidRPr="00262B1E" w:rsidRDefault="008E23F8" w:rsidP="004B6F00">
      <w:pPr>
        <w:pStyle w:val="Heading1"/>
        <w:numPr>
          <w:ilvl w:val="0"/>
          <w:numId w:val="0"/>
        </w:numPr>
        <w:ind w:left="432" w:hanging="432"/>
      </w:pPr>
      <w:bookmarkStart w:id="35" w:name="_Toc468643994"/>
      <w:bookmarkStart w:id="36" w:name="_Toc469236433"/>
      <w:bookmarkStart w:id="37" w:name="_Toc470253499"/>
      <w:bookmarkStart w:id="38" w:name="_Toc470255186"/>
      <w:r w:rsidRPr="00262B1E">
        <w:lastRenderedPageBreak/>
        <w:t>SEZNAM OBRÁZKŮ</w:t>
      </w:r>
      <w:bookmarkEnd w:id="35"/>
      <w:bookmarkEnd w:id="36"/>
      <w:bookmarkEnd w:id="37"/>
      <w:bookmarkEnd w:id="38"/>
    </w:p>
    <w:p w14:paraId="29E43B47" w14:textId="77777777" w:rsidR="00AC3DF8" w:rsidRPr="00262B1E" w:rsidRDefault="00AC3DF8" w:rsidP="00AC3DF8"/>
    <w:p w14:paraId="124C05BE" w14:textId="1216FECE" w:rsidR="00E21BA3" w:rsidRDefault="00EC2D00" w:rsidP="00E21BA3">
      <w:pPr>
        <w:pStyle w:val="TableofFigures"/>
        <w:tabs>
          <w:tab w:val="right" w:leader="dot" w:pos="9062"/>
        </w:tabs>
        <w:ind w:firstLine="0"/>
        <w:rPr>
          <w:rFonts w:asciiTheme="minorHAnsi" w:eastAsiaTheme="minorEastAsia" w:hAnsiTheme="minorHAnsi"/>
          <w:noProof/>
          <w:sz w:val="22"/>
          <w:lang w:val="en-US"/>
        </w:rPr>
      </w:pPr>
      <w:r w:rsidRPr="00262B1E">
        <w:fldChar w:fldCharType="begin"/>
      </w:r>
      <w:r w:rsidRPr="00262B1E">
        <w:instrText xml:space="preserve"> TOC \h \z \c "Obr." </w:instrText>
      </w:r>
      <w:r w:rsidRPr="00262B1E">
        <w:fldChar w:fldCharType="separate"/>
      </w:r>
      <w:hyperlink w:anchor="_Toc471287820" w:history="1">
        <w:r w:rsidR="00E21BA3" w:rsidRPr="002E0554">
          <w:rPr>
            <w:rStyle w:val="Hyperlink"/>
            <w:noProof/>
          </w:rPr>
          <w:t>Obr. 1 – Mezikroky v algoritmu pro nalezení rohů displeje – vstupní obraz (vlevo nahoře), binarizovaný obraz (vpravo nahoře), segmentovaný obraz (vlevo dole), výsledek (vpravo dole)</w:t>
        </w:r>
        <w:r w:rsidR="00E21BA3">
          <w:rPr>
            <w:noProof/>
            <w:webHidden/>
          </w:rPr>
          <w:tab/>
        </w:r>
        <w:r w:rsidR="00E21BA3">
          <w:rPr>
            <w:noProof/>
            <w:webHidden/>
          </w:rPr>
          <w:fldChar w:fldCharType="begin"/>
        </w:r>
        <w:r w:rsidR="00E21BA3">
          <w:rPr>
            <w:noProof/>
            <w:webHidden/>
          </w:rPr>
          <w:instrText xml:space="preserve"> PAGEREF _Toc471287820 \h </w:instrText>
        </w:r>
        <w:r w:rsidR="00E21BA3">
          <w:rPr>
            <w:noProof/>
            <w:webHidden/>
          </w:rPr>
        </w:r>
        <w:r w:rsidR="00E21BA3">
          <w:rPr>
            <w:noProof/>
            <w:webHidden/>
          </w:rPr>
          <w:fldChar w:fldCharType="separate"/>
        </w:r>
        <w:r w:rsidR="00227CEB">
          <w:rPr>
            <w:noProof/>
            <w:webHidden/>
          </w:rPr>
          <w:t>10</w:t>
        </w:r>
        <w:r w:rsidR="00E21BA3">
          <w:rPr>
            <w:noProof/>
            <w:webHidden/>
          </w:rPr>
          <w:fldChar w:fldCharType="end"/>
        </w:r>
      </w:hyperlink>
    </w:p>
    <w:p w14:paraId="0984F7A9" w14:textId="24BE5D9C"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21" w:history="1">
        <w:r w:rsidR="00E21BA3" w:rsidRPr="002E0554">
          <w:rPr>
            <w:rStyle w:val="Hyperlink"/>
            <w:noProof/>
          </w:rPr>
          <w:t>Obr. 2 - Snímek obrazovky před (vlevo) a po(vpravo) transformaci kontrastu</w:t>
        </w:r>
        <w:r w:rsidR="00E21BA3">
          <w:rPr>
            <w:noProof/>
            <w:webHidden/>
          </w:rPr>
          <w:tab/>
        </w:r>
        <w:r w:rsidR="00E21BA3">
          <w:rPr>
            <w:noProof/>
            <w:webHidden/>
          </w:rPr>
          <w:fldChar w:fldCharType="begin"/>
        </w:r>
        <w:r w:rsidR="00E21BA3">
          <w:rPr>
            <w:noProof/>
            <w:webHidden/>
          </w:rPr>
          <w:instrText xml:space="preserve"> PAGEREF _Toc471287821 \h </w:instrText>
        </w:r>
        <w:r w:rsidR="00E21BA3">
          <w:rPr>
            <w:noProof/>
            <w:webHidden/>
          </w:rPr>
        </w:r>
        <w:r w:rsidR="00E21BA3">
          <w:rPr>
            <w:noProof/>
            <w:webHidden/>
          </w:rPr>
          <w:fldChar w:fldCharType="separate"/>
        </w:r>
        <w:r>
          <w:rPr>
            <w:noProof/>
            <w:webHidden/>
          </w:rPr>
          <w:t>11</w:t>
        </w:r>
        <w:r w:rsidR="00E21BA3">
          <w:rPr>
            <w:noProof/>
            <w:webHidden/>
          </w:rPr>
          <w:fldChar w:fldCharType="end"/>
        </w:r>
      </w:hyperlink>
    </w:p>
    <w:p w14:paraId="4D1DB342" w14:textId="1E0895A5"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22" w:history="1">
        <w:r w:rsidR="00E21BA3" w:rsidRPr="002E0554">
          <w:rPr>
            <w:rStyle w:val="Hyperlink"/>
            <w:noProof/>
          </w:rPr>
          <w:t>Obr. 3 – Příklady problematických obrazovek: a) jinak barevný okraj b) výrazný šum c) nízký jas (obrazovka je reálně bílá) d) nemonotónní obrazovka s výrazným zastoupením bílé, která musí pokračovat k analýze</w:t>
        </w:r>
        <w:r w:rsidR="00E21BA3">
          <w:rPr>
            <w:noProof/>
            <w:webHidden/>
          </w:rPr>
          <w:tab/>
        </w:r>
        <w:r w:rsidR="00E21BA3">
          <w:rPr>
            <w:noProof/>
            <w:webHidden/>
          </w:rPr>
          <w:fldChar w:fldCharType="begin"/>
        </w:r>
        <w:r w:rsidR="00E21BA3">
          <w:rPr>
            <w:noProof/>
            <w:webHidden/>
          </w:rPr>
          <w:instrText xml:space="preserve"> PAGEREF _Toc471287822 \h </w:instrText>
        </w:r>
        <w:r w:rsidR="00E21BA3">
          <w:rPr>
            <w:noProof/>
            <w:webHidden/>
          </w:rPr>
        </w:r>
        <w:r w:rsidR="00E21BA3">
          <w:rPr>
            <w:noProof/>
            <w:webHidden/>
          </w:rPr>
          <w:fldChar w:fldCharType="separate"/>
        </w:r>
        <w:r>
          <w:rPr>
            <w:noProof/>
            <w:webHidden/>
          </w:rPr>
          <w:t>12</w:t>
        </w:r>
        <w:r w:rsidR="00E21BA3">
          <w:rPr>
            <w:noProof/>
            <w:webHidden/>
          </w:rPr>
          <w:fldChar w:fldCharType="end"/>
        </w:r>
      </w:hyperlink>
    </w:p>
    <w:p w14:paraId="0772D2E8" w14:textId="1E2B1351"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23" w:history="1">
        <w:r w:rsidR="00E21BA3" w:rsidRPr="002E0554">
          <w:rPr>
            <w:rStyle w:val="Hyperlink"/>
            <w:noProof/>
          </w:rPr>
          <w:t>Obr. 4 – Schéma filtrace ve výkonovém spektru</w:t>
        </w:r>
        <w:r w:rsidR="00E21BA3">
          <w:rPr>
            <w:noProof/>
            <w:webHidden/>
          </w:rPr>
          <w:tab/>
        </w:r>
        <w:r w:rsidR="00E21BA3">
          <w:rPr>
            <w:noProof/>
            <w:webHidden/>
          </w:rPr>
          <w:fldChar w:fldCharType="begin"/>
        </w:r>
        <w:r w:rsidR="00E21BA3">
          <w:rPr>
            <w:noProof/>
            <w:webHidden/>
          </w:rPr>
          <w:instrText xml:space="preserve"> PAGEREF _Toc471287823 \h </w:instrText>
        </w:r>
        <w:r w:rsidR="00E21BA3">
          <w:rPr>
            <w:noProof/>
            <w:webHidden/>
          </w:rPr>
        </w:r>
        <w:r w:rsidR="00E21BA3">
          <w:rPr>
            <w:noProof/>
            <w:webHidden/>
          </w:rPr>
          <w:fldChar w:fldCharType="separate"/>
        </w:r>
        <w:r>
          <w:rPr>
            <w:noProof/>
            <w:webHidden/>
          </w:rPr>
          <w:t>13</w:t>
        </w:r>
        <w:r w:rsidR="00E21BA3">
          <w:rPr>
            <w:noProof/>
            <w:webHidden/>
          </w:rPr>
          <w:fldChar w:fldCharType="end"/>
        </w:r>
      </w:hyperlink>
    </w:p>
    <w:p w14:paraId="5B11BF48" w14:textId="50E86984"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24" w:history="1">
        <w:r w:rsidR="00E21BA3" w:rsidRPr="002E0554">
          <w:rPr>
            <w:rStyle w:val="Hyperlink"/>
            <w:noProof/>
          </w:rPr>
          <w:t>Obr. 5 – Výsledek filtrace šumu typu moaré</w:t>
        </w:r>
        <w:r w:rsidR="00E21BA3">
          <w:rPr>
            <w:noProof/>
            <w:webHidden/>
          </w:rPr>
          <w:tab/>
        </w:r>
        <w:r w:rsidR="00E21BA3">
          <w:rPr>
            <w:noProof/>
            <w:webHidden/>
          </w:rPr>
          <w:fldChar w:fldCharType="begin"/>
        </w:r>
        <w:r w:rsidR="00E21BA3">
          <w:rPr>
            <w:noProof/>
            <w:webHidden/>
          </w:rPr>
          <w:instrText xml:space="preserve"> PAGEREF _Toc471287824 \h </w:instrText>
        </w:r>
        <w:r w:rsidR="00E21BA3">
          <w:rPr>
            <w:noProof/>
            <w:webHidden/>
          </w:rPr>
        </w:r>
        <w:r w:rsidR="00E21BA3">
          <w:rPr>
            <w:noProof/>
            <w:webHidden/>
          </w:rPr>
          <w:fldChar w:fldCharType="separate"/>
        </w:r>
        <w:r>
          <w:rPr>
            <w:noProof/>
            <w:webHidden/>
          </w:rPr>
          <w:t>13</w:t>
        </w:r>
        <w:r w:rsidR="00E21BA3">
          <w:rPr>
            <w:noProof/>
            <w:webHidden/>
          </w:rPr>
          <w:fldChar w:fldCharType="end"/>
        </w:r>
      </w:hyperlink>
    </w:p>
    <w:p w14:paraId="52E4256A" w14:textId="404A32A9"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25" w:history="1">
        <w:r w:rsidR="00E21BA3" w:rsidRPr="002E0554">
          <w:rPr>
            <w:rStyle w:val="Hyperlink"/>
            <w:noProof/>
          </w:rPr>
          <w:t>Obr. 6 – Výsledek filtrace šumu typu moaré na monotónním obraze</w:t>
        </w:r>
        <w:r w:rsidR="00E21BA3">
          <w:rPr>
            <w:noProof/>
            <w:webHidden/>
          </w:rPr>
          <w:tab/>
        </w:r>
        <w:r w:rsidR="00E21BA3">
          <w:rPr>
            <w:noProof/>
            <w:webHidden/>
          </w:rPr>
          <w:fldChar w:fldCharType="begin"/>
        </w:r>
        <w:r w:rsidR="00E21BA3">
          <w:rPr>
            <w:noProof/>
            <w:webHidden/>
          </w:rPr>
          <w:instrText xml:space="preserve"> PAGEREF _Toc471287825 \h </w:instrText>
        </w:r>
        <w:r w:rsidR="00E21BA3">
          <w:rPr>
            <w:noProof/>
            <w:webHidden/>
          </w:rPr>
        </w:r>
        <w:r w:rsidR="00E21BA3">
          <w:rPr>
            <w:noProof/>
            <w:webHidden/>
          </w:rPr>
          <w:fldChar w:fldCharType="separate"/>
        </w:r>
        <w:r>
          <w:rPr>
            <w:noProof/>
            <w:webHidden/>
          </w:rPr>
          <w:t>13</w:t>
        </w:r>
        <w:r w:rsidR="00E21BA3">
          <w:rPr>
            <w:noProof/>
            <w:webHidden/>
          </w:rPr>
          <w:fldChar w:fldCharType="end"/>
        </w:r>
      </w:hyperlink>
    </w:p>
    <w:p w14:paraId="157C41CE" w14:textId="31D8E9F4"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26" w:history="1">
        <w:r w:rsidR="00E21BA3" w:rsidRPr="002E0554">
          <w:rPr>
            <w:rStyle w:val="Hyperlink"/>
            <w:noProof/>
          </w:rPr>
          <w:t>Obr. 7 – Obrazová pyramida</w:t>
        </w:r>
        <w:r w:rsidR="00E21BA3">
          <w:rPr>
            <w:noProof/>
            <w:webHidden/>
          </w:rPr>
          <w:tab/>
        </w:r>
        <w:r w:rsidR="00E21BA3">
          <w:rPr>
            <w:noProof/>
            <w:webHidden/>
          </w:rPr>
          <w:fldChar w:fldCharType="begin"/>
        </w:r>
        <w:r w:rsidR="00E21BA3">
          <w:rPr>
            <w:noProof/>
            <w:webHidden/>
          </w:rPr>
          <w:instrText xml:space="preserve"> PAGEREF _Toc471287826 \h </w:instrText>
        </w:r>
        <w:r w:rsidR="00E21BA3">
          <w:rPr>
            <w:noProof/>
            <w:webHidden/>
          </w:rPr>
        </w:r>
        <w:r w:rsidR="00E21BA3">
          <w:rPr>
            <w:noProof/>
            <w:webHidden/>
          </w:rPr>
          <w:fldChar w:fldCharType="separate"/>
        </w:r>
        <w:r>
          <w:rPr>
            <w:noProof/>
            <w:webHidden/>
          </w:rPr>
          <w:t>15</w:t>
        </w:r>
        <w:r w:rsidR="00E21BA3">
          <w:rPr>
            <w:noProof/>
            <w:webHidden/>
          </w:rPr>
          <w:fldChar w:fldCharType="end"/>
        </w:r>
      </w:hyperlink>
    </w:p>
    <w:p w14:paraId="5AF53DB2" w14:textId="6D9ED052"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27" w:history="1">
        <w:r w:rsidR="00E21BA3" w:rsidRPr="002E0554">
          <w:rPr>
            <w:rStyle w:val="Hyperlink"/>
            <w:noProof/>
          </w:rPr>
          <w:t>Obr. 8 – Reprezentace vlastností objektů v obraze na základě vlastních hodnot matice M</w:t>
        </w:r>
        <w:r w:rsidR="00E21BA3">
          <w:rPr>
            <w:noProof/>
            <w:webHidden/>
          </w:rPr>
          <w:tab/>
        </w:r>
        <w:r w:rsidR="00E21BA3">
          <w:rPr>
            <w:noProof/>
            <w:webHidden/>
          </w:rPr>
          <w:fldChar w:fldCharType="begin"/>
        </w:r>
        <w:r w:rsidR="00E21BA3">
          <w:rPr>
            <w:noProof/>
            <w:webHidden/>
          </w:rPr>
          <w:instrText xml:space="preserve"> PAGEREF _Toc471287827 \h </w:instrText>
        </w:r>
        <w:r w:rsidR="00E21BA3">
          <w:rPr>
            <w:noProof/>
            <w:webHidden/>
          </w:rPr>
        </w:r>
        <w:r w:rsidR="00E21BA3">
          <w:rPr>
            <w:noProof/>
            <w:webHidden/>
          </w:rPr>
          <w:fldChar w:fldCharType="separate"/>
        </w:r>
        <w:r>
          <w:rPr>
            <w:noProof/>
            <w:webHidden/>
          </w:rPr>
          <w:t>17</w:t>
        </w:r>
        <w:r w:rsidR="00E21BA3">
          <w:rPr>
            <w:noProof/>
            <w:webHidden/>
          </w:rPr>
          <w:fldChar w:fldCharType="end"/>
        </w:r>
      </w:hyperlink>
    </w:p>
    <w:p w14:paraId="0D4CC8E8" w14:textId="35C473A9"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28" w:history="1">
        <w:r w:rsidR="00E21BA3" w:rsidRPr="002E0554">
          <w:rPr>
            <w:rStyle w:val="Hyperlink"/>
            <w:noProof/>
          </w:rPr>
          <w:t>Obr. 9 – Test pro detekci rohů v segment 12x12 pixelů. Zvýrazněné čtverce jsou pixely v určité vzdálenosti od středu potenciálního příznaku p a jsou používány pro jeho hodnocení.  Část kružnice, která je naznačená čárkovaně, označuje pixely, které jsou alespoň o prahovou hodnotu jasnější než p. [10]</w:t>
        </w:r>
        <w:r w:rsidR="00E21BA3">
          <w:rPr>
            <w:noProof/>
            <w:webHidden/>
          </w:rPr>
          <w:tab/>
        </w:r>
        <w:r w:rsidR="00E21BA3">
          <w:rPr>
            <w:noProof/>
            <w:webHidden/>
          </w:rPr>
          <w:fldChar w:fldCharType="begin"/>
        </w:r>
        <w:r w:rsidR="00E21BA3">
          <w:rPr>
            <w:noProof/>
            <w:webHidden/>
          </w:rPr>
          <w:instrText xml:space="preserve"> PAGEREF _Toc471287828 \h </w:instrText>
        </w:r>
        <w:r w:rsidR="00E21BA3">
          <w:rPr>
            <w:noProof/>
            <w:webHidden/>
          </w:rPr>
        </w:r>
        <w:r w:rsidR="00E21BA3">
          <w:rPr>
            <w:noProof/>
            <w:webHidden/>
          </w:rPr>
          <w:fldChar w:fldCharType="separate"/>
        </w:r>
        <w:r>
          <w:rPr>
            <w:noProof/>
            <w:webHidden/>
          </w:rPr>
          <w:t>18</w:t>
        </w:r>
        <w:r w:rsidR="00E21BA3">
          <w:rPr>
            <w:noProof/>
            <w:webHidden/>
          </w:rPr>
          <w:fldChar w:fldCharType="end"/>
        </w:r>
      </w:hyperlink>
    </w:p>
    <w:p w14:paraId="55C42DB1" w14:textId="2C328830"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29" w:history="1">
        <w:r w:rsidR="00E21BA3" w:rsidRPr="002E0554">
          <w:rPr>
            <w:rStyle w:val="Hyperlink"/>
            <w:noProof/>
          </w:rPr>
          <w:t>Obr. 10 – diskrétní a ořezaná druhá parciální derivace Gaussovy funkce Dyy, dále Dxy, krabicový filtr aproximující Dyy, krabicový filtr aproximující Dxy</w:t>
        </w:r>
        <w:r w:rsidR="00E21BA3">
          <w:rPr>
            <w:noProof/>
            <w:webHidden/>
          </w:rPr>
          <w:tab/>
        </w:r>
        <w:r w:rsidR="00E21BA3">
          <w:rPr>
            <w:noProof/>
            <w:webHidden/>
          </w:rPr>
          <w:fldChar w:fldCharType="begin"/>
        </w:r>
        <w:r w:rsidR="00E21BA3">
          <w:rPr>
            <w:noProof/>
            <w:webHidden/>
          </w:rPr>
          <w:instrText xml:space="preserve"> PAGEREF _Toc471287829 \h </w:instrText>
        </w:r>
        <w:r w:rsidR="00E21BA3">
          <w:rPr>
            <w:noProof/>
            <w:webHidden/>
          </w:rPr>
        </w:r>
        <w:r w:rsidR="00E21BA3">
          <w:rPr>
            <w:noProof/>
            <w:webHidden/>
          </w:rPr>
          <w:fldChar w:fldCharType="separate"/>
        </w:r>
        <w:r>
          <w:rPr>
            <w:noProof/>
            <w:webHidden/>
          </w:rPr>
          <w:t>19</w:t>
        </w:r>
        <w:r w:rsidR="00E21BA3">
          <w:rPr>
            <w:noProof/>
            <w:webHidden/>
          </w:rPr>
          <w:fldChar w:fldCharType="end"/>
        </w:r>
      </w:hyperlink>
    </w:p>
    <w:p w14:paraId="6219CF18" w14:textId="655B395C"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30" w:history="1">
        <w:r w:rsidR="00E21BA3" w:rsidRPr="002E0554">
          <w:rPr>
            <w:rStyle w:val="Hyperlink"/>
            <w:noProof/>
          </w:rPr>
          <w:t>Obr. 11 – Interpolace bodu zájmu ve vrstvě c</w:t>
        </w:r>
        <w:r w:rsidR="00E21BA3" w:rsidRPr="002E0554">
          <w:rPr>
            <w:rStyle w:val="Hyperlink"/>
            <w:noProof/>
            <w:vertAlign w:val="subscript"/>
          </w:rPr>
          <w:t>i</w:t>
        </w:r>
        <w:r w:rsidR="00E21BA3" w:rsidRPr="002E0554">
          <w:rPr>
            <w:rStyle w:val="Hyperlink"/>
            <w:noProof/>
          </w:rPr>
          <w:t xml:space="preserve"> a maxim ve vrstvách d</w:t>
        </w:r>
        <w:r w:rsidR="00E21BA3" w:rsidRPr="002E0554">
          <w:rPr>
            <w:rStyle w:val="Hyperlink"/>
            <w:noProof/>
            <w:vertAlign w:val="subscript"/>
          </w:rPr>
          <w:t>i</w:t>
        </w:r>
        <w:r w:rsidR="00E21BA3" w:rsidRPr="002E0554">
          <w:rPr>
            <w:rStyle w:val="Hyperlink"/>
            <w:noProof/>
          </w:rPr>
          <w:t xml:space="preserve"> a d</w:t>
        </w:r>
        <w:r w:rsidR="00E21BA3" w:rsidRPr="002E0554">
          <w:rPr>
            <w:rStyle w:val="Hyperlink"/>
            <w:noProof/>
            <w:vertAlign w:val="subscript"/>
          </w:rPr>
          <w:t>i-1</w:t>
        </w:r>
        <w:r w:rsidR="00E21BA3" w:rsidRPr="002E0554">
          <w:rPr>
            <w:rStyle w:val="Hyperlink"/>
            <w:noProof/>
          </w:rPr>
          <w:t xml:space="preserve"> [24]</w:t>
        </w:r>
        <w:r w:rsidR="00E21BA3">
          <w:rPr>
            <w:noProof/>
            <w:webHidden/>
          </w:rPr>
          <w:tab/>
        </w:r>
        <w:r w:rsidR="00E21BA3">
          <w:rPr>
            <w:noProof/>
            <w:webHidden/>
          </w:rPr>
          <w:fldChar w:fldCharType="begin"/>
        </w:r>
        <w:r w:rsidR="00E21BA3">
          <w:rPr>
            <w:noProof/>
            <w:webHidden/>
          </w:rPr>
          <w:instrText xml:space="preserve"> PAGEREF _Toc471287830 \h </w:instrText>
        </w:r>
        <w:r w:rsidR="00E21BA3">
          <w:rPr>
            <w:noProof/>
            <w:webHidden/>
          </w:rPr>
        </w:r>
        <w:r w:rsidR="00E21BA3">
          <w:rPr>
            <w:noProof/>
            <w:webHidden/>
          </w:rPr>
          <w:fldChar w:fldCharType="separate"/>
        </w:r>
        <w:r>
          <w:rPr>
            <w:noProof/>
            <w:webHidden/>
          </w:rPr>
          <w:t>22</w:t>
        </w:r>
        <w:r w:rsidR="00E21BA3">
          <w:rPr>
            <w:noProof/>
            <w:webHidden/>
          </w:rPr>
          <w:fldChar w:fldCharType="end"/>
        </w:r>
      </w:hyperlink>
    </w:p>
    <w:p w14:paraId="132AA5DC" w14:textId="5F0678DA" w:rsidR="00E21BA3" w:rsidRDefault="00227CEB" w:rsidP="00E21BA3">
      <w:pPr>
        <w:pStyle w:val="TableofFigures"/>
        <w:tabs>
          <w:tab w:val="right" w:leader="dot" w:pos="9062"/>
        </w:tabs>
        <w:ind w:firstLine="0"/>
        <w:rPr>
          <w:rFonts w:asciiTheme="minorHAnsi" w:eastAsiaTheme="minorEastAsia" w:hAnsiTheme="minorHAnsi"/>
          <w:noProof/>
          <w:sz w:val="22"/>
          <w:lang w:val="en-US"/>
        </w:rPr>
      </w:pPr>
      <w:hyperlink w:anchor="_Toc471287831" w:history="1">
        <w:r w:rsidR="00E21BA3" w:rsidRPr="002E0554">
          <w:rPr>
            <w:rStyle w:val="Hyperlink"/>
            <w:noProof/>
          </w:rPr>
          <w:t xml:space="preserve">Obr. 12 – Schéma vzorkování, modré body naznačují vzorkovací pozice. Poloměr čárkovaných červených kruhů koresponduje se standartní odchylkou </w:t>
        </w:r>
        <w:r w:rsidR="00E21BA3" w:rsidRPr="002E0554">
          <w:rPr>
            <w:rStyle w:val="Hyperlink"/>
            <w:rFonts w:cs="Times New Roman"/>
            <w:noProof/>
          </w:rPr>
          <w:t>σ</w:t>
        </w:r>
        <w:r w:rsidR="00E21BA3" w:rsidRPr="002E0554">
          <w:rPr>
            <w:rStyle w:val="Hyperlink"/>
            <w:noProof/>
          </w:rPr>
          <w:t xml:space="preserve"> Gaussova vyhlazovacího filtru aplikovaného v bodech vzorkování [24]</w:t>
        </w:r>
        <w:r w:rsidR="00E21BA3">
          <w:rPr>
            <w:noProof/>
            <w:webHidden/>
          </w:rPr>
          <w:tab/>
        </w:r>
        <w:r w:rsidR="00E21BA3">
          <w:rPr>
            <w:noProof/>
            <w:webHidden/>
          </w:rPr>
          <w:fldChar w:fldCharType="begin"/>
        </w:r>
        <w:r w:rsidR="00E21BA3">
          <w:rPr>
            <w:noProof/>
            <w:webHidden/>
          </w:rPr>
          <w:instrText xml:space="preserve"> PAGEREF _Toc471287831 \h </w:instrText>
        </w:r>
        <w:r w:rsidR="00E21BA3">
          <w:rPr>
            <w:noProof/>
            <w:webHidden/>
          </w:rPr>
        </w:r>
        <w:r w:rsidR="00E21BA3">
          <w:rPr>
            <w:noProof/>
            <w:webHidden/>
          </w:rPr>
          <w:fldChar w:fldCharType="separate"/>
        </w:r>
        <w:r>
          <w:rPr>
            <w:noProof/>
            <w:webHidden/>
          </w:rPr>
          <w:t>22</w:t>
        </w:r>
        <w:r w:rsidR="00E21BA3">
          <w:rPr>
            <w:noProof/>
            <w:webHidden/>
          </w:rPr>
          <w:fldChar w:fldCharType="end"/>
        </w:r>
      </w:hyperlink>
    </w:p>
    <w:p w14:paraId="01DC2E29" w14:textId="1194BE0F" w:rsidR="001B768B" w:rsidRPr="00262B1E" w:rsidRDefault="00EC2D00" w:rsidP="00E21BA3">
      <w:pPr>
        <w:ind w:firstLine="0"/>
        <w:sectPr w:rsidR="001B768B" w:rsidRPr="00262B1E" w:rsidSect="001B768B">
          <w:pgSz w:w="11906" w:h="16838"/>
          <w:pgMar w:top="1417" w:right="1417" w:bottom="1417" w:left="1417" w:header="708" w:footer="708" w:gutter="0"/>
          <w:pgNumType w:start="8"/>
          <w:cols w:space="708"/>
          <w:docGrid w:linePitch="360"/>
        </w:sectPr>
      </w:pPr>
      <w:r w:rsidRPr="00262B1E">
        <w:fldChar w:fldCharType="end"/>
      </w:r>
    </w:p>
    <w:p w14:paraId="76E3847A" w14:textId="77777777" w:rsidR="008E23F8" w:rsidRPr="00262B1E" w:rsidRDefault="008E23F8" w:rsidP="0035167E">
      <w:pPr>
        <w:pStyle w:val="Heading1"/>
        <w:numPr>
          <w:ilvl w:val="0"/>
          <w:numId w:val="0"/>
        </w:numPr>
      </w:pPr>
      <w:bookmarkStart w:id="39" w:name="_Toc470255187"/>
      <w:r w:rsidRPr="00262B1E">
        <w:lastRenderedPageBreak/>
        <w:t>ÚVOD</w:t>
      </w:r>
      <w:bookmarkEnd w:id="39"/>
    </w:p>
    <w:p w14:paraId="115E3543" w14:textId="466DC347" w:rsidR="000F69E1" w:rsidRPr="00262B1E" w:rsidRDefault="000F69E1" w:rsidP="00B563CE">
      <w:pPr>
        <w:pStyle w:val="NoSpacing"/>
      </w:pPr>
      <w:r w:rsidRPr="00262B1E">
        <w:t>Tato práce se zabývá zpracováním obrazu pro účely navádění robotické ruky po dotykovém displeji embedded zařízení tiskáren. Tento systém s robotickou rukou pomáhá ve firmě Y Soft Corporation testovat software SafeQ určený pro tiskový management. Celé o</w:t>
      </w:r>
      <w:r w:rsidR="00BC2F0E">
        <w:t>ddělení Výzkumu a vývoje</w:t>
      </w:r>
      <w:r w:rsidRPr="00262B1E">
        <w:t xml:space="preserve"> funguje na bázi kontinuálního vývoje</w:t>
      </w:r>
      <w:r w:rsidR="00B572BF" w:rsidRPr="00262B1E">
        <w:t>,</w:t>
      </w:r>
      <w:r w:rsidRPr="00262B1E">
        <w:t xml:space="preserve"> a proto je několik</w:t>
      </w:r>
      <w:commentRangeStart w:id="40"/>
      <w:r w:rsidRPr="00262B1E">
        <w:t xml:space="preserve"> </w:t>
      </w:r>
      <w:ins w:id="41" w:author="kristyna.labudova@gmail.com" w:date="2017-01-01T23:04:00Z">
        <w:r w:rsidR="00297FF5">
          <w:t xml:space="preserve"> kompilovaných </w:t>
        </w:r>
      </w:ins>
      <w:del w:id="42" w:author="kristyna.labudova@gmail.com" w:date="2017-01-01T23:04:00Z">
        <w:r w:rsidRPr="00262B1E" w:rsidDel="00297FF5">
          <w:delText>vybuildovaných</w:delText>
        </w:r>
        <w:commentRangeEnd w:id="40"/>
        <w:r w:rsidR="00267436" w:rsidDel="00297FF5">
          <w:rPr>
            <w:rStyle w:val="CommentReference"/>
          </w:rPr>
          <w:commentReference w:id="40"/>
        </w:r>
        <w:r w:rsidRPr="00262B1E" w:rsidDel="00297FF5">
          <w:delText xml:space="preserve"> </w:delText>
        </w:r>
      </w:del>
      <w:r w:rsidRPr="00262B1E">
        <w:t>verzí SafeQ týdně. Ideálně by se mělo provést regresní testování pro každou verzi a každého výrobce tiskáre</w:t>
      </w:r>
      <w:r w:rsidR="00E21BA3">
        <w:t>n, kterých máme v dnešní době jedenáct</w:t>
      </w:r>
      <w:r w:rsidRPr="00262B1E">
        <w:t>, pro podchycení chyb vzniklých v průběhu vývoje.</w:t>
      </w:r>
      <w:r w:rsidR="0035167E" w:rsidRPr="00262B1E">
        <w:t xml:space="preserve"> </w:t>
      </w:r>
      <w:r w:rsidRPr="00262B1E">
        <w:t xml:space="preserve">Toto je velmi náročné až nemožné splnit, kvůli časové náročnosti a počtu lidí, kterých by bylo potřeba. Navíc </w:t>
      </w:r>
      <w:ins w:id="43" w:author="kristyna.labudova@gmail.com" w:date="2017-01-01T23:05:00Z">
        <w:r w:rsidR="00297FF5">
          <w:t xml:space="preserve">kompilování </w:t>
        </w:r>
      </w:ins>
      <w:del w:id="44" w:author="kristyna.labudova@gmail.com" w:date="2017-01-01T23:05:00Z">
        <w:r w:rsidRPr="00262B1E" w:rsidDel="00297FF5">
          <w:delText>buildování</w:delText>
        </w:r>
      </w:del>
      <w:r w:rsidRPr="00262B1E">
        <w:t xml:space="preserve"> se děje večer a nejlepší by by</w:t>
      </w:r>
      <w:r w:rsidR="001B5BBD" w:rsidRPr="00262B1E">
        <w:t xml:space="preserve">lo zjistit případné problémy </w:t>
      </w:r>
      <w:r w:rsidR="00947848" w:rsidRPr="00262B1E">
        <w:t xml:space="preserve">v noci, aby je </w:t>
      </w:r>
      <w:r w:rsidR="0035167E" w:rsidRPr="00262B1E">
        <w:t xml:space="preserve">mohli </w:t>
      </w:r>
      <w:r w:rsidRPr="00262B1E">
        <w:t>vývojáři začít opravovat už ráno. Robot je dobrým řešením, protože může pracovat přes noc, neunaví se a může provádět repetitivní úkony</w:t>
      </w:r>
      <w:r w:rsidR="00B572BF" w:rsidRPr="00262B1E">
        <w:t>,</w:t>
      </w:r>
      <w:r w:rsidRPr="00262B1E">
        <w:t xml:space="preserve"> aniž by ztrácel pozornost jako lidští testeři. </w:t>
      </w:r>
      <w:r w:rsidR="00723843" w:rsidRPr="00262B1E">
        <w:t>Další pozitivum je škálovatelnost a finanční úspora.</w:t>
      </w:r>
    </w:p>
    <w:p w14:paraId="662DF5F9" w14:textId="77777777" w:rsidR="00BC2F0E" w:rsidRPr="00262B1E" w:rsidRDefault="00BC2F0E" w:rsidP="00B563CE">
      <w:r w:rsidRPr="00262B1E">
        <w:t>Tento robot už je několik let ve fázi vývoje. Robotická ruka je naváděná kamerou, která snímá displej embedded zařízení. Část pro zpracování obrazu je naimplementovaná, ale neobsahuje předzpracování obrazu a není dostatečně rychlá ani spolehlivá.  Náplň této práce je vybrat vhodné metody pro předzpracování obrazu a implementovat je. Dále nastudovat algoritmy pro rozpoznávání a klasifikaci obrazů, vybrat ty nejslibnější na základě odborné literatury a poté je implementovat a porovnat. Nejlepší metoda se použije v praxi. Na závěr se zhodnotí rychlost a spolehlivost řešení.</w:t>
      </w:r>
    </w:p>
    <w:p w14:paraId="0C4238DD" w14:textId="77777777" w:rsidR="008E23F8" w:rsidRPr="00262B1E" w:rsidRDefault="008E23F8" w:rsidP="00B563CE">
      <w:r w:rsidRPr="00262B1E">
        <w:br w:type="page"/>
      </w:r>
    </w:p>
    <w:p w14:paraId="638C1CDF" w14:textId="77777777" w:rsidR="008E23F8" w:rsidRPr="00262B1E" w:rsidRDefault="008E23F8" w:rsidP="00723843">
      <w:pPr>
        <w:pStyle w:val="Heading1"/>
        <w:numPr>
          <w:ilvl w:val="0"/>
          <w:numId w:val="9"/>
        </w:numPr>
        <w:ind w:left="567" w:hanging="567"/>
      </w:pPr>
      <w:bookmarkStart w:id="45" w:name="_Toc470255188"/>
      <w:r w:rsidRPr="00262B1E">
        <w:lastRenderedPageBreak/>
        <w:t>PŘEDZPRACOVÁNÍ OBRAZU</w:t>
      </w:r>
      <w:bookmarkEnd w:id="45"/>
    </w:p>
    <w:p w14:paraId="113C85C2" w14:textId="77777777" w:rsidR="008E23F8" w:rsidRPr="00262B1E" w:rsidRDefault="007E373F" w:rsidP="004B0B26">
      <w:pPr>
        <w:pStyle w:val="Heading2"/>
      </w:pPr>
      <w:bookmarkStart w:id="46" w:name="_Toc470255189"/>
      <w:r w:rsidRPr="00262B1E">
        <w:t>Normalizace obrazu</w:t>
      </w:r>
      <w:bookmarkEnd w:id="46"/>
    </w:p>
    <w:p w14:paraId="59E428C9" w14:textId="77777777" w:rsidR="004B0B26" w:rsidRPr="00262B1E" w:rsidRDefault="004B0B26" w:rsidP="004B0B26">
      <w:pPr>
        <w:pStyle w:val="Heading3"/>
      </w:pPr>
      <w:bookmarkStart w:id="47" w:name="_Toc470255190"/>
      <w:r w:rsidRPr="00262B1E">
        <w:t>Detekce rohů displeje</w:t>
      </w:r>
      <w:bookmarkEnd w:id="47"/>
    </w:p>
    <w:p w14:paraId="20FD8189" w14:textId="05508F10" w:rsidR="00940D59" w:rsidRPr="00262B1E" w:rsidRDefault="00940D59" w:rsidP="00B563CE">
      <w:pPr>
        <w:pStyle w:val="NoSpacing"/>
      </w:pPr>
      <w:r w:rsidRPr="00262B1E">
        <w:t>První krok předzpracování je výřez displeje z obrazu. Je tak dáno z několika důvodů, hlavním je snížení plochy pro další zpracování a tím snížení náročnosti na paměť a CPU. Další je normalizace rozměrů pro určení vzdálenosti n</w:t>
      </w:r>
      <w:r w:rsidR="00947848" w:rsidRPr="00262B1E">
        <w:t xml:space="preserve">a </w:t>
      </w:r>
      <w:del w:id="48" w:author="vratislav.harabis Harabiš" w:date="2016-12-23T21:13:00Z">
        <w:r w:rsidR="00947848" w:rsidRPr="00262B1E" w:rsidDel="00267436">
          <w:delText>dipleji</w:delText>
        </w:r>
      </w:del>
      <w:ins w:id="49" w:author="vratislav.harabis Harabiš" w:date="2016-12-23T21:13:00Z">
        <w:r w:rsidR="00267436" w:rsidRPr="00262B1E">
          <w:t>displeji</w:t>
        </w:r>
      </w:ins>
      <w:r w:rsidR="00947848" w:rsidRPr="00262B1E">
        <w:t xml:space="preserve"> a určení polohy ovláda</w:t>
      </w:r>
      <w:r w:rsidRPr="00262B1E">
        <w:t xml:space="preserve">cích prvků z databáze bez nutnosti automatické detekce. </w:t>
      </w:r>
      <w:r w:rsidR="00BC4B33" w:rsidRPr="00262B1E">
        <w:t>Aktuálně je naimplementovaná afinní transformace</w:t>
      </w:r>
      <w:r w:rsidR="00F27757"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BC4B33" w:rsidRPr="00262B1E">
        <w:t>, ale rohy displeje se volí ručně přes GUI. Toto není ideální z hlediska nutnosti zásahu obsluhy robota. Další nevýhodou je, že se transformace provádí jen jednou, na začátku</w:t>
      </w:r>
      <w:r w:rsidR="001B5BBD" w:rsidRPr="00262B1E">
        <w:t>,</w:t>
      </w:r>
      <w:r w:rsidR="00BC4B33" w:rsidRPr="00262B1E">
        <w:t xml:space="preserve"> a pokud se kamera během testování</w:t>
      </w:r>
      <w:r w:rsidR="004229E3" w:rsidRPr="00262B1E">
        <w:t xml:space="preserve"> posune, je zbyt</w:t>
      </w:r>
      <w:r w:rsidR="001B36D1" w:rsidRPr="00262B1E">
        <w:t>ek testování zbytečné. Proto byla naimplementována automatická detekce</w:t>
      </w:r>
      <w:r w:rsidR="004229E3" w:rsidRPr="00262B1E">
        <w:t xml:space="preserve"> rohů displeje v obraze a podle pozic</w:t>
      </w:r>
      <w:r w:rsidR="001B5BBD" w:rsidRPr="00262B1E">
        <w:t>e rohu se bude program kalibrovat</w:t>
      </w:r>
      <w:r w:rsidR="004229E3" w:rsidRPr="00262B1E">
        <w:t xml:space="preserve"> v pravidelných intervalech.</w:t>
      </w:r>
    </w:p>
    <w:p w14:paraId="385F286E" w14:textId="1A4A1A9C" w:rsidR="00E077F7" w:rsidRPr="00262B1E" w:rsidRDefault="00E077F7" w:rsidP="00B563CE">
      <w:r w:rsidRPr="00262B1E">
        <w:t xml:space="preserve">Jednotlivé mezikroky zpracování je možné vidět na sérii obrázků </w:t>
      </w:r>
      <w:r w:rsidRPr="00262B1E">
        <w:fldChar w:fldCharType="begin"/>
      </w:r>
      <w:r w:rsidRPr="00262B1E">
        <w:instrText xml:space="preserve"> REF _Ref469234091 \h </w:instrText>
      </w:r>
      <w:r w:rsidR="00B563CE">
        <w:instrText xml:space="preserve"> \* MERGEFORMAT </w:instrText>
      </w:r>
      <w:r w:rsidRPr="00262B1E">
        <w:fldChar w:fldCharType="separate"/>
      </w:r>
      <w:r w:rsidR="00227CEB" w:rsidRPr="00262B1E">
        <w:t xml:space="preserve">Obr. </w:t>
      </w:r>
      <w:r w:rsidR="00227CEB">
        <w:rPr>
          <w:noProof/>
        </w:rPr>
        <w:t>1</w:t>
      </w:r>
      <w:r w:rsidRPr="00262B1E">
        <w:fldChar w:fldCharType="end"/>
      </w:r>
      <w:r w:rsidRPr="00262B1E">
        <w:t>. Nejprve se obraz p</w:t>
      </w:r>
      <w:r w:rsidR="00947848" w:rsidRPr="00262B1E">
        <w:t>řevede na šedotónový, pak na bi</w:t>
      </w:r>
      <w:r w:rsidRPr="00262B1E">
        <w:t xml:space="preserve">nární s vhodným prahem. Binární obraz se </w:t>
      </w:r>
      <w:del w:id="50" w:author="vratislav.harabis Harabiš" w:date="2016-12-24T01:32:00Z">
        <w:r w:rsidRPr="00262B1E" w:rsidDel="00AC556E">
          <w:delText>na</w:delText>
        </w:r>
      </w:del>
      <w:r w:rsidRPr="00262B1E">
        <w:t>segmentuje</w:t>
      </w:r>
      <w:r w:rsidR="00F73F14" w:rsidRPr="00262B1E">
        <w:t xml:space="preserve">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Pr="00262B1E">
        <w:t xml:space="preserve"> a dále se provedou morfologické operace otevření a uzavření </w:t>
      </w:r>
      <w:r w:rsidR="00F27757" w:rsidRPr="00262B1E">
        <w:fldChar w:fldCharType="begin" w:fldLock="1"/>
      </w:r>
      <w:r w:rsidR="00C93208">
        <w:instrText>ADDIN CSL_CITATION { "citationItems" : [ { "id" : "ITEM-1", "itemData" : { "ISBN" : "9788021447929", "author" : [ { "dropping-particle" : "", "family" : "Walek", "given" : "Ing Petr", "non-dropping-particle" : "", "parse-names" : false, "suffix" : "" }, { "dropping-particle" : "", "family" : "Lamo\u0161", "given" : "Ing Martin", "non-dropping-particle" : "", "parse-names" : false, "suffix" : "" }, { "dropping-particle" : "", "family" : "Jan", "given" : "Ji\u0159\u00ed", "non-dropping-particle" : "", "parse-names" : false, "suffix" : "" } ], "id" : "ITEM-1", "issued" : { "date-parts" : [ [ "0" ] ] }, "title" : "Anal\u00fdza biomedic\u00ednsk\u00fdch obraz\u016f po\u010d\u00edta\u010dov\u00e1 cvi\u010den\u00ed FEKT VUT v Brn\u011b Auto \u0159i textu :", "type" : "book" }, "uris" : [ "http://www.mendeley.com/documents/?uuid=597870d4-e7a7-4481-8712-a7d5c307352e" ] } ], "mendeley" : { "formattedCitation" : "[1]", "plainTextFormattedCitation" : "[1]", "previouslyFormattedCitation" : "[1]" }, "properties" : { "noteIndex" : 0 }, "schema" : "https://github.com/citation-style-language/schema/raw/master/csl-citation.json" }</w:instrText>
      </w:r>
      <w:r w:rsidR="00F27757" w:rsidRPr="00262B1E">
        <w:fldChar w:fldCharType="separate"/>
      </w:r>
      <w:r w:rsidR="00C93208" w:rsidRPr="00C93208">
        <w:rPr>
          <w:noProof/>
        </w:rPr>
        <w:t>[1]</w:t>
      </w:r>
      <w:r w:rsidR="00F27757" w:rsidRPr="00262B1E">
        <w:fldChar w:fldCharType="end"/>
      </w:r>
      <w:r w:rsidR="00F27757" w:rsidRPr="00262B1E">
        <w:t xml:space="preserve"> </w:t>
      </w:r>
      <w:r w:rsidRPr="00262B1E">
        <w:t>kvůli redukci malých segmentů způsobených nerovnoměrným osvětlením a kvůli zajištění celistvosti větších segmentů. Pomocí kritérií pro délku kontury kolem segmentu a obsahu segment</w:t>
      </w:r>
      <w:r w:rsidR="001B5BBD" w:rsidRPr="00262B1E">
        <w:t>u</w:t>
      </w:r>
      <w:r w:rsidRPr="00262B1E">
        <w:t xml:space="preserve"> se vybere oblast, kde je s největší pravděpodobností displej. Nakonec se vyberou čtyři body v segmentu, jejichž Euklidovská vzdálen</w:t>
      </w:r>
      <w:r w:rsidR="00BC491B" w:rsidRPr="00262B1E">
        <w:t>ost je nejmenší k rohům obrazu.</w:t>
      </w:r>
    </w:p>
    <w:tbl>
      <w:tblPr>
        <w:tblStyle w:val="TableGrid"/>
        <w:tblW w:w="9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166"/>
      </w:tblGrid>
      <w:tr w:rsidR="00FB62D9" w:rsidRPr="00262B1E" w14:paraId="734A98A0" w14:textId="77777777" w:rsidTr="00B563CE">
        <w:trPr>
          <w:trHeight w:val="2629"/>
          <w:jc w:val="center"/>
        </w:trPr>
        <w:tc>
          <w:tcPr>
            <w:tcW w:w="4721" w:type="dxa"/>
          </w:tcPr>
          <w:p w14:paraId="359EDEA0" w14:textId="77777777" w:rsidR="00FB62D9" w:rsidRPr="00262B1E" w:rsidRDefault="00FB62D9" w:rsidP="00940D59">
            <w:pPr>
              <w:pStyle w:val="ListParagraph"/>
              <w:keepNext/>
              <w:ind w:left="0"/>
            </w:pPr>
            <w:r w:rsidRPr="00262B1E">
              <w:rPr>
                <w:noProof/>
                <w:lang w:val="en-US"/>
              </w:rPr>
              <w:drawing>
                <wp:inline distT="0" distB="0" distL="0" distR="0" wp14:anchorId="65B19431" wp14:editId="688F0DB1">
                  <wp:extent cx="1594274" cy="2839273"/>
                  <wp:effectExtent l="6032"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596097" cy="2842520"/>
                          </a:xfrm>
                          <a:prstGeom prst="rect">
                            <a:avLst/>
                          </a:prstGeom>
                        </pic:spPr>
                      </pic:pic>
                    </a:graphicData>
                  </a:graphic>
                </wp:inline>
              </w:drawing>
            </w:r>
          </w:p>
        </w:tc>
        <w:tc>
          <w:tcPr>
            <w:tcW w:w="4498" w:type="dxa"/>
          </w:tcPr>
          <w:p w14:paraId="2ACF71B9" w14:textId="77777777" w:rsidR="00FB62D9" w:rsidRPr="00262B1E" w:rsidRDefault="00FB62D9" w:rsidP="00FB62D9">
            <w:pPr>
              <w:pStyle w:val="ListParagraph"/>
              <w:ind w:left="0"/>
            </w:pPr>
            <w:r w:rsidRPr="00262B1E">
              <w:rPr>
                <w:noProof/>
                <w:lang w:val="en-US"/>
              </w:rPr>
              <w:drawing>
                <wp:inline distT="0" distB="0" distL="0" distR="0" wp14:anchorId="530D1CBC" wp14:editId="3914458B">
                  <wp:extent cx="2760328" cy="1528039"/>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3242" cy="1535188"/>
                          </a:xfrm>
                          <a:prstGeom prst="rect">
                            <a:avLst/>
                          </a:prstGeom>
                        </pic:spPr>
                      </pic:pic>
                    </a:graphicData>
                  </a:graphic>
                </wp:inline>
              </w:drawing>
            </w:r>
          </w:p>
        </w:tc>
      </w:tr>
      <w:tr w:rsidR="00FB62D9" w:rsidRPr="00262B1E" w14:paraId="170F97A2" w14:textId="77777777" w:rsidTr="00B563CE">
        <w:trPr>
          <w:jc w:val="center"/>
        </w:trPr>
        <w:tc>
          <w:tcPr>
            <w:tcW w:w="4721" w:type="dxa"/>
          </w:tcPr>
          <w:p w14:paraId="0FCE2AD6" w14:textId="77777777" w:rsidR="00FB62D9" w:rsidRPr="00262B1E" w:rsidRDefault="00FB62D9" w:rsidP="00FB62D9">
            <w:pPr>
              <w:pStyle w:val="ListParagraph"/>
              <w:ind w:left="0"/>
            </w:pPr>
            <w:r w:rsidRPr="00262B1E">
              <w:rPr>
                <w:noProof/>
                <w:lang w:val="en-US"/>
              </w:rPr>
              <w:drawing>
                <wp:inline distT="0" distB="0" distL="0" distR="0" wp14:anchorId="59BCB8E4" wp14:editId="380DE309">
                  <wp:extent cx="2855847" cy="1606728"/>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764" cy="1614558"/>
                          </a:xfrm>
                          <a:prstGeom prst="rect">
                            <a:avLst/>
                          </a:prstGeom>
                        </pic:spPr>
                      </pic:pic>
                    </a:graphicData>
                  </a:graphic>
                </wp:inline>
              </w:drawing>
            </w:r>
          </w:p>
        </w:tc>
        <w:tc>
          <w:tcPr>
            <w:tcW w:w="4498" w:type="dxa"/>
          </w:tcPr>
          <w:p w14:paraId="734E1F31" w14:textId="77777777" w:rsidR="00FB62D9" w:rsidRPr="00262B1E" w:rsidRDefault="00FB62D9" w:rsidP="00FB62D9">
            <w:pPr>
              <w:pStyle w:val="ListParagraph"/>
              <w:ind w:left="0"/>
            </w:pPr>
            <w:r w:rsidRPr="00262B1E">
              <w:rPr>
                <w:noProof/>
                <w:lang w:val="en-US"/>
              </w:rPr>
              <w:drawing>
                <wp:inline distT="0" distB="0" distL="0" distR="0" wp14:anchorId="07CBB2CE" wp14:editId="2C9736D8">
                  <wp:extent cx="2783350" cy="1559498"/>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h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0713" cy="1569227"/>
                          </a:xfrm>
                          <a:prstGeom prst="rect">
                            <a:avLst/>
                          </a:prstGeom>
                        </pic:spPr>
                      </pic:pic>
                    </a:graphicData>
                  </a:graphic>
                </wp:inline>
              </w:drawing>
            </w:r>
          </w:p>
        </w:tc>
      </w:tr>
      <w:tr w:rsidR="00940D59" w:rsidRPr="00262B1E" w14:paraId="3EE92052" w14:textId="77777777" w:rsidTr="00B563CE">
        <w:trPr>
          <w:jc w:val="center"/>
        </w:trPr>
        <w:tc>
          <w:tcPr>
            <w:tcW w:w="9219" w:type="dxa"/>
            <w:gridSpan w:val="2"/>
          </w:tcPr>
          <w:p w14:paraId="4C38ED01" w14:textId="048FC163" w:rsidR="00940D59" w:rsidRPr="00262B1E" w:rsidRDefault="00940D59" w:rsidP="00940D59">
            <w:pPr>
              <w:pStyle w:val="Caption"/>
              <w:jc w:val="center"/>
            </w:pPr>
            <w:bookmarkStart w:id="51" w:name="_Ref469234091"/>
            <w:bookmarkStart w:id="52" w:name="_Toc471287820"/>
            <w:r w:rsidRPr="00262B1E">
              <w:t xml:space="preserve">Obr. </w:t>
            </w:r>
            <w:fldSimple w:instr=" SEQ Obr. \* ARABIC ">
              <w:r w:rsidR="00227CEB">
                <w:rPr>
                  <w:noProof/>
                </w:rPr>
                <w:t>1</w:t>
              </w:r>
            </w:fldSimple>
            <w:bookmarkEnd w:id="51"/>
            <w:r w:rsidRPr="00262B1E">
              <w:t xml:space="preserve"> – Mezikroky v algoritmu pro nalezení rohů displeje – vstupní obraz (vlevo nahoře), binarizovaný obraz (vpravo nahoře), segmentovaný obraz (vlevo dole), výsledek (vpravo dole)</w:t>
            </w:r>
            <w:bookmarkEnd w:id="52"/>
          </w:p>
        </w:tc>
      </w:tr>
    </w:tbl>
    <w:p w14:paraId="1089C548" w14:textId="77777777" w:rsidR="004B0B26" w:rsidRPr="00262B1E" w:rsidRDefault="004B0B26" w:rsidP="004B0B26">
      <w:pPr>
        <w:pStyle w:val="Heading3"/>
      </w:pPr>
      <w:bookmarkStart w:id="53" w:name="_Toc470255191"/>
      <w:r w:rsidRPr="00262B1E">
        <w:lastRenderedPageBreak/>
        <w:t>Normalizace jasu</w:t>
      </w:r>
      <w:bookmarkEnd w:id="53"/>
      <w:r w:rsidRPr="00262B1E">
        <w:t xml:space="preserve"> </w:t>
      </w:r>
    </w:p>
    <w:p w14:paraId="10620651" w14:textId="3E49C8C6" w:rsidR="00723843" w:rsidRPr="00262B1E" w:rsidRDefault="00723843" w:rsidP="00B563CE">
      <w:pPr>
        <w:pStyle w:val="NoSpacing"/>
        <w:rPr>
          <w:rFonts w:eastAsiaTheme="minorEastAsia"/>
        </w:rPr>
      </w:pPr>
      <w:r w:rsidRPr="00262B1E">
        <w:t xml:space="preserve">Tato část je důležitá, protože většina algoritmů je závislá na hodnotách jasu a pro lepší porovnání obrazovek je potřeba, aby měly podobný kontrast a tón barev. Ideální by bylo kalibrovat kameru pomocí referenční obrazovky, která by obsahovala saturovanou červenou, zelenou a modrou a </w:t>
      </w:r>
      <w:r w:rsidR="001B36D1" w:rsidRPr="00262B1E">
        <w:t>alespoň 5 odstínů šedé. Taková obrazovka bohužel v aplikaci není k dispozici</w:t>
      </w:r>
      <w:r w:rsidRPr="00262B1E">
        <w:t>, proto se a</w:t>
      </w:r>
      <w:r w:rsidR="001B5BBD" w:rsidRPr="00262B1E">
        <w:t>le</w:t>
      </w:r>
      <w:r w:rsidRPr="00262B1E">
        <w:t>spoň využívá faktu, že je v každé obrazovce bílá a černá.</w:t>
      </w:r>
      <w:r w:rsidR="006A476D" w:rsidRPr="00262B1E">
        <w:t xml:space="preserve"> Jas se normalizuje po kanálech pomocí následujícího vzorce</w:t>
      </w:r>
      <w:r w:rsidR="00134C09" w:rsidRPr="00262B1E">
        <w:t xml:space="preserve"> </w:t>
      </w:r>
      <w:r w:rsidR="00134C09" w:rsidRPr="00262B1E">
        <w:rPr>
          <w:i/>
        </w:rPr>
        <w:fldChar w:fldCharType="begin"/>
      </w:r>
      <w:r w:rsidR="00134C09" w:rsidRPr="00262B1E">
        <w:rPr>
          <w:i/>
        </w:rPr>
        <w:instrText xml:space="preserve"> REF _Ref470022520 \h  \* MERGEFORMAT </w:instrText>
      </w:r>
      <w:r w:rsidR="00134C09" w:rsidRPr="00262B1E">
        <w:rPr>
          <w:i/>
        </w:rPr>
      </w:r>
      <w:r w:rsidR="00134C09" w:rsidRPr="00262B1E">
        <w:rPr>
          <w:i/>
        </w:rPr>
        <w:fldChar w:fldCharType="separate"/>
      </w:r>
      <w:r w:rsidR="00227CEB" w:rsidRPr="00227CEB">
        <w:rPr>
          <w:i/>
        </w:rPr>
        <w:t>(1)</w:t>
      </w:r>
      <w:r w:rsidR="00134C09" w:rsidRPr="00262B1E">
        <w:rPr>
          <w:i/>
        </w:rPr>
        <w:fldChar w:fldCharType="end"/>
      </w:r>
      <w:r w:rsidR="006A476D" w:rsidRPr="00262B1E">
        <w:t xml:space="preserve">. Kde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oMath>
      <w:r w:rsidR="006A476D" w:rsidRPr="00262B1E">
        <w:rPr>
          <w:rFonts w:eastAsiaTheme="minorEastAsia"/>
        </w:rPr>
        <w:t xml:space="preserve"> je původní obraz,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transf</m:t>
            </m:r>
          </m:sub>
        </m:sSub>
      </m:oMath>
      <w:r w:rsidR="006A476D" w:rsidRPr="00262B1E">
        <w:rPr>
          <w:rFonts w:eastAsiaTheme="minorEastAsia"/>
        </w:rPr>
        <w:t xml:space="preserve"> je pak transformovaný.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gridCol w:w="1979"/>
      </w:tblGrid>
      <w:tr w:rsidR="001B5BBD" w:rsidRPr="00262B1E" w14:paraId="69C80CFF" w14:textId="77777777" w:rsidTr="00134C09">
        <w:tc>
          <w:tcPr>
            <w:tcW w:w="2122" w:type="dxa"/>
          </w:tcPr>
          <w:p w14:paraId="1B991CE2" w14:textId="77777777" w:rsidR="001B5BBD" w:rsidRPr="00262B1E" w:rsidRDefault="001B5BBD" w:rsidP="00723843"/>
        </w:tc>
        <w:tc>
          <w:tcPr>
            <w:tcW w:w="4961" w:type="dxa"/>
          </w:tcPr>
          <w:p w14:paraId="5BF5BA34" w14:textId="77777777" w:rsidR="001B5BBD" w:rsidRPr="00262B1E" w:rsidRDefault="00227CEB" w:rsidP="00134C09">
            <w:pPr>
              <w:keepNext/>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transf</m:t>
                        </m:r>
                      </m:e>
                      <m:sub>
                        <m:r>
                          <w:rPr>
                            <w:rFonts w:ascii="Cambria Math" w:hAnsi="Cambria Math"/>
                          </w:rPr>
                          <m:t>i,j</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orig</m:t>
                            </m:r>
                          </m:e>
                          <m:sub>
                            <m:r>
                              <w:rPr>
                                <w:rFonts w:ascii="Cambria Math" w:eastAsiaTheme="minorEastAsia" w:hAnsi="Cambria Math"/>
                              </w:rPr>
                              <m:t>i,j</m:t>
                            </m:r>
                          </m:sub>
                        </m:sSub>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e>
                        </m:d>
                      </m:e>
                    </m:func>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orig</m:t>
                        </m:r>
                      </m:sub>
                    </m:sSub>
                    <m:r>
                      <w:rPr>
                        <w:rFonts w:ascii="Cambria Math" w:eastAsiaTheme="minorEastAsia" w:hAnsi="Cambria Math"/>
                      </w:rPr>
                      <m:t>)</m:t>
                    </m:r>
                  </m:den>
                </m:f>
              </m:oMath>
            </m:oMathPara>
          </w:p>
        </w:tc>
        <w:tc>
          <w:tcPr>
            <w:tcW w:w="1979" w:type="dxa"/>
            <w:vAlign w:val="center"/>
          </w:tcPr>
          <w:p w14:paraId="7CF54E41" w14:textId="1EAEDC35" w:rsidR="001B5BBD" w:rsidRPr="00262B1E" w:rsidRDefault="00134C09" w:rsidP="00134C09">
            <w:pPr>
              <w:pStyle w:val="Caption"/>
              <w:jc w:val="right"/>
            </w:pPr>
            <w:bookmarkStart w:id="54" w:name="_Ref470022520"/>
            <w:r w:rsidRPr="00262B1E">
              <w:t>(</w:t>
            </w:r>
            <w:fldSimple w:instr=" SEQ Rovnice \* ARABIC ">
              <w:r w:rsidR="00227CEB">
                <w:rPr>
                  <w:noProof/>
                </w:rPr>
                <w:t>1</w:t>
              </w:r>
            </w:fldSimple>
            <w:r w:rsidRPr="00262B1E">
              <w:t>)</w:t>
            </w:r>
            <w:bookmarkEnd w:id="54"/>
          </w:p>
        </w:tc>
      </w:tr>
    </w:tbl>
    <w:p w14:paraId="3AA7765E" w14:textId="77777777" w:rsidR="006A476D" w:rsidRPr="00262B1E" w:rsidRDefault="00802138" w:rsidP="00B563CE">
      <w:r w:rsidRPr="00262B1E">
        <w:t>Tím, že se kontrast transformuje po kanálech, dosahuje se i částečného vyvážení bílé a redukuje se vliv barvy osvětlení.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6"/>
      </w:tblGrid>
      <w:tr w:rsidR="007C7BEC" w:rsidRPr="00262B1E" w14:paraId="1C1904C0" w14:textId="77777777" w:rsidTr="007C7BEC">
        <w:tc>
          <w:tcPr>
            <w:tcW w:w="4765" w:type="dxa"/>
          </w:tcPr>
          <w:p w14:paraId="4574C4EC" w14:textId="77777777" w:rsidR="006A476D" w:rsidRPr="00262B1E" w:rsidRDefault="006A476D" w:rsidP="007C7BEC">
            <w:pPr>
              <w:keepNext/>
              <w:ind w:hanging="110"/>
              <w:jc w:val="center"/>
            </w:pPr>
            <w:r w:rsidRPr="00262B1E">
              <w:rPr>
                <w:noProof/>
                <w:lang w:val="en-US"/>
              </w:rPr>
              <w:drawing>
                <wp:inline distT="0" distB="0" distL="0" distR="0" wp14:anchorId="401FC42D" wp14:editId="6F36DEBA">
                  <wp:extent cx="2698750" cy="1594485"/>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pin1_predUpravo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8268" cy="1617833"/>
                          </a:xfrm>
                          <a:prstGeom prst="rect">
                            <a:avLst/>
                          </a:prstGeom>
                        </pic:spPr>
                      </pic:pic>
                    </a:graphicData>
                  </a:graphic>
                </wp:inline>
              </w:drawing>
            </w:r>
          </w:p>
        </w:tc>
        <w:tc>
          <w:tcPr>
            <w:tcW w:w="4297" w:type="dxa"/>
          </w:tcPr>
          <w:p w14:paraId="2BB3643B" w14:textId="77777777" w:rsidR="006A476D" w:rsidRPr="00262B1E" w:rsidRDefault="006A476D" w:rsidP="007C7BEC">
            <w:pPr>
              <w:ind w:firstLine="0"/>
              <w:jc w:val="center"/>
            </w:pPr>
            <w:r w:rsidRPr="00262B1E">
              <w:rPr>
                <w:noProof/>
                <w:lang w:val="en-US"/>
              </w:rPr>
              <w:drawing>
                <wp:inline distT="0" distB="0" distL="0" distR="0" wp14:anchorId="616D0A5C" wp14:editId="2F335213">
                  <wp:extent cx="2834640" cy="1594485"/>
                  <wp:effectExtent l="0" t="0" r="381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pin1_poUpra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806" cy="1603016"/>
                          </a:xfrm>
                          <a:prstGeom prst="rect">
                            <a:avLst/>
                          </a:prstGeom>
                        </pic:spPr>
                      </pic:pic>
                    </a:graphicData>
                  </a:graphic>
                </wp:inline>
              </w:drawing>
            </w:r>
          </w:p>
        </w:tc>
      </w:tr>
      <w:tr w:rsidR="006A476D" w:rsidRPr="00262B1E" w14:paraId="27AB799A" w14:textId="77777777" w:rsidTr="007C7BEC">
        <w:tc>
          <w:tcPr>
            <w:tcW w:w="9062" w:type="dxa"/>
            <w:gridSpan w:val="2"/>
          </w:tcPr>
          <w:p w14:paraId="06D80103" w14:textId="602D8469" w:rsidR="006A476D" w:rsidRPr="00262B1E" w:rsidRDefault="006A476D" w:rsidP="007C7BEC">
            <w:pPr>
              <w:pStyle w:val="Caption"/>
              <w:jc w:val="center"/>
            </w:pPr>
            <w:bookmarkStart w:id="55" w:name="_Toc471287821"/>
            <w:r w:rsidRPr="00262B1E">
              <w:t xml:space="preserve">Obr. </w:t>
            </w:r>
            <w:fldSimple w:instr=" SEQ Obr. \* ARABIC ">
              <w:r w:rsidR="00227CEB">
                <w:rPr>
                  <w:noProof/>
                </w:rPr>
                <w:t>2</w:t>
              </w:r>
            </w:fldSimple>
            <w:r w:rsidRPr="00262B1E">
              <w:t xml:space="preserve"> - Snímek obrazovky před (vlevo) a po(vpravo) </w:t>
            </w:r>
            <w:r w:rsidR="00802138" w:rsidRPr="00262B1E">
              <w:t>transformaci</w:t>
            </w:r>
            <w:r w:rsidRPr="00262B1E">
              <w:t xml:space="preserve"> kontrastu</w:t>
            </w:r>
            <w:bookmarkEnd w:id="55"/>
          </w:p>
        </w:tc>
      </w:tr>
    </w:tbl>
    <w:p w14:paraId="123FA9A9" w14:textId="77777777" w:rsidR="007C7BEC" w:rsidRPr="00262B1E" w:rsidRDefault="007C7BEC" w:rsidP="007C7BEC">
      <w:bookmarkStart w:id="56" w:name="_Toc470255192"/>
      <w:r w:rsidRPr="00262B1E">
        <w:t>Překážkou normalizace jasu jsou monotónní obrazovky, které značí načítání. Po tyto nemá normalizace smysl, proto se dopředu rozpoznají a žádná další analýza ani zpracování na nich neprobíhá. Kvůli občasnému výraznému moaré šumu a velkému množství různých podob monotónní obrazovek se není možné spolehnout jen na intenzitu pixelů v obraze nebo jejich barevnost. Pro rozpoznání monotónní obrazovky se tedy používá absolutní zastoupení hran v obraze a histogram intenzit pixelů po barevných kanálech. Hrany se získávají Cannyho hranovým detektorem</w:t>
      </w:r>
      <w:r w:rsidRPr="00262B1E">
        <w:fldChar w:fldCharType="begin" w:fldLock="1"/>
      </w:r>
      <w:r>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Pr="00262B1E">
        <w:fldChar w:fldCharType="separate"/>
      </w:r>
      <w:r w:rsidRPr="00C93208">
        <w:rPr>
          <w:noProof/>
        </w:rPr>
        <w:t>[2]</w:t>
      </w:r>
      <w:r w:rsidRPr="00262B1E">
        <w:fldChar w:fldCharType="end"/>
      </w:r>
      <w:r w:rsidRPr="00262B1E">
        <w:t xml:space="preserve">. </w:t>
      </w:r>
    </w:p>
    <w:p w14:paraId="3F4BB68A" w14:textId="02BF1876" w:rsidR="007C7BEC" w:rsidRDefault="007C7BEC" w:rsidP="007C7BEC">
      <w:pPr>
        <w:pStyle w:val="NoSpacing"/>
      </w:pPr>
      <w:r w:rsidRPr="00262B1E">
        <w:t>U určení monotónnosti obrazovky bylo dosáhnuto stoprocentní úspěšnosti.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5"/>
        <w:gridCol w:w="4657"/>
      </w:tblGrid>
      <w:tr w:rsidR="007C7BEC" w:rsidRPr="00262B1E" w14:paraId="71E05DD4" w14:textId="2C432823" w:rsidTr="007C7BEC">
        <w:tc>
          <w:tcPr>
            <w:tcW w:w="4405" w:type="dxa"/>
          </w:tcPr>
          <w:tbl>
            <w:tblPr>
              <w:tblStyle w:val="TableGrid"/>
              <w:tblW w:w="8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456"/>
            </w:tblGrid>
            <w:tr w:rsidR="007C7BEC" w:rsidRPr="00262B1E" w14:paraId="1808EEF9" w14:textId="77777777" w:rsidTr="007C7BEC">
              <w:trPr>
                <w:trHeight w:hRule="exact" w:val="2880"/>
              </w:trPr>
              <w:tc>
                <w:tcPr>
                  <w:tcW w:w="4390" w:type="dxa"/>
                </w:tcPr>
                <w:p w14:paraId="2F3C4BA5" w14:textId="77777777" w:rsidR="007C7BEC" w:rsidRPr="00262B1E" w:rsidRDefault="007C7BEC" w:rsidP="007C7BEC">
                  <w:pPr>
                    <w:ind w:hanging="130"/>
                  </w:pPr>
                  <w:r w:rsidRPr="00262B1E">
                    <w:rPr>
                      <w:noProof/>
                      <w:lang w:val="en-US"/>
                    </w:rPr>
                    <w:drawing>
                      <wp:inline distT="0" distB="0" distL="0" distR="0" wp14:anchorId="477C738B" wp14:editId="0C697A22">
                        <wp:extent cx="2764790" cy="18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390" cy="1861483"/>
                                </a:xfrm>
                                <a:prstGeom prst="rect">
                                  <a:avLst/>
                                </a:prstGeom>
                              </pic:spPr>
                            </pic:pic>
                          </a:graphicData>
                        </a:graphic>
                      </wp:inline>
                    </w:drawing>
                  </w:r>
                </w:p>
              </w:tc>
              <w:tc>
                <w:tcPr>
                  <w:tcW w:w="4456" w:type="dxa"/>
                </w:tcPr>
                <w:p w14:paraId="372EC359" w14:textId="60481DE5" w:rsidR="007C7BEC" w:rsidRPr="00262B1E" w:rsidRDefault="007C7BEC" w:rsidP="007C7BEC">
                  <w:pPr>
                    <w:ind w:right="-10"/>
                  </w:pPr>
                </w:p>
              </w:tc>
            </w:tr>
            <w:tr w:rsidR="007C7BEC" w:rsidRPr="00262B1E" w14:paraId="2BEF8DF8" w14:textId="77777777" w:rsidTr="007C7BEC">
              <w:trPr>
                <w:trHeight w:hRule="exact" w:val="2880"/>
              </w:trPr>
              <w:tc>
                <w:tcPr>
                  <w:tcW w:w="4390" w:type="dxa"/>
                </w:tcPr>
                <w:p w14:paraId="29C47E6E" w14:textId="77777777" w:rsidR="007C7BEC" w:rsidRPr="00262B1E" w:rsidRDefault="007C7BEC" w:rsidP="007C7BEC">
                  <w:pPr>
                    <w:ind w:firstLine="0"/>
                  </w:pPr>
                  <w:r w:rsidRPr="00262B1E">
                    <w:rPr>
                      <w:noProof/>
                      <w:lang w:val="en-US"/>
                    </w:rPr>
                    <w:lastRenderedPageBreak/>
                    <w:drawing>
                      <wp:inline distT="0" distB="0" distL="0" distR="0" wp14:anchorId="08DDC343" wp14:editId="2E41ABCD">
                        <wp:extent cx="2717800" cy="1790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4205" cy="1808098"/>
                                </a:xfrm>
                                <a:prstGeom prst="rect">
                                  <a:avLst/>
                                </a:prstGeom>
                              </pic:spPr>
                            </pic:pic>
                          </a:graphicData>
                        </a:graphic>
                      </wp:inline>
                    </w:drawing>
                  </w:r>
                </w:p>
              </w:tc>
              <w:tc>
                <w:tcPr>
                  <w:tcW w:w="4456" w:type="dxa"/>
                </w:tcPr>
                <w:p w14:paraId="72330FBC" w14:textId="77777777" w:rsidR="007C7BEC" w:rsidRPr="00262B1E" w:rsidRDefault="007C7BEC" w:rsidP="007C7BEC">
                  <w:pPr>
                    <w:keepNext/>
                    <w:ind w:hanging="20"/>
                  </w:pPr>
                  <w:r w:rsidRPr="00262B1E">
                    <w:rPr>
                      <w:noProof/>
                      <w:lang w:val="en-US"/>
                    </w:rPr>
                    <w:drawing>
                      <wp:inline distT="0" distB="0" distL="0" distR="0" wp14:anchorId="7D2D77A1" wp14:editId="476D71C1">
                        <wp:extent cx="2774950" cy="17900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9608" cy="1812422"/>
                                </a:xfrm>
                                <a:prstGeom prst="rect">
                                  <a:avLst/>
                                </a:prstGeom>
                              </pic:spPr>
                            </pic:pic>
                          </a:graphicData>
                        </a:graphic>
                      </wp:inline>
                    </w:drawing>
                  </w:r>
                </w:p>
              </w:tc>
            </w:tr>
          </w:tbl>
          <w:p w14:paraId="20262183" w14:textId="2F6063CE" w:rsidR="007C7BEC" w:rsidRPr="00262B1E" w:rsidRDefault="007C7BEC" w:rsidP="00227CEB">
            <w:pPr>
              <w:pStyle w:val="Caption"/>
              <w:jc w:val="center"/>
            </w:pPr>
          </w:p>
        </w:tc>
        <w:tc>
          <w:tcPr>
            <w:tcW w:w="4657" w:type="dxa"/>
          </w:tcPr>
          <w:p w14:paraId="276789ED" w14:textId="5F980096" w:rsidR="007C7BEC" w:rsidRPr="00262B1E" w:rsidRDefault="007C7BEC" w:rsidP="007C7BEC">
            <w:pPr>
              <w:pStyle w:val="Caption"/>
              <w:ind w:firstLine="0"/>
              <w:jc w:val="center"/>
            </w:pPr>
            <w:r w:rsidRPr="00262B1E">
              <w:rPr>
                <w:noProof/>
                <w:lang w:val="en-US"/>
              </w:rPr>
              <w:lastRenderedPageBreak/>
              <w:drawing>
                <wp:inline distT="0" distB="0" distL="0" distR="0" wp14:anchorId="655B54DB" wp14:editId="7BD331A4">
                  <wp:extent cx="2754076" cy="18383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500" cy="1853293"/>
                          </a:xfrm>
                          <a:prstGeom prst="rect">
                            <a:avLst/>
                          </a:prstGeom>
                        </pic:spPr>
                      </pic:pic>
                    </a:graphicData>
                  </a:graphic>
                </wp:inline>
              </w:drawing>
            </w:r>
          </w:p>
        </w:tc>
      </w:tr>
      <w:tr w:rsidR="007C7BEC" w:rsidRPr="00262B1E" w14:paraId="62174755" w14:textId="77777777" w:rsidTr="007C7BEC">
        <w:tc>
          <w:tcPr>
            <w:tcW w:w="9062" w:type="dxa"/>
            <w:gridSpan w:val="2"/>
          </w:tcPr>
          <w:p w14:paraId="67206D8A" w14:textId="64F89407" w:rsidR="007C7BEC" w:rsidRPr="00262B1E" w:rsidRDefault="007C7BEC" w:rsidP="007C7BEC">
            <w:pPr>
              <w:pStyle w:val="Caption"/>
              <w:ind w:firstLine="0"/>
              <w:jc w:val="center"/>
              <w:rPr>
                <w:noProof/>
                <w:lang w:val="en-US"/>
              </w:rPr>
            </w:pPr>
            <w:bookmarkStart w:id="57" w:name="_Toc471287822"/>
            <w:r w:rsidRPr="00262B1E">
              <w:t xml:space="preserve">Obr. </w:t>
            </w:r>
            <w:fldSimple w:instr=" SEQ Obr. \* ARABIC ">
              <w:r w:rsidR="00227CEB">
                <w:rPr>
                  <w:noProof/>
                </w:rPr>
                <w:t>3</w:t>
              </w:r>
            </w:fldSimple>
            <w:r w:rsidRPr="00262B1E">
              <w:t xml:space="preserve"> – Příklady problematických obrazovek: a) jinak barevný okraj b) výrazný šum c) nízký jas (obrazovka je reálně bílá) d) nemonotónní obrazovka s výrazným zastoupením bílé, která musí pokračovat k analýze</w:t>
            </w:r>
            <w:bookmarkEnd w:id="57"/>
          </w:p>
        </w:tc>
      </w:tr>
    </w:tbl>
    <w:p w14:paraId="480547F5" w14:textId="621BA030" w:rsidR="007E373F" w:rsidRPr="007C7BEC" w:rsidRDefault="004B0B26" w:rsidP="007C7BEC">
      <w:pPr>
        <w:pStyle w:val="Heading2"/>
      </w:pPr>
      <w:r w:rsidRPr="007C7BEC">
        <w:t>Redukce šumu</w:t>
      </w:r>
      <w:bookmarkEnd w:id="56"/>
    </w:p>
    <w:p w14:paraId="0DA657CD" w14:textId="1D1AD10E" w:rsidR="008E2387" w:rsidRPr="00262B1E" w:rsidRDefault="008E2387" w:rsidP="00B563CE">
      <w:pPr>
        <w:pStyle w:val="NoSpacing"/>
      </w:pPr>
      <w:r w:rsidRPr="00262B1E">
        <w:t>Při snímkování displeje je</w:t>
      </w:r>
      <w:r w:rsidR="00134C09" w:rsidRPr="00262B1E">
        <w:t xml:space="preserve"> největším problémem šum typu moa</w:t>
      </w:r>
      <w:r w:rsidRPr="00262B1E">
        <w:t xml:space="preserve">ré. </w:t>
      </w:r>
      <w:r w:rsidR="00134C09" w:rsidRPr="00262B1E">
        <w:t>Moa</w:t>
      </w:r>
      <w:r w:rsidR="00BF4074" w:rsidRPr="00262B1E">
        <w:t>ré vzniká v důsledku pravidelného uspořádání pixelů na displeji i na čipu kamery do matice. Tyto dvě mřížky spolu interferují</w:t>
      </w:r>
      <w:r w:rsidR="00947848" w:rsidRPr="00262B1E">
        <w:t>,</w:t>
      </w:r>
      <w:r w:rsidR="00BF4074" w:rsidRPr="00262B1E">
        <w:t xml:space="preserve"> a tak vznikají pruhy. </w:t>
      </w:r>
      <w:r w:rsidRPr="00262B1E">
        <w:t xml:space="preserve">Vzhledem k výpočetní náročnosti odstranění tohoto typu šumu by </w:t>
      </w:r>
      <w:r w:rsidR="00947848" w:rsidRPr="00262B1E">
        <w:t>bylo ideální použít hardwarový a</w:t>
      </w:r>
      <w:r w:rsidRPr="00262B1E">
        <w:t xml:space="preserve">ntialiasingový filtr, který ale nemáme momentálně k dispozici. </w:t>
      </w:r>
      <w:r w:rsidR="00BF4074" w:rsidRPr="00262B1E">
        <w:t xml:space="preserve">Pro </w:t>
      </w:r>
      <w:r w:rsidR="00C94A4D" w:rsidRPr="00262B1E">
        <w:t xml:space="preserve">odstranění šumu se ukázala jako nejefektivnější filtrace </w:t>
      </w:r>
      <w:r w:rsidR="00BF4074" w:rsidRPr="00262B1E">
        <w:t>ve spektru pásmovou Gaussovou zádrží.</w:t>
      </w:r>
      <w:r w:rsidR="00776A25" w:rsidRPr="00262B1E">
        <w:t xml:space="preserve"> Filtrace byla provedena pro </w:t>
      </w:r>
      <w:r w:rsidR="00BF4074" w:rsidRPr="00262B1E">
        <w:t>každý barevný kanál zvláš</w:t>
      </w:r>
      <w:r w:rsidR="00776A25" w:rsidRPr="00262B1E">
        <w:t>ť. Pro vygenerování masky filtru byl</w:t>
      </w:r>
      <w:r w:rsidR="009F606E" w:rsidRPr="00262B1E">
        <w:t>y</w:t>
      </w:r>
      <w:r w:rsidR="00776A25" w:rsidRPr="00262B1E">
        <w:t xml:space="preserve"> použit</w:t>
      </w:r>
      <w:r w:rsidR="009F606E" w:rsidRPr="00262B1E">
        <w:t>y</w:t>
      </w:r>
      <w:r w:rsidR="00776A25" w:rsidRPr="00262B1E">
        <w:t xml:space="preserve"> následující vztah</w:t>
      </w:r>
      <w:r w:rsidR="00947848" w:rsidRPr="00262B1E">
        <w:t>y</w:t>
      </w:r>
      <w:r w:rsidR="00776A25"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7051"/>
        <w:gridCol w:w="1063"/>
      </w:tblGrid>
      <w:tr w:rsidR="00C94A4D" w:rsidRPr="00262B1E" w14:paraId="752BC41D" w14:textId="77777777" w:rsidTr="009F606E">
        <w:tc>
          <w:tcPr>
            <w:tcW w:w="985" w:type="dxa"/>
          </w:tcPr>
          <w:p w14:paraId="41830620" w14:textId="77777777" w:rsidR="00C94A4D" w:rsidRPr="00262B1E" w:rsidRDefault="00C94A4D" w:rsidP="008E2387">
            <w:pPr>
              <w:rPr>
                <w:rFonts w:eastAsia="Calibri" w:cs="Times New Roman"/>
              </w:rPr>
            </w:pPr>
          </w:p>
        </w:tc>
        <w:tc>
          <w:tcPr>
            <w:tcW w:w="7200" w:type="dxa"/>
          </w:tcPr>
          <w:p w14:paraId="5A8ECB5F" w14:textId="77777777" w:rsidR="00C94A4D" w:rsidRPr="00262B1E" w:rsidRDefault="00227CEB" w:rsidP="008E2387">
            <w:pPr>
              <w:rPr>
                <w:rFonts w:eastAsia="Calibri" w:cs="Times New Roman"/>
              </w:rPr>
            </w:pPr>
            <m:oMathPara>
              <m:oMath>
                <m:sSub>
                  <m:sSubPr>
                    <m:ctrlPr>
                      <w:rPr>
                        <w:rFonts w:ascii="Cambria Math" w:hAnsi="Cambria Math"/>
                        <w:i/>
                      </w:rPr>
                    </m:ctrlPr>
                  </m:sSubPr>
                  <m:e>
                    <m:r>
                      <w:rPr>
                        <w:rFonts w:ascii="Cambria Math" w:hAnsi="Cambria Math"/>
                      </w:rPr>
                      <m:t>G</m:t>
                    </m:r>
                  </m:e>
                  <m:sub>
                    <m:r>
                      <w:rPr>
                        <w:rFonts w:ascii="Cambria Math" w:hAnsi="Cambria Math"/>
                      </w:rPr>
                      <m:t xml:space="preserve">i,j </m:t>
                    </m:r>
                  </m:sub>
                </m:sSub>
                <m:d>
                  <m:dPr>
                    <m:ctrlPr>
                      <w:rPr>
                        <w:rFonts w:ascii="Cambria Math" w:hAnsi="Cambria Math"/>
                        <w:i/>
                      </w:rPr>
                    </m:ctrlPr>
                  </m:dPr>
                  <m:e>
                    <m:r>
                      <w:rPr>
                        <w:rFonts w:ascii="Cambria Math" w:hAnsi="Cambria Math"/>
                      </w:rPr>
                      <m:t>u,v</m:t>
                    </m:r>
                  </m:e>
                </m:d>
                <m:r>
                  <w:rPr>
                    <w:rFonts w:ascii="Cambria Math" w:hAnsi="Cambria Math"/>
                  </w:rPr>
                  <m:t>= 1-C</m:t>
                </m:r>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up>
                </m:sSup>
              </m:oMath>
            </m:oMathPara>
          </w:p>
        </w:tc>
        <w:tc>
          <w:tcPr>
            <w:tcW w:w="877" w:type="dxa"/>
          </w:tcPr>
          <w:p w14:paraId="331CDBDF" w14:textId="31A1D879" w:rsidR="00C94A4D" w:rsidRPr="00262B1E" w:rsidRDefault="009F606E" w:rsidP="009F606E">
            <w:pPr>
              <w:pStyle w:val="Caption"/>
              <w:rPr>
                <w:rFonts w:eastAsiaTheme="minorEastAsia"/>
              </w:rPr>
            </w:pPr>
            <w:r w:rsidRPr="00262B1E">
              <w:rPr>
                <w:rFonts w:eastAsiaTheme="minorEastAsia"/>
              </w:rPr>
              <w:t>(</w:t>
            </w:r>
            <w:r w:rsidRPr="00262B1E">
              <w:rPr>
                <w:rFonts w:eastAsiaTheme="minorEastAsia"/>
              </w:rPr>
              <w:fldChar w:fldCharType="begin"/>
            </w:r>
            <w:r w:rsidRPr="00262B1E">
              <w:rPr>
                <w:rFonts w:eastAsiaTheme="minorEastAsia"/>
              </w:rPr>
              <w:instrText xml:space="preserve"> SEQ Rovnice \* ARABIC </w:instrText>
            </w:r>
            <w:r w:rsidRPr="00262B1E">
              <w:rPr>
                <w:rFonts w:eastAsiaTheme="minorEastAsia"/>
              </w:rPr>
              <w:fldChar w:fldCharType="separate"/>
            </w:r>
            <w:r w:rsidR="00227CEB">
              <w:rPr>
                <w:rFonts w:eastAsiaTheme="minorEastAsia"/>
                <w:noProof/>
              </w:rPr>
              <w:t>2</w:t>
            </w:r>
            <w:r w:rsidRPr="00262B1E">
              <w:rPr>
                <w:rFonts w:eastAsiaTheme="minorEastAsia"/>
              </w:rPr>
              <w:fldChar w:fldCharType="end"/>
            </w:r>
            <w:r w:rsidRPr="00262B1E">
              <w:rPr>
                <w:rFonts w:eastAsiaTheme="minorEastAsia"/>
              </w:rPr>
              <w:t>)</w:t>
            </w:r>
          </w:p>
        </w:tc>
      </w:tr>
      <w:tr w:rsidR="00C94A4D" w:rsidRPr="00262B1E" w14:paraId="53A84E2F" w14:textId="77777777" w:rsidTr="009F606E">
        <w:tc>
          <w:tcPr>
            <w:tcW w:w="985" w:type="dxa"/>
          </w:tcPr>
          <w:p w14:paraId="2B0F7F07" w14:textId="77777777" w:rsidR="00C94A4D" w:rsidRPr="00262B1E" w:rsidRDefault="00C94A4D" w:rsidP="008E2387">
            <w:pPr>
              <w:rPr>
                <w:rFonts w:eastAsia="Calibri" w:cs="Times New Roman"/>
              </w:rPr>
            </w:pPr>
          </w:p>
        </w:tc>
        <w:tc>
          <w:tcPr>
            <w:tcW w:w="7200" w:type="dxa"/>
          </w:tcPr>
          <w:p w14:paraId="0C88F801" w14:textId="77777777" w:rsidR="00C94A4D" w:rsidRPr="00262B1E" w:rsidRDefault="00C94A4D" w:rsidP="009F606E">
            <w:pPr>
              <w:keepNext/>
            </w:pPr>
            <m:oMathPara>
              <m:oMath>
                <m:r>
                  <w:rPr>
                    <w:rFonts w:ascii="Cambria Math" w:hAnsi="Cambria Math"/>
                  </w:rPr>
                  <m:t>u=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m:t>
                </m:r>
              </m:oMath>
            </m:oMathPara>
          </w:p>
        </w:tc>
        <w:tc>
          <w:tcPr>
            <w:tcW w:w="877" w:type="dxa"/>
          </w:tcPr>
          <w:p w14:paraId="7D9EE446" w14:textId="01660172" w:rsidR="00C94A4D" w:rsidRPr="00262B1E" w:rsidRDefault="009F606E" w:rsidP="008E2387">
            <w:pPr>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3</w:t>
            </w:r>
            <w:r w:rsidRPr="00262B1E">
              <w:rPr>
                <w:rFonts w:eastAsia="Calibri" w:cs="Times New Roman"/>
                <w:i/>
              </w:rPr>
              <w:fldChar w:fldCharType="end"/>
            </w:r>
            <w:r w:rsidRPr="00262B1E">
              <w:rPr>
                <w:rFonts w:eastAsia="Calibri" w:cs="Times New Roman"/>
                <w:i/>
              </w:rPr>
              <w:t>)</w:t>
            </w:r>
          </w:p>
        </w:tc>
      </w:tr>
      <w:tr w:rsidR="00C94A4D" w:rsidRPr="00262B1E" w14:paraId="2D3CBF30" w14:textId="77777777" w:rsidTr="009F606E">
        <w:tc>
          <w:tcPr>
            <w:tcW w:w="985" w:type="dxa"/>
          </w:tcPr>
          <w:p w14:paraId="7ACC4B8B" w14:textId="77777777" w:rsidR="00C94A4D" w:rsidRPr="00262B1E" w:rsidRDefault="00C94A4D" w:rsidP="008E2387">
            <w:pPr>
              <w:rPr>
                <w:rFonts w:eastAsia="Calibri" w:cs="Times New Roman"/>
              </w:rPr>
            </w:pPr>
          </w:p>
        </w:tc>
        <w:tc>
          <w:tcPr>
            <w:tcW w:w="7200" w:type="dxa"/>
          </w:tcPr>
          <w:p w14:paraId="0A7B17F9" w14:textId="77777777" w:rsidR="00C94A4D" w:rsidRPr="00262B1E" w:rsidRDefault="00C94A4D" w:rsidP="009F606E">
            <w:pPr>
              <w:keepNext/>
            </w:pPr>
            <m:oMathPara>
              <m:oMath>
                <m:r>
                  <w:rPr>
                    <w:rFonts w:ascii="Cambria Math" w:hAnsi="Cambria Math"/>
                  </w:rPr>
                  <m:t>v=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 .. , floor</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-1, floor(</m:t>
                </m:r>
                <m:f>
                  <m:fPr>
                    <m:ctrlPr>
                      <w:rPr>
                        <w:rFonts w:ascii="Cambria Math" w:hAnsi="Cambria Math"/>
                        <w:i/>
                      </w:rPr>
                    </m:ctrlPr>
                  </m:fPr>
                  <m:num>
                    <m:r>
                      <w:rPr>
                        <w:rFonts w:ascii="Cambria Math" w:hAnsi="Cambria Math"/>
                      </w:rPr>
                      <m:t>j</m:t>
                    </m:r>
                  </m:num>
                  <m:den>
                    <m:r>
                      <w:rPr>
                        <w:rFonts w:ascii="Cambria Math" w:hAnsi="Cambria Math"/>
                      </w:rPr>
                      <m:t>2</m:t>
                    </m:r>
                  </m:den>
                </m:f>
                <m:r>
                  <w:rPr>
                    <w:rFonts w:ascii="Cambria Math" w:hAnsi="Cambria Math"/>
                  </w:rPr>
                  <m:t>)</m:t>
                </m:r>
              </m:oMath>
            </m:oMathPara>
          </w:p>
        </w:tc>
        <w:tc>
          <w:tcPr>
            <w:tcW w:w="877" w:type="dxa"/>
          </w:tcPr>
          <w:p w14:paraId="2F536454" w14:textId="58A13F33" w:rsidR="00C94A4D" w:rsidRPr="00262B1E" w:rsidRDefault="009F606E" w:rsidP="009F606E">
            <w:pPr>
              <w:keepNext/>
              <w:rPr>
                <w:rFonts w:eastAsia="Calibri" w:cs="Times New Roman"/>
                <w:i/>
              </w:rPr>
            </w:pPr>
            <w:r w:rsidRPr="00262B1E">
              <w:rPr>
                <w:rFonts w:eastAsia="Calibri" w:cs="Times New Roman"/>
                <w:i/>
              </w:rPr>
              <w:t>(</w:t>
            </w:r>
            <w:r w:rsidRPr="00262B1E">
              <w:rPr>
                <w:rFonts w:eastAsia="Calibri" w:cs="Times New Roman"/>
                <w:i/>
              </w:rPr>
              <w:fldChar w:fldCharType="begin"/>
            </w:r>
            <w:r w:rsidRPr="00262B1E">
              <w:rPr>
                <w:rFonts w:eastAsia="Calibri" w:cs="Times New Roman"/>
                <w:i/>
              </w:rPr>
              <w:instrText xml:space="preserve"> SEQ Rovnice \* ARABIC </w:instrText>
            </w:r>
            <w:r w:rsidRPr="00262B1E">
              <w:rPr>
                <w:rFonts w:eastAsia="Calibri" w:cs="Times New Roman"/>
                <w:i/>
              </w:rPr>
              <w:fldChar w:fldCharType="separate"/>
            </w:r>
            <w:r w:rsidR="00227CEB">
              <w:rPr>
                <w:rFonts w:eastAsia="Calibri" w:cs="Times New Roman"/>
                <w:i/>
                <w:noProof/>
              </w:rPr>
              <w:t>4</w:t>
            </w:r>
            <w:r w:rsidRPr="00262B1E">
              <w:rPr>
                <w:rFonts w:eastAsia="Calibri" w:cs="Times New Roman"/>
                <w:i/>
              </w:rPr>
              <w:fldChar w:fldCharType="end"/>
            </w:r>
            <w:r w:rsidRPr="00262B1E">
              <w:rPr>
                <w:rFonts w:eastAsia="Calibri" w:cs="Times New Roman"/>
                <w:i/>
              </w:rPr>
              <w:t>)</w:t>
            </w:r>
          </w:p>
        </w:tc>
      </w:tr>
    </w:tbl>
    <w:p w14:paraId="0E7F51A8" w14:textId="77777777" w:rsidR="00776A25" w:rsidRPr="00262B1E" w:rsidRDefault="00776A25" w:rsidP="00B563CE">
      <w:r w:rsidRPr="00262B1E">
        <w:t>Po testování a optimalizaci vyšly nejlépe koeficienty C=1, a=</w:t>
      </w:r>
      <w:r w:rsidR="00947848" w:rsidRPr="00262B1E">
        <w:t>0,</w:t>
      </w:r>
      <w:r w:rsidR="009F606E" w:rsidRPr="00262B1E">
        <w:t>0</w:t>
      </w:r>
      <w:r w:rsidRPr="00262B1E">
        <w:t>1, práh = 4, rozměr masky = 11x11.</w:t>
      </w:r>
      <w:r w:rsidR="00C94A4D" w:rsidRPr="00262B1E">
        <w:t xml:space="preserve"> Kvalita filtrace byla hodnocena čistě subjektivně, vizuálním porovnáním filtrovaného a původního obrazu. </w:t>
      </w:r>
    </w:p>
    <w:p w14:paraId="456C5CDE" w14:textId="77777777" w:rsidR="00C94A4D" w:rsidRPr="00262B1E" w:rsidRDefault="00316F6D" w:rsidP="00C94A4D">
      <w:pPr>
        <w:keepNext/>
        <w:jc w:val="center"/>
      </w:pPr>
      <w:r w:rsidRPr="00262B1E">
        <w:rPr>
          <w:noProof/>
          <w:lang w:val="en-US"/>
        </w:rPr>
        <w:lastRenderedPageBreak/>
        <w:drawing>
          <wp:inline distT="0" distB="0" distL="0" distR="0" wp14:anchorId="763983AF" wp14:editId="177DC05F">
            <wp:extent cx="3321050" cy="42626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ir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4115" cy="4266534"/>
                    </a:xfrm>
                    <a:prstGeom prst="rect">
                      <a:avLst/>
                    </a:prstGeom>
                  </pic:spPr>
                </pic:pic>
              </a:graphicData>
            </a:graphic>
          </wp:inline>
        </w:drawing>
      </w:r>
    </w:p>
    <w:p w14:paraId="69338B62" w14:textId="287CBB07" w:rsidR="00316F6D" w:rsidRPr="00262B1E" w:rsidRDefault="00C94A4D" w:rsidP="00B563CE">
      <w:pPr>
        <w:pStyle w:val="Caption"/>
        <w:jc w:val="center"/>
      </w:pPr>
      <w:bookmarkStart w:id="58" w:name="_Toc471287823"/>
      <w:r w:rsidRPr="00262B1E">
        <w:t xml:space="preserve">Obr. </w:t>
      </w:r>
      <w:fldSimple w:instr=" SEQ Obr. \* ARABIC ">
        <w:r w:rsidR="00227CEB">
          <w:rPr>
            <w:noProof/>
          </w:rPr>
          <w:t>4</w:t>
        </w:r>
      </w:fldSimple>
      <w:r w:rsidRPr="00262B1E">
        <w:t xml:space="preserve"> – Schéma filtrace ve výkonovém spektru</w:t>
      </w:r>
      <w:bookmarkEnd w:id="58"/>
    </w:p>
    <w:p w14:paraId="79772D87" w14:textId="77777777" w:rsidR="00B60DB2" w:rsidRPr="00262B1E" w:rsidRDefault="00F27757" w:rsidP="00B563CE">
      <w:pPr>
        <w:keepNext/>
        <w:ind w:firstLine="142"/>
        <w:jc w:val="left"/>
      </w:pPr>
      <w:r w:rsidRPr="00262B1E">
        <w:rPr>
          <w:noProof/>
          <w:lang w:val="en-US"/>
        </w:rPr>
        <w:drawing>
          <wp:inline distT="0" distB="0" distL="0" distR="0" wp14:anchorId="4E49B049" wp14:editId="7BFCCE10">
            <wp:extent cx="5917435" cy="1662647"/>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foreAndAft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461" cy="1668555"/>
                    </a:xfrm>
                    <a:prstGeom prst="rect">
                      <a:avLst/>
                    </a:prstGeom>
                  </pic:spPr>
                </pic:pic>
              </a:graphicData>
            </a:graphic>
          </wp:inline>
        </w:drawing>
      </w:r>
    </w:p>
    <w:p w14:paraId="6C1A88B4" w14:textId="2A30757C" w:rsidR="00F27757" w:rsidRPr="00262B1E" w:rsidRDefault="00B60DB2" w:rsidP="00B563CE">
      <w:pPr>
        <w:pStyle w:val="Caption"/>
        <w:jc w:val="center"/>
      </w:pPr>
      <w:bookmarkStart w:id="59" w:name="_Toc471287824"/>
      <w:r w:rsidRPr="00262B1E">
        <w:t xml:space="preserve">Obr. </w:t>
      </w:r>
      <w:fldSimple w:instr=" SEQ Obr. \* ARABIC ">
        <w:r w:rsidR="00227CEB">
          <w:rPr>
            <w:noProof/>
          </w:rPr>
          <w:t>5</w:t>
        </w:r>
      </w:fldSimple>
      <w:r w:rsidRPr="00262B1E">
        <w:t xml:space="preserve"> –</w:t>
      </w:r>
      <w:r w:rsidR="00947848" w:rsidRPr="00262B1E">
        <w:t xml:space="preserve"> Výsledek filtrace šumu typu moa</w:t>
      </w:r>
      <w:r w:rsidRPr="00262B1E">
        <w:t>ré</w:t>
      </w:r>
      <w:bookmarkEnd w:id="59"/>
    </w:p>
    <w:p w14:paraId="50FB5A8D" w14:textId="77777777" w:rsidR="00B60DB2" w:rsidRPr="00262B1E" w:rsidRDefault="00B60DB2" w:rsidP="00B563CE">
      <w:pPr>
        <w:keepNext/>
        <w:ind w:left="360" w:hanging="218"/>
        <w:jc w:val="center"/>
      </w:pPr>
      <w:r w:rsidRPr="00262B1E">
        <w:rPr>
          <w:noProof/>
          <w:lang w:val="en-US"/>
        </w:rPr>
        <w:drawing>
          <wp:inline distT="0" distB="0" distL="0" distR="0" wp14:anchorId="2C7A2B15" wp14:editId="65D3946D">
            <wp:extent cx="5916930" cy="1672289"/>
            <wp:effectExtent l="0" t="0" r="7620"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otonnost.png"/>
                    <pic:cNvPicPr/>
                  </pic:nvPicPr>
                  <pic:blipFill>
                    <a:blip r:embed="rId22">
                      <a:extLst>
                        <a:ext uri="{28A0092B-C50C-407E-A947-70E740481C1C}">
                          <a14:useLocalDpi xmlns:a14="http://schemas.microsoft.com/office/drawing/2010/main" val="0"/>
                        </a:ext>
                      </a:extLst>
                    </a:blip>
                    <a:stretch>
                      <a:fillRect/>
                    </a:stretch>
                  </pic:blipFill>
                  <pic:spPr>
                    <a:xfrm>
                      <a:off x="0" y="0"/>
                      <a:ext cx="5921658" cy="1673625"/>
                    </a:xfrm>
                    <a:prstGeom prst="rect">
                      <a:avLst/>
                    </a:prstGeom>
                  </pic:spPr>
                </pic:pic>
              </a:graphicData>
            </a:graphic>
          </wp:inline>
        </w:drawing>
      </w:r>
    </w:p>
    <w:p w14:paraId="55CDA21F" w14:textId="7FCA768D" w:rsidR="00B60DB2" w:rsidRPr="00262B1E" w:rsidRDefault="00B60DB2" w:rsidP="00B563CE">
      <w:pPr>
        <w:pStyle w:val="Caption"/>
        <w:jc w:val="center"/>
      </w:pPr>
      <w:bookmarkStart w:id="60" w:name="_Toc471287825"/>
      <w:r w:rsidRPr="00262B1E">
        <w:t xml:space="preserve">Obr. </w:t>
      </w:r>
      <w:fldSimple w:instr=" SEQ Obr. \* ARABIC ">
        <w:r w:rsidR="00227CEB">
          <w:rPr>
            <w:noProof/>
          </w:rPr>
          <w:t>6</w:t>
        </w:r>
      </w:fldSimple>
      <w:r w:rsidRPr="00262B1E">
        <w:t xml:space="preserve"> –</w:t>
      </w:r>
      <w:r w:rsidR="00947848" w:rsidRPr="00262B1E">
        <w:t xml:space="preserve"> Výsledek filtrace šumu typu moa</w:t>
      </w:r>
      <w:r w:rsidRPr="00262B1E">
        <w:t>ré na monotónním obraze</w:t>
      </w:r>
      <w:bookmarkEnd w:id="60"/>
    </w:p>
    <w:p w14:paraId="4CD1635E" w14:textId="77777777" w:rsidR="008E23F8" w:rsidRPr="00262B1E" w:rsidRDefault="00F629A1" w:rsidP="008E15F1">
      <w:pPr>
        <w:pStyle w:val="Heading1"/>
      </w:pPr>
      <w:bookmarkStart w:id="61" w:name="_Toc470255193"/>
      <w:r w:rsidRPr="00262B1E">
        <w:lastRenderedPageBreak/>
        <w:t>DETEKCE OBRAZOVEK</w:t>
      </w:r>
      <w:bookmarkEnd w:id="61"/>
    </w:p>
    <w:p w14:paraId="17DDDA67" w14:textId="350EBD1E" w:rsidR="00BD2B5E" w:rsidRPr="00262B1E" w:rsidRDefault="00BD2B5E" w:rsidP="00B563CE">
      <w:pPr>
        <w:pStyle w:val="NoSpacing"/>
      </w:pPr>
      <w:r w:rsidRPr="00262B1E">
        <w:t>Algoritmus pro rozpoznání obrazovek na emdedded zařízení musí splňovat několik požadavků. Musí být dostatečně rychlý pro použití v reálném čase a úplně automatický</w:t>
      </w:r>
      <w:r w:rsidR="008C51FA" w:rsidRPr="00262B1E">
        <w:t>, za předpokladu, že je</w:t>
      </w:r>
      <w:r w:rsidR="00947848" w:rsidRPr="00262B1E">
        <w:t xml:space="preserve"> k dispozici databáze</w:t>
      </w:r>
      <w:r w:rsidR="00EB6103" w:rsidRPr="00262B1E">
        <w:t xml:space="preserve"> srovnávacích dat.</w:t>
      </w:r>
      <w:r w:rsidRPr="00262B1E">
        <w:t xml:space="preserve"> Musí být spolehlivý</w:t>
      </w:r>
      <w:r w:rsidR="00EB6103" w:rsidRPr="00262B1E">
        <w:t>, protože na něm závisí funkce celé robotické ruky</w:t>
      </w:r>
      <w:r w:rsidR="00D978D7">
        <w:t>,</w:t>
      </w:r>
      <w:r w:rsidR="00EB6103" w:rsidRPr="00262B1E">
        <w:t xml:space="preserve"> a navíc jsou výsledky z běhu každého testování použity na hodnocení kvality produktu, který se testuje. </w:t>
      </w:r>
      <w:r w:rsidR="00446843" w:rsidRPr="00262B1E">
        <w:t>Dalším důležitým krité</w:t>
      </w:r>
      <w:r w:rsidR="008C51FA" w:rsidRPr="00262B1E">
        <w:t>riem jsou autorská práva. V této chvíli není</w:t>
      </w:r>
      <w:r w:rsidR="00446843" w:rsidRPr="00262B1E">
        <w:t xml:space="preserve"> rozpočet na zaplacení patentovaných algoritmů, proto </w:t>
      </w:r>
      <w:r w:rsidR="008C51FA" w:rsidRPr="00262B1E">
        <w:t xml:space="preserve">se bude </w:t>
      </w:r>
      <w:r w:rsidR="001B36D1" w:rsidRPr="00262B1E">
        <w:t>vybírat</w:t>
      </w:r>
      <w:r w:rsidR="00446843" w:rsidRPr="00262B1E">
        <w:t xml:space="preserve"> jen z těch, k</w:t>
      </w:r>
      <w:r w:rsidR="00D978D7">
        <w:t xml:space="preserve">teré jsou volně k </w:t>
      </w:r>
      <w:r w:rsidR="00446843" w:rsidRPr="00262B1E">
        <w:t>použití. Z předzpracování vyplý</w:t>
      </w:r>
      <w:r w:rsidR="00EB6103" w:rsidRPr="00262B1E">
        <w:t xml:space="preserve">vá, že jsou obrazovky normalizovány, částečně zbaveny šumu a program </w:t>
      </w:r>
      <w:del w:id="62" w:author="vratislav.harabis Harabiš" w:date="2016-12-24T01:35:00Z">
        <w:r w:rsidR="00EB6103" w:rsidRPr="00262B1E" w:rsidDel="00AC556E">
          <w:delText>je zkalibrovaný</w:delText>
        </w:r>
      </w:del>
      <w:ins w:id="63" w:author="vratislav.harabis Harabiš" w:date="2016-12-24T01:35:00Z">
        <w:r w:rsidR="00AC556E">
          <w:t>se kalibruje</w:t>
        </w:r>
      </w:ins>
      <w:r w:rsidR="00EB6103" w:rsidRPr="00262B1E">
        <w:t xml:space="preserve"> na jejich velikost</w:t>
      </w:r>
      <w:r w:rsidR="00947848" w:rsidRPr="00262B1E">
        <w:t>,</w:t>
      </w:r>
      <w:r w:rsidR="00EB6103" w:rsidRPr="00262B1E">
        <w:t xml:space="preserve"> resp. souřadnice. </w:t>
      </w:r>
    </w:p>
    <w:p w14:paraId="35105F4F" w14:textId="61E0F1D6" w:rsidR="00BD2B5E" w:rsidRPr="00262B1E" w:rsidRDefault="00BD2B5E" w:rsidP="00B563CE">
      <w:r w:rsidRPr="00262B1E">
        <w:t xml:space="preserve">Pro </w:t>
      </w:r>
      <w:r w:rsidR="008C51FA" w:rsidRPr="00262B1E">
        <w:t>detekci obrazovek</w:t>
      </w:r>
      <w:del w:id="64" w:author="kristyna.labudova@gmail.com" w:date="2017-01-01T23:06:00Z">
        <w:r w:rsidR="008C51FA" w:rsidRPr="00262B1E" w:rsidDel="00297FF5">
          <w:delText xml:space="preserve"> </w:delText>
        </w:r>
        <w:commentRangeStart w:id="65"/>
        <w:r w:rsidR="008C51FA" w:rsidRPr="00262B1E" w:rsidDel="00297FF5">
          <w:delText>jsem</w:delText>
        </w:r>
      </w:del>
      <w:r w:rsidR="008C51FA" w:rsidRPr="00262B1E">
        <w:t xml:space="preserve"> byly </w:t>
      </w:r>
      <w:commentRangeEnd w:id="65"/>
      <w:r w:rsidR="00AC556E">
        <w:rPr>
          <w:rStyle w:val="CommentReference"/>
        </w:rPr>
        <w:commentReference w:id="65"/>
      </w:r>
      <w:r w:rsidR="008C51FA" w:rsidRPr="00262B1E">
        <w:t>uvažovány</w:t>
      </w:r>
      <w:r w:rsidRPr="00262B1E">
        <w:t xml:space="preserve"> nejdříve </w:t>
      </w:r>
      <w:r w:rsidR="006E0B61" w:rsidRPr="00262B1E">
        <w:t>nízkoúrovňové metody, jako je porovnávání hranové reprezentace</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 xml:space="preserve">, </w:t>
      </w:r>
      <w:r w:rsidR="00D978D7">
        <w:t>2D korelace</w:t>
      </w:r>
      <w:r w:rsidR="00947848" w:rsidRPr="00262B1E">
        <w:fldChar w:fldCharType="begin" w:fldLock="1"/>
      </w:r>
      <w:r w:rsidR="00C93208">
        <w:instrText>ADDIN CSL_CITATION { "citationItems" : [ { "id" : "ITEM-1", "itemData" : { "ISBN" : "80-214-1558-4", "author" : [ { "dropping-particle" : "", "family" : "Jan", "given" : "Ji\u0159\u00ed", "non-dropping-particle" : "", "parse-names" : false, "suffix" : "" } ], "id" : "ITEM-1", "issued" : { "date-parts" : [ [ "2002" ] ] }, "page" : "427", "title" : "\u010c\u00edslicov\u00e1 Filtrace, Anal\u00fdza a Restaurace Sign\u00e1l\u016f", "type" : "article" }, "uris" : [ "http://www.mendeley.com/documents/?uuid=fc185b28-056c-4276-94bf-a136ea303be0" ] } ], "mendeley" : { "formattedCitation" : "[4]", "plainTextFormattedCitation" : "[4]", "previouslyFormattedCitation" : "[4]" }, "properties" : { "noteIndex" : 0 }, "schema" : "https://github.com/citation-style-language/schema/raw/master/csl-citation.json" }</w:instrText>
      </w:r>
      <w:r w:rsidR="00947848" w:rsidRPr="00262B1E">
        <w:fldChar w:fldCharType="separate"/>
      </w:r>
      <w:r w:rsidR="00C93208" w:rsidRPr="00C93208">
        <w:rPr>
          <w:noProof/>
        </w:rPr>
        <w:t>[4]</w:t>
      </w:r>
      <w:r w:rsidR="00947848" w:rsidRPr="00262B1E">
        <w:fldChar w:fldCharType="end"/>
      </w:r>
      <w:r w:rsidR="0071711C" w:rsidRPr="00262B1E">
        <w:t>, porovnávání histogramů</w:t>
      </w:r>
      <w:r w:rsidR="00947848"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947848" w:rsidRPr="00262B1E">
        <w:fldChar w:fldCharType="separate"/>
      </w:r>
      <w:r w:rsidR="00C93208" w:rsidRPr="00C93208">
        <w:rPr>
          <w:noProof/>
        </w:rPr>
        <w:t>[5]</w:t>
      </w:r>
      <w:r w:rsidR="00947848" w:rsidRPr="00262B1E">
        <w:fldChar w:fldCharType="end"/>
      </w:r>
      <w:r w:rsidR="0071711C" w:rsidRPr="00262B1E">
        <w:t>, ale vše</w:t>
      </w:r>
      <w:r w:rsidR="008C51FA" w:rsidRPr="00262B1E">
        <w:t>chny tyto metody byly otestovány a trpěly značnou</w:t>
      </w:r>
      <w:r w:rsidR="0071711C" w:rsidRPr="00262B1E">
        <w:t xml:space="preserve"> </w:t>
      </w:r>
      <w:r w:rsidR="008C51FA" w:rsidRPr="00262B1E">
        <w:t>nespolehlivostí</w:t>
      </w:r>
      <w:r w:rsidR="0071711C" w:rsidRPr="00262B1E">
        <w:t xml:space="preserve">. Další metody jako </w:t>
      </w:r>
      <w:r w:rsidR="006E0B61" w:rsidRPr="00262B1E">
        <w:t xml:space="preserve">vyhledávání kruhů a obdélníků pomocí Houghovy transformace </w:t>
      </w:r>
      <w:r w:rsidR="00947848" w:rsidRPr="00262B1E">
        <w:fldChar w:fldCharType="begin" w:fldLock="1"/>
      </w:r>
      <w:r w:rsidR="00C93208">
        <w:instrText>ADDIN CSL_CITATION { "citationItems" : [ { "id" : "ITEM-1", "itemData" : { "DOI" : "10.1201/9781420030679", "ISBN" : "9780824758493", "PMID" : "13803062", "abstract" : "It is essential that differently oriented specialists and students involved in image processing have a firm grasp of the necessary concepts and principles. A single-source reference that can provide this foundation, as well as a thorough explanation of the techniques involved, particularly those found in \"medical\" image processing, would be an invaluable resource to have. Medical Image Processing, Reconstruction and Restoration: Concepts and Methods \"is\" that resource. It not only explains the general principles and methods of image processing, but also focuses on recent applications specific to medical imaging - providing a theoretical yet clear explanation of underlying generic concepts. \"The content of this book is divided into three parts: \" Part I, \"Images as\" \"Multidimensional Signals,\" provides the introduction to basic image processing theory, explaining it for both analogue and digital image representation. Part II, \"Imaging Systems as Data\" \"Sources,\" offers an alternative view on imaging modalities, with emphasis placed on analyzing internal signals and (pre)image data that are consequently processed. Part III, \"Image Processing and Analysis,\" focuses on such vital image processing topics as tomographic image reconstruction, image fusion, methods of image enhancement, and image restoration techniques. This section also explains concepts of fundamental-level image analysis - detailing local feature analysis, image segmentation, and generalized morphological transforms. It also addresses what is needed within the image processing environment by noting necessary hardware and software and processes for image archiving and communications.", "author" : [ { "dropping-particle" : "", "family" : "Jan", "given" : "Jiri", "non-dropping-particle" : "", "parse-names" : false, "suffix" : "" } ], "container-title" : "Magnetic Resonance Imaging", "id" : "ITEM-1", "issued" : { "date-parts" : [ [ "2006" ] ] }, "number-of-pages" : "725", "title" : "Medical Image Processing , Reconstruction and Restoration Concepts and Methods", "type" : "book" }, "uris" : [ "http://www.mendeley.com/documents/?uuid=ef4e596b-856c-4d3d-8277-62819d65ce56" ] } ], "mendeley" : { "formattedCitation" : "[2]", "plainTextFormattedCitation" : "[2]", "previouslyFormattedCitation" : "[2]" }, "properties" : { "noteIndex" : 0 }, "schema" : "https://github.com/citation-style-language/schema/raw/master/csl-citation.json" }</w:instrText>
      </w:r>
      <w:r w:rsidR="00947848" w:rsidRPr="00262B1E">
        <w:fldChar w:fldCharType="separate"/>
      </w:r>
      <w:r w:rsidR="00C93208" w:rsidRPr="00C93208">
        <w:rPr>
          <w:noProof/>
        </w:rPr>
        <w:t>[2]</w:t>
      </w:r>
      <w:r w:rsidR="00947848" w:rsidRPr="00262B1E">
        <w:fldChar w:fldCharType="end"/>
      </w:r>
      <w:r w:rsidR="006E0B61" w:rsidRPr="00262B1E">
        <w:t>,</w:t>
      </w:r>
      <w:r w:rsidR="000C3A94" w:rsidRPr="00262B1E">
        <w:t xml:space="preserve"> pr</w:t>
      </w:r>
      <w:r w:rsidR="0083572D">
        <w:t>a</w:t>
      </w:r>
      <w:del w:id="66" w:author="kristyna.labudova@gmail.com" w:date="2017-01-01T23:06:00Z">
        <w:r w:rsidR="000C3A94" w:rsidRPr="00262B1E" w:rsidDel="00297FF5">
          <w:delText>a</w:delText>
        </w:r>
      </w:del>
      <w:r w:rsidRPr="00262B1E">
        <w:t>hování a segmentace</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vyhledávání kontu</w:t>
      </w:r>
      <w:r w:rsidR="000C3A94" w:rsidRPr="00262B1E">
        <w:t xml:space="preserve">r a segmentace </w:t>
      </w:r>
      <w:r w:rsidR="000C3A94" w:rsidRPr="00262B1E">
        <w:fldChar w:fldCharType="begin" w:fldLock="1"/>
      </w:r>
      <w:r w:rsidR="00C93208">
        <w:instrText>ADDIN CSL_CITATION { "citationItems" : [ { "id" : "ITEM-1", "itemData" : { "DOI" : "10.1007/978-1-84882-935-0", "ISBN" : "1848829345", "ISSN" : "10636919", "PMID" : "16259003", "abstract" : "As humans, we perceive the three-dimensional structure of the world around us with apparent ease. However, despite all of the recent advances in computer vision research, the dream of having a computer interpret an image at the same level as a two-year old remains elusive. Why is computer vision such a challenging problem, and what is the current state of the art?Computer Vision: Algorithms and Applications explores the variety of techniques commonly used to analyze and interpret images. It also describes challenging real-world applications where vision is being successfully used, both for specialized applications such as medical imaging and fun consumer-level tasks such as image editing and stitching, which students can apply to their own personal photos and videos.More than just a source of \"recipes\", this text/reference also takes a scientific approach to basic vision problems, formulating physical models of the imaging process before inverting this process to produce the best possible descriptions of a scene. Exercises are presented throughout the book, with a heavy emphasis on testing algorithms.Suitable for either an undergraduate or a graduate-level course in computer vision, this textbook focuses on basic techniques that work under real-world conditions and encourages students to push their creative boundaries.Dr. Richard Szeliski has over twenty years' experience in computer vision research, most notably at Digital Equipment Corporation and Microsoft.", "author" : [ { "dropping-particle" : "", "family" : "Szeliski", "given" : "Richard", "non-dropping-particle" : "", "parse-names" : false, "suffix" : "" } ], "container-title" : "Computer", "id" : "ITEM-1", "issued" : { "date-parts" : [ [ "2010" ] ] }, "page" : "832", "title" : "Computer Vision : Algorithms and Applications", "type" : "article-journal", "volume" : "5" }, "uris" : [ "http://www.mendeley.com/documents/?uuid=7ed5869e-eae9-4151-9f30-ac35e1ae3f8f" ] } ], "mendeley" : { "formattedCitation" : "[5]", "plainTextFormattedCitation" : "[5]", "previouslyFormattedCitation" : "[5]" }, "properties" : { "noteIndex" : 0 }, "schema" : "https://github.com/citation-style-language/schema/raw/master/csl-citation.json" }</w:instrText>
      </w:r>
      <w:r w:rsidR="000C3A94" w:rsidRPr="00262B1E">
        <w:fldChar w:fldCharType="separate"/>
      </w:r>
      <w:r w:rsidR="00C93208" w:rsidRPr="00C93208">
        <w:rPr>
          <w:noProof/>
        </w:rPr>
        <w:t>[5]</w:t>
      </w:r>
      <w:r w:rsidR="000C3A94" w:rsidRPr="00262B1E">
        <w:fldChar w:fldCharType="end"/>
      </w:r>
      <w:r w:rsidR="0071711C" w:rsidRPr="00262B1E">
        <w:t xml:space="preserve"> byly o poznání spolehlivější, ale vyžadovaly spoustu apriorní znalosti obrazovek. To znamená, že pokud by došlo k nějaké význam</w:t>
      </w:r>
      <w:r w:rsidR="000C3A94" w:rsidRPr="00262B1E">
        <w:t>n</w:t>
      </w:r>
      <w:r w:rsidR="0071711C" w:rsidRPr="00262B1E">
        <w:t xml:space="preserve">ější změně vzhledu embedded </w:t>
      </w:r>
      <w:r w:rsidR="008C51FA" w:rsidRPr="00262B1E">
        <w:t>aplikace, musely by se</w:t>
      </w:r>
      <w:r w:rsidR="0071711C" w:rsidRPr="00262B1E">
        <w:t xml:space="preserve"> vše</w:t>
      </w:r>
      <w:r w:rsidRPr="00262B1E">
        <w:t>chny vlastnosti</w:t>
      </w:r>
      <w:r w:rsidR="0071711C" w:rsidRPr="00262B1E">
        <w:t xml:space="preserve"> znov</w:t>
      </w:r>
      <w:r w:rsidR="000C3A94" w:rsidRPr="00262B1E">
        <w:t xml:space="preserve">u nadefinovat a prakticky </w:t>
      </w:r>
      <w:r w:rsidR="008C51FA" w:rsidRPr="00262B1E">
        <w:t xml:space="preserve">by bylo potřeba </w:t>
      </w:r>
      <w:r w:rsidR="000C3A94" w:rsidRPr="00262B1E">
        <w:t xml:space="preserve">znovu </w:t>
      </w:r>
      <w:r w:rsidR="0071711C" w:rsidRPr="00262B1E">
        <w:t xml:space="preserve">vyvinout celou aplikaci.  </w:t>
      </w:r>
      <w:r w:rsidRPr="00262B1E">
        <w:t>Navíc jsou výše zmíněné metody velmi výpočetně náročné</w:t>
      </w:r>
      <w:r w:rsidR="0071711C" w:rsidRPr="00262B1E">
        <w:t xml:space="preserve">. </w:t>
      </w:r>
      <w:r w:rsidR="008C51FA" w:rsidRPr="00262B1E">
        <w:t>Nakonec byla</w:t>
      </w:r>
      <w:r w:rsidRPr="00262B1E">
        <w:t xml:space="preserve"> p</w:t>
      </w:r>
      <w:r w:rsidR="0071711C" w:rsidRPr="00262B1E">
        <w:t>ro detek</w:t>
      </w:r>
      <w:r w:rsidRPr="00262B1E">
        <w:t xml:space="preserve">ci a klasifikaci obrazovek </w:t>
      </w:r>
      <w:r w:rsidR="008C51FA" w:rsidRPr="00262B1E">
        <w:t>zvolena</w:t>
      </w:r>
      <w:r w:rsidR="000C3A94" w:rsidRPr="00262B1E">
        <w:t xml:space="preserve"> třída</w:t>
      </w:r>
      <w:r w:rsidR="0071711C" w:rsidRPr="00262B1E">
        <w:t xml:space="preserve"> metod, která používá deskriptory. Deskriptory se vyznačují svým obecným využitím, relativně rychle se dají vytvořit srovnávací data</w:t>
      </w:r>
      <w:r w:rsidR="000C3A94" w:rsidRPr="00262B1E">
        <w:t>,</w:t>
      </w:r>
      <w:r w:rsidR="0071711C" w:rsidRPr="00262B1E">
        <w:t xml:space="preserve"> a proto je jejich použití pro tuto aplikaci výhodné.</w:t>
      </w:r>
      <w:r w:rsidRPr="00262B1E">
        <w:t xml:space="preserve"> Deskriptory jsou také způsobem</w:t>
      </w:r>
      <w:r w:rsidR="000C3A94" w:rsidRPr="00262B1E">
        <w:t>,</w:t>
      </w:r>
      <w:r w:rsidRPr="00262B1E">
        <w:t xml:space="preserve"> jak zobecnit aplikaci pro mnoho různých embedded zařízení, vždy stačí jen vybrat správnou množinu srovnávacích obrazů. Navíc jsou až o řád rychlejší na výpočet než výše zmíněné metody a poskytují dobrý poměr přesnost vs. výpočetní náročnost. </w:t>
      </w:r>
    </w:p>
    <w:p w14:paraId="502534E3" w14:textId="550516B4" w:rsidR="00EB6103" w:rsidRPr="00262B1E" w:rsidRDefault="00EB6103" w:rsidP="00B563CE">
      <w:r w:rsidRPr="00262B1E">
        <w:t>Klasifikace obrazovek obyčejně probíhá v několika fázích. První fáze je detekce bodů zájmu. Důležitá je jejich opakovatelnost, která koreluje se s</w:t>
      </w:r>
      <w:r w:rsidR="0079105D" w:rsidRPr="00262B1E">
        <w:t>polehlivostí</w:t>
      </w:r>
      <w:r w:rsidR="000C3A94"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0C3A94" w:rsidRPr="00262B1E">
        <w:fldChar w:fldCharType="separate"/>
      </w:r>
      <w:r w:rsidR="00C93208" w:rsidRPr="00C93208">
        <w:rPr>
          <w:noProof/>
        </w:rPr>
        <w:t>[6]</w:t>
      </w:r>
      <w:r w:rsidR="000C3A94" w:rsidRPr="00262B1E">
        <w:fldChar w:fldCharType="end"/>
      </w:r>
      <w:r w:rsidR="0079105D" w:rsidRPr="00262B1E">
        <w:t xml:space="preserve">. Opakovatelnost hodnotí, v jaké míře se detekují ty samé body v několika podobných snímcích jednoho objektu. </w:t>
      </w:r>
      <w:r w:rsidR="007C086A" w:rsidRPr="00262B1E">
        <w:t xml:space="preserve">Další důležitou vlastností je jedinečnost. Je nežádoucí, aby detektory našly několik bodů se stejnými vlastnostmi v okolí, protože je </w:t>
      </w:r>
      <w:r w:rsidR="00E4534C" w:rsidRPr="00262B1E">
        <w:t>dojde k nežádoucím falešným shodám při přiřazování a srovnávání. D</w:t>
      </w:r>
      <w:r w:rsidR="0079105D" w:rsidRPr="00262B1E">
        <w:t>etektory</w:t>
      </w:r>
      <w:r w:rsidR="00E4534C" w:rsidRPr="00262B1E">
        <w:t xml:space="preserve"> bodů zájmu pracují na několika různých principech, které se mohou pr</w:t>
      </w:r>
      <w:r w:rsidR="000C3A94" w:rsidRPr="00262B1E">
        <w:t>olínat. První skupina pracuje s</w:t>
      </w:r>
      <w:r w:rsidR="0079105D" w:rsidRPr="00262B1E">
        <w:t> parciálními gradienty v okolí bodu jako např. Harrisův detektor</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79105D" w:rsidRPr="00262B1E">
        <w:t>, Lowova Aproximace Laplacianů Gausianů</w:t>
      </w:r>
      <w:r w:rsidR="0053352B"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3352B" w:rsidRPr="00262B1E">
        <w:fldChar w:fldCharType="separate"/>
      </w:r>
      <w:r w:rsidR="00C93208" w:rsidRPr="00C93208">
        <w:rPr>
          <w:noProof/>
        </w:rPr>
        <w:t>[8]</w:t>
      </w:r>
      <w:r w:rsidR="0053352B" w:rsidRPr="00262B1E">
        <w:fldChar w:fldCharType="end"/>
      </w:r>
      <w:r w:rsidR="0079105D" w:rsidRPr="00262B1E">
        <w:t>, Mora</w:t>
      </w:r>
      <w:r w:rsidR="0053352B" w:rsidRPr="00262B1E">
        <w:t>v</w:t>
      </w:r>
      <w:r w:rsidR="0079105D" w:rsidRPr="00262B1E">
        <w:t>cův detektor rohů</w:t>
      </w:r>
      <w:r w:rsidR="0053352B"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53352B" w:rsidRPr="00262B1E">
        <w:fldChar w:fldCharType="separate"/>
      </w:r>
      <w:r w:rsidR="00C93208" w:rsidRPr="00C93208">
        <w:rPr>
          <w:noProof/>
        </w:rPr>
        <w:t>[7]</w:t>
      </w:r>
      <w:r w:rsidR="0053352B" w:rsidRPr="00262B1E">
        <w:fldChar w:fldCharType="end"/>
      </w:r>
      <w:r w:rsidR="00E4534C" w:rsidRPr="00262B1E">
        <w:t>, detektory založené na výpočtu determinantu Hessiánské matice</w:t>
      </w:r>
      <w:r w:rsidR="0053352B" w:rsidRPr="00262B1E">
        <w:fldChar w:fldCharType="begin" w:fldLock="1"/>
      </w:r>
      <w:r w:rsidR="00C93208">
        <w:instrText>ADDIN CSL_CITATION { "citationItems" : [ { "id" : "ITEM-1", "itemData" : { "DOI" : "10.1023/B:VISI.0000027790.02288.f2", "ISBN" : "3540479694", "ISSN" : "09205691", "PMID" : "1313188", "abstract" : "In this paper we propose a novel approach for detecting interest points invariant to scale and affine transformations. Our scale and affine invariant detectors are based on the following recent results: (1) Interest points extracted with the Harris detector can be adapted to affine transformations and give repeatable results (geometrically stable). (2) The characteristic scale of a local structure is indicated by a local extremum over scale of normalized derivatives (the Laplacian). (3) The affine shape of a point neighborhood is estimated based on the second moment matrix.", "author" : [ { "dropping-particle" : "", "family" : "Mikolajczyk", "given" : "Krystian", "non-dropping-particle" : "", "parse-names" : false, "suffix" : "" }, { "dropping-particle" : "", "family" : "Schmid", "given" : "Cordelia", "non-dropping-particle" : "", "parse-names" : false, "suffix" : "" } ], "container-title" : "International Journal of Computer Vision", "id" : "ITEM-1", "issue" : "1", "issued" : { "date-parts" : [ [ "2004" ] ] }, "page" : "63-86", "title" : "Scale &amp; affine invariant interest point detectors", "type" : "article-journal", "volume" : "60" }, "uris" : [ "http://www.mendeley.com/documents/?uuid=480c90c6-c5d3-495a-9867-0b123441ccb6" ] } ], "mendeley" : { "formattedCitation" : "[6]", "plainTextFormattedCitation" : "[6]", "previouslyFormattedCitation" : "[6]" }, "properties" : { "noteIndex" : 0 }, "schema" : "https://github.com/citation-style-language/schema/raw/master/csl-citation.json" }</w:instrText>
      </w:r>
      <w:r w:rsidR="0053352B" w:rsidRPr="00262B1E">
        <w:fldChar w:fldCharType="separate"/>
      </w:r>
      <w:r w:rsidR="00C93208" w:rsidRPr="00C93208">
        <w:rPr>
          <w:noProof/>
        </w:rPr>
        <w:t>[6]</w:t>
      </w:r>
      <w:r w:rsidR="0053352B" w:rsidRPr="00262B1E">
        <w:fldChar w:fldCharType="end"/>
      </w:r>
      <w:r w:rsidR="007C086A" w:rsidRPr="00262B1E">
        <w:t xml:space="preserve"> nebo detektory odvozené od zmíněných. Další </w:t>
      </w:r>
      <w:r w:rsidR="00E4534C" w:rsidRPr="00262B1E">
        <w:t xml:space="preserve">skupinou jsou </w:t>
      </w:r>
      <w:r w:rsidR="007C086A" w:rsidRPr="00262B1E">
        <w:t>metody pracují</w:t>
      </w:r>
      <w:r w:rsidR="00E4534C" w:rsidRPr="00262B1E">
        <w:t>cí</w:t>
      </w:r>
      <w:r w:rsidR="007C086A" w:rsidRPr="00262B1E">
        <w:t xml:space="preserve"> na základě porovnávání intenzity centrálního pixelu a jeho okolí jako například SUSAN</w:t>
      </w:r>
      <w:r w:rsidR="0053352B" w:rsidRPr="00262B1E">
        <w:fldChar w:fldCharType="begin" w:fldLock="1"/>
      </w:r>
      <w:r w:rsidR="00C93208">
        <w:instrText>ADDIN CSL_CITATION { "citationItems" : [ { "id" : "ITEM-1", "itemData" : { "DOI" : "10.1023/A:1007963824710", "ISBN" : "0920-5691", "ISSN" : "1573-1405", "abstract" : "This paper describes a new approach to low level image processing; in particular, edge and corner detection and structure preserving noise reduction. Non-linear \ufb01ltering is used to de\ufb01ne which parts of the image are closely related to each individual pixel; each pixel has associated with it a local image region which is of similar brightness to that pixel. The new feature detectors are based on the minimization of this local image region, and the noise reduction method uses this region as the smoothing neighbourhood. The resulting methods are accurate, noise resistant and fast. Details of the new feature detectors and of the new noise reduction method are described, along with test results.", "author" : [ { "dropping-particle" : "", "family" : "Smith", "given" : "Sm", "non-dropping-particle" : "", "parse-names" : false, "suffix" : "" }, { "dropping-particle" : "", "family" : "Brady", "given" : "Jm", "non-dropping-particle" : "", "parse-names" : false, "suffix" : "" } ], "container-title" : "International journal of computer vision", "id" : "ITEM-1", "issue" : "1", "issued" : { "date-parts" : [ [ "1997" ] ] }, "page" : "45-78", "title" : "SUSAN\u2014a new approach to low level image processing", "type" : "article-journal", "volume" : "23" }, "uris" : [ "http://www.mendeley.com/documents/?uuid=5a5be679-855b-4cc6-bbbf-797230e2eadd" ] } ], "mendeley" : { "formattedCitation" : "[9]", "plainTextFormattedCitation" : "[9]", "previouslyFormattedCitation" : "[9]" }, "properties" : { "noteIndex" : 0 }, "schema" : "https://github.com/citation-style-language/schema/raw/master/csl-citation.json" }</w:instrText>
      </w:r>
      <w:r w:rsidR="0053352B" w:rsidRPr="00262B1E">
        <w:fldChar w:fldCharType="separate"/>
      </w:r>
      <w:r w:rsidR="00C93208" w:rsidRPr="00C93208">
        <w:rPr>
          <w:noProof/>
        </w:rPr>
        <w:t>[9]</w:t>
      </w:r>
      <w:r w:rsidR="0053352B" w:rsidRPr="00262B1E">
        <w:fldChar w:fldCharType="end"/>
      </w:r>
      <w:r w:rsidR="007C086A" w:rsidRPr="00262B1E">
        <w:t>, FAST</w:t>
      </w:r>
      <w:r w:rsidR="0053352B"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53352B" w:rsidRPr="00262B1E">
        <w:fldChar w:fldCharType="separate"/>
      </w:r>
      <w:r w:rsidR="00C93208" w:rsidRPr="00C93208">
        <w:rPr>
          <w:noProof/>
        </w:rPr>
        <w:t>[10]</w:t>
      </w:r>
      <w:r w:rsidR="0053352B" w:rsidRPr="00262B1E">
        <w:fldChar w:fldCharType="end"/>
      </w:r>
      <w:r w:rsidR="007C086A" w:rsidRPr="00262B1E">
        <w:t xml:space="preserve"> nebo AGAST</w:t>
      </w:r>
      <w:r w:rsidR="0053352B" w:rsidRPr="00262B1E">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53352B" w:rsidRPr="00262B1E">
        <w:fldChar w:fldCharType="separate"/>
      </w:r>
      <w:r w:rsidR="00C93208" w:rsidRPr="00C93208">
        <w:rPr>
          <w:noProof/>
        </w:rPr>
        <w:t>[11]</w:t>
      </w:r>
      <w:r w:rsidR="0053352B" w:rsidRPr="00262B1E">
        <w:fldChar w:fldCharType="end"/>
      </w:r>
      <w:r w:rsidR="007C086A" w:rsidRPr="00262B1E">
        <w:t>.</w:t>
      </w:r>
      <w:r w:rsidR="00E4534C" w:rsidRPr="00262B1E">
        <w:t xml:space="preserve"> Třetí skupina využívá entropie v okolí pixelu a výpočtu vlastních čísel Hessiánské matice jako je Kadirův a Bradyův detektor </w:t>
      </w:r>
      <w:r w:rsidR="008C51FA" w:rsidRPr="00262B1E">
        <w:t>asymetričnosti</w:t>
      </w:r>
      <w:r w:rsidR="0053352B" w:rsidRPr="00262B1E">
        <w:fldChar w:fldCharType="begin" w:fldLock="1"/>
      </w:r>
      <w:r w:rsidR="00C93208">
        <w:instrText>ADDIN CSL_CITATION { "citationItems" : [ { "id" : "ITEM-1", "itemData" : { "DOI" : "10.1049/cp:20030478", "ISBN" : "0-85296-757-8", "ISSN" : "05379989", "abstract" : "This paper presents an overview of the Scale Saliency algorithm introduced in (Kadir and Brady, 2001). Scale Saliency is a novel method for measuring the saliency of image regions and selecting optimal scales for their analysis. The model underlying the algorithm deems image regions salient if they are simultaneously unpredictable in some feature-space and over scale. The algorithm possesses a number of attractive properties: invariance to planar rotation, scaling, intensity shifts and translation; robustness to noise, changes in viewpoint, and intensity scalings. Moreover, the approach offers a more general model of feature saliency compared with conventional ones, such as those based on kernel convolution, for example wavelet analysis, since such techniques define saliency and scale only with respect to a particular set of basis morphologies. Finally, we present a generalised version of the original algorithm which is invariant to affine transformations.", "author" : [ { "dropping-particle" : "", "family" : "Kadir", "given" : "T", "non-dropping-particle" : "", "parse-names" : false, "suffix" : "" }, { "dropping-particle" : "", "family" : "Brady", "given" : "M", "non-dropping-particle" : "", "parse-names" : false, "suffix" : "" } ], "container-title" : "Visual Information Engineering", "id" : "ITEM-1", "issued" : { "date-parts" : [ [ "2003" ] ] }, "page" : "25-28", "title" : "Scale Saliency: a novel approach to salient feature and scale selection", "type" : "article-journal" }, "uris" : [ "http://www.mendeley.com/documents/?uuid=759868eb-144d-48ba-ba70-54aa24c92ccc" ] } ], "mendeley" : { "formattedCitation" : "[12]", "plainTextFormattedCitation" : "[12]", "previouslyFormattedCitation" : "[12]" }, "properties" : { "noteIndex" : 0 }, "schema" : "https://github.com/citation-style-language/schema/raw/master/csl-citation.json" }</w:instrText>
      </w:r>
      <w:r w:rsidR="0053352B" w:rsidRPr="00262B1E">
        <w:fldChar w:fldCharType="separate"/>
      </w:r>
      <w:r w:rsidR="00C93208" w:rsidRPr="00C93208">
        <w:rPr>
          <w:noProof/>
        </w:rPr>
        <w:t>[12]</w:t>
      </w:r>
      <w:r w:rsidR="0053352B" w:rsidRPr="00262B1E">
        <w:fldChar w:fldCharType="end"/>
      </w:r>
      <w:r w:rsidR="008C51FA" w:rsidRPr="00262B1E">
        <w:t>.</w:t>
      </w:r>
      <w:r w:rsidR="007C086A" w:rsidRPr="00262B1E">
        <w:t xml:space="preserve"> </w:t>
      </w:r>
      <w:r w:rsidR="00E4534C" w:rsidRPr="00262B1E">
        <w:t xml:space="preserve">Dále je mnoho metod velmi podobných od zmíněných nebo které kombinují výše uvedené přístupy. </w:t>
      </w:r>
    </w:p>
    <w:p w14:paraId="3E6AC47A" w14:textId="40863CA8" w:rsidR="00E4534C" w:rsidRPr="00262B1E" w:rsidRDefault="00E4534C" w:rsidP="00B563CE">
      <w:r w:rsidRPr="00262B1E">
        <w:lastRenderedPageBreak/>
        <w:t>Po detekci bodů zájmu se výsledky zpřesňují a dále se vylučují nepravděpodobné body. To přispívá k robustnosti celého algoritmu. Vylučují se zejména body ležící v oblasti hran, které jsou nežádoucí, protože jsou málo jedinečné a zavádí falešně pozitivní shody při srovnávání</w:t>
      </w:r>
      <w:r w:rsidR="005558FF"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5558FF" w:rsidRPr="00262B1E">
        <w:fldChar w:fldCharType="separate"/>
      </w:r>
      <w:r w:rsidR="00C93208" w:rsidRPr="00C93208">
        <w:rPr>
          <w:noProof/>
        </w:rPr>
        <w:t>[13]</w:t>
      </w:r>
      <w:r w:rsidR="005558FF" w:rsidRPr="00262B1E">
        <w:fldChar w:fldCharType="end"/>
      </w:r>
      <w:r w:rsidRPr="00262B1E">
        <w:t xml:space="preserve">. </w:t>
      </w:r>
      <w:r w:rsidR="005F76C3" w:rsidRPr="00262B1E">
        <w:t>Podle síly gradientu nebo podle rozdílů intenzit se může počítat skóre bodů a pro další zpracování vybrat jen ty nejlepší</w:t>
      </w:r>
      <w:r w:rsidR="005558FF" w:rsidRPr="00262B1E">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5558FF" w:rsidRPr="00262B1E">
        <w:fldChar w:fldCharType="separate"/>
      </w:r>
      <w:r w:rsidR="00C93208" w:rsidRPr="00C93208">
        <w:rPr>
          <w:noProof/>
        </w:rPr>
        <w:t>[14]</w:t>
      </w:r>
      <w:r w:rsidR="005558FF" w:rsidRPr="00262B1E">
        <w:fldChar w:fldCharType="end"/>
      </w:r>
      <w:r w:rsidR="005F76C3" w:rsidRPr="00262B1E">
        <w:t xml:space="preserve">. </w:t>
      </w:r>
    </w:p>
    <w:p w14:paraId="21005842" w14:textId="1C37D3D2" w:rsidR="005F76C3" w:rsidRPr="00262B1E" w:rsidRDefault="001158F6" w:rsidP="00B563CE">
      <w:r w:rsidRPr="00262B1E">
        <w:t>Způsobem, jak zajistit invariantnost deskriptoru vůči zvětšení</w:t>
      </w:r>
      <w:r w:rsidR="005558FF" w:rsidRPr="00262B1E">
        <w:t>,</w:t>
      </w:r>
      <w:r w:rsidRPr="00262B1E">
        <w:t xml:space="preserve"> resp. zmenšení,</w:t>
      </w:r>
      <w:r w:rsidR="005F76C3" w:rsidRPr="00262B1E">
        <w:t xml:space="preserve"> je přiřazení měřítka ke každému bodu zájmu. Měřítko se obecně vyhodnocuje pomocí obrazové pyramidy. Jde o dekompozici na vrstvy střídavým rozmazáním Gaus</w:t>
      </w:r>
      <w:r w:rsidR="005558FF" w:rsidRPr="00262B1E">
        <w:t>s</w:t>
      </w:r>
      <w:r w:rsidR="005F76C3" w:rsidRPr="00262B1E">
        <w:t>ovým filtrem a podvzorkováním</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5F76C3" w:rsidRPr="00262B1E">
        <w:t xml:space="preserve">. </w:t>
      </w:r>
      <w:r w:rsidRPr="00262B1E">
        <w:t>V každé takové vrstvě se detekují body zájmu a podle toho, v kt</w:t>
      </w:r>
      <w:r w:rsidR="008C51FA" w:rsidRPr="00262B1E">
        <w:t xml:space="preserve">eré vrstvě se detekují, </w:t>
      </w:r>
      <w:r w:rsidRPr="00262B1E">
        <w:t xml:space="preserve">se k nim </w:t>
      </w:r>
      <w:r w:rsidR="008C51FA" w:rsidRPr="00262B1E">
        <w:t xml:space="preserve">přiřadí </w:t>
      </w:r>
      <w:r w:rsidRPr="00262B1E">
        <w:t>odpovídající měřítko.</w:t>
      </w:r>
    </w:p>
    <w:p w14:paraId="2546B0F2" w14:textId="77777777" w:rsidR="008E0A01" w:rsidRPr="00262B1E" w:rsidRDefault="001158F6" w:rsidP="00B563CE">
      <w:pPr>
        <w:jc w:val="center"/>
      </w:pPr>
      <w:r w:rsidRPr="00262B1E">
        <w:rPr>
          <w:noProof/>
          <w:lang w:val="en-US"/>
        </w:rPr>
        <w:drawing>
          <wp:inline distT="0" distB="0" distL="0" distR="0" wp14:anchorId="00F20499" wp14:editId="5FA723BE">
            <wp:extent cx="4476592" cy="40894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pyrami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5825" cy="4097834"/>
                    </a:xfrm>
                    <a:prstGeom prst="rect">
                      <a:avLst/>
                    </a:prstGeom>
                  </pic:spPr>
                </pic:pic>
              </a:graphicData>
            </a:graphic>
          </wp:inline>
        </w:drawing>
      </w:r>
    </w:p>
    <w:p w14:paraId="23FF0D01" w14:textId="096C7C51" w:rsidR="001158F6" w:rsidRPr="00262B1E" w:rsidRDefault="008E0A01" w:rsidP="00B563CE">
      <w:pPr>
        <w:pStyle w:val="Caption"/>
        <w:jc w:val="center"/>
      </w:pPr>
      <w:bookmarkStart w:id="67" w:name="_Toc471287826"/>
      <w:r w:rsidRPr="00262B1E">
        <w:t xml:space="preserve">Obr. </w:t>
      </w:r>
      <w:fldSimple w:instr=" SEQ Obr. \* ARABIC ">
        <w:r w:rsidR="00227CEB">
          <w:rPr>
            <w:noProof/>
          </w:rPr>
          <w:t>7</w:t>
        </w:r>
      </w:fldSimple>
      <w:r w:rsidRPr="00262B1E">
        <w:t xml:space="preserve"> – Obrazová pyramida</w:t>
      </w:r>
      <w:bookmarkEnd w:id="67"/>
    </w:p>
    <w:p w14:paraId="0AA2B815" w14:textId="77777777" w:rsidR="001158F6" w:rsidRPr="00262B1E" w:rsidRDefault="001158F6" w:rsidP="00B563CE">
      <w:r w:rsidRPr="00262B1E">
        <w:t>V obecných aplikacích počítačového vidění se také přiřazuje orie</w:t>
      </w:r>
      <w:r w:rsidR="008C51FA" w:rsidRPr="00262B1E">
        <w:t>ntace každému bodu zájmu. V této práci a aktuální</w:t>
      </w:r>
      <w:r w:rsidR="005558FF" w:rsidRPr="00262B1E">
        <w:t xml:space="preserve"> aplikaci je to </w:t>
      </w:r>
      <w:r w:rsidRPr="00262B1E">
        <w:t>přímo nežádoucí, a to z několika důvodů. Prvním je redundance. Takové vyhodnocení ne</w:t>
      </w:r>
      <w:r w:rsidR="008C51FA" w:rsidRPr="00262B1E">
        <w:t>ní potřeba</w:t>
      </w:r>
      <w:r w:rsidRPr="00262B1E">
        <w:t xml:space="preserve">, protože </w:t>
      </w:r>
      <w:r w:rsidR="008C51FA" w:rsidRPr="00262B1E">
        <w:t>jsou všechny obrazy</w:t>
      </w:r>
      <w:r w:rsidRPr="00262B1E">
        <w:t xml:space="preserve"> normalizované a stejně otočené. Výpočet orientace zvyšuje čas výpočtu</w:t>
      </w:r>
      <w:r w:rsidR="005558FF" w:rsidRPr="00262B1E">
        <w:t>,</w:t>
      </w:r>
      <w:r w:rsidRPr="00262B1E">
        <w:t xml:space="preserve"> a naopak snižuje robustnost. V aplikaci se nachází hodně textu a rámečků. Pokud detektor</w:t>
      </w:r>
      <w:r w:rsidR="00EF5F0C" w:rsidRPr="00262B1E">
        <w:t xml:space="preserve"> najde levý dolní roh rámečku, pak v nerotovaném smyslu je jasně vidět jeho pozice a orientace. Na</w:t>
      </w:r>
      <w:r w:rsidR="005558FF" w:rsidRPr="00262B1E">
        <w:t xml:space="preserve"> </w:t>
      </w:r>
      <w:r w:rsidR="00EF5F0C" w:rsidRPr="00262B1E">
        <w:t xml:space="preserve">rozdíl od toho, pokud se hledá jakkoli orientovaný bod se stejnými vlastnostmi, pak se najdou zbylé tři rohy rámečku. Tím by </w:t>
      </w:r>
      <w:r w:rsidR="00EF5F0C" w:rsidRPr="00262B1E">
        <w:lastRenderedPageBreak/>
        <w:t xml:space="preserve">vznikaly falešně pozitivní shody. Z uvedených důvodů </w:t>
      </w:r>
      <w:r w:rsidR="008C51FA" w:rsidRPr="00262B1E">
        <w:t xml:space="preserve">se budou </w:t>
      </w:r>
      <w:r w:rsidR="00EF5F0C" w:rsidRPr="00262B1E">
        <w:t xml:space="preserve">vybírat deskriptory, které nejsou invariantní vůči otočení. </w:t>
      </w:r>
    </w:p>
    <w:p w14:paraId="1F7CB381" w14:textId="0D7C06F8" w:rsidR="002E110C" w:rsidRPr="00262B1E" w:rsidRDefault="002E110C" w:rsidP="00B563CE">
      <w:r w:rsidRPr="00262B1E">
        <w:t xml:space="preserve">Dalším krokem je výpočet deskriptoru. </w:t>
      </w:r>
      <w:r w:rsidR="00D76DB5" w:rsidRPr="00262B1E">
        <w:t xml:space="preserve">Způsoby výpočtu jednotlivých deskriptorů jsou uvedeny dále v kapitole </w:t>
      </w:r>
      <w:r w:rsidR="00D76DB5" w:rsidRPr="00262B1E">
        <w:fldChar w:fldCharType="begin"/>
      </w:r>
      <w:r w:rsidR="00D76DB5" w:rsidRPr="00262B1E">
        <w:instrText xml:space="preserve"> REF _Ref469661190 \r \h </w:instrText>
      </w:r>
      <w:r w:rsidR="00B563CE">
        <w:instrText xml:space="preserve"> \* MERGEFORMAT </w:instrText>
      </w:r>
      <w:r w:rsidR="00D76DB5" w:rsidRPr="00262B1E">
        <w:fldChar w:fldCharType="separate"/>
      </w:r>
      <w:r w:rsidR="00227CEB">
        <w:t>2.2</w:t>
      </w:r>
      <w:r w:rsidR="00D76DB5" w:rsidRPr="00262B1E">
        <w:fldChar w:fldCharType="end"/>
      </w:r>
      <w:r w:rsidR="00D76DB5" w:rsidRPr="00262B1E">
        <w:t xml:space="preserve">. </w:t>
      </w:r>
      <w:r w:rsidRPr="00262B1E">
        <w:t>Deskri</w:t>
      </w:r>
      <w:r w:rsidR="005558FF" w:rsidRPr="00262B1E">
        <w:t>p</w:t>
      </w:r>
      <w:r w:rsidRPr="00262B1E">
        <w:t>tory můžou být binární nebo nebinární, s různou dimenziona</w:t>
      </w:r>
      <w:r w:rsidR="005558FF" w:rsidRPr="00262B1E">
        <w:t>litou. Bi</w:t>
      </w:r>
      <w:r w:rsidRPr="00262B1E">
        <w:t>nární deskriptory mají velkou výhodu ve srovnávání deskriptoru aktuálního snímku s deskriptory snímků v databázi, protože se může využít Hammingova vzdálenost</w:t>
      </w:r>
      <w:r w:rsidR="005558FF" w:rsidRPr="00262B1E">
        <w:fldChar w:fldCharType="begin" w:fldLock="1"/>
      </w:r>
      <w:r w:rsidR="00C93208">
        <w:instrText>ADDIN CSL_CITATION { "citationItems" : [ { "id" : "ITEM-1", "itemData" : { "ISBN" : "9781627480031", "ISSN" : "10495258", "abstract" : "Motivated by large-scale multimedia applications we propose to learn mappings from high-dimensional data to binary codes that preserve semantic similarity. Binary codes are well suited to large-scale applications as they are storage ef-ficient and permit exact sub-linear kNN search. The framework is applicable to broad families of mappings, and uses a flexible form of triplet ranking loss. We overcome discontinuous optimization of the discrete mappings by minimizing a piecewise-smooth upper bound on empirical loss, inspired by latent structural SVMs. We develop a new loss-augmented inference algorithm that is quadratic in the code length. We show strong retrieval performance on CIFAR-10 and MNIST, with promising classification results using no more than kNN on the binary codes.", "author" : [ { "dropping-particle" : "", "family" : "Norouzi", "given" : "Mohammad", "non-dropping-particle" : "", "parse-names" : false, "suffix" : "" }, { "dropping-particle" : "", "family" : "Fleet", "given" : "David J Dj David J", "non-dropping-particle" : "", "parse-names" : false, "suffix" : "" }, { "dropping-particle" : "", "family" : "Salakhutdinov", "given" : "Ruslan", "non-dropping-particle" : "", "parse-names" : false, "suffix" : "" }, { "dropping-particle" : "", "family" : "Blei", "given" : "David M.", "non-dropping-particle" : "", "parse-names" : false, "suffix" : "" } ], "container-title" : "Advances in Neural Information Processing Systems", "id" : "ITEM-1", "issued" : { "date-parts" : [ [ "2012" ] ] }, "page" : "1-9", "title" : "Hamming distance metric learning", "type" : "article-journal" }, "uris" : [ "http://www.mendeley.com/documents/?uuid=ddbdf6cd-c903-4e3b-9b34-f2ed5adcccf1" ] } ], "mendeley" : { "formattedCitation" : "[15]", "plainTextFormattedCitation" : "[15]", "previouslyFormattedCitation" : "[15]" }, "properties" : { "noteIndex" : 0 }, "schema" : "https://github.com/citation-style-language/schema/raw/master/csl-citation.json" }</w:instrText>
      </w:r>
      <w:r w:rsidR="005558FF" w:rsidRPr="00262B1E">
        <w:fldChar w:fldCharType="separate"/>
      </w:r>
      <w:r w:rsidR="00C93208" w:rsidRPr="00C93208">
        <w:rPr>
          <w:noProof/>
        </w:rPr>
        <w:t>[15]</w:t>
      </w:r>
      <w:r w:rsidR="005558FF" w:rsidRPr="00262B1E">
        <w:fldChar w:fldCharType="end"/>
      </w:r>
      <w:r w:rsidRPr="00262B1E">
        <w:t xml:space="preserve">. </w:t>
      </w:r>
      <w:r w:rsidR="00D76DB5" w:rsidRPr="00262B1E">
        <w:t>Výpočet Hammingovy vzdálenosti je velmi rychlý a také jednoduchý. Pro výpočet stačí binární operace XOR následovaná sumou bitů. Na rozdíl od toho, na srovnání nebirnárních deskriptorů je potřeba složitějších a výpočetně náročnějších metod. Příkladem je výpočet Euklidovské vzdálenosti, následovaný Houghovou transformací pro detekci klastrů, které patří k jednomu objektu. Nakonec se výsledek verifikuje pomocí metody nejmenších čtverců kvůli konzistenci po</w:t>
      </w:r>
      <w:r w:rsidR="005558FF" w:rsidRPr="00262B1E">
        <w:t xml:space="preserve">zičních parametrů (více v </w:t>
      </w:r>
      <w:r w:rsidR="005558FF" w:rsidRPr="00262B1E">
        <w:fldChar w:fldCharType="begin" w:fldLock="1"/>
      </w:r>
      <w:r w:rsidR="00C93208">
        <w:instrText>ADDIN CSL_CITATION { "citationItems" : [ { "id" : "ITEM-1", "itemData" : { "abstract" : "This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"uris" : [ "http://www.mendeley.com/documents/?uuid=69869ea9-13b1-49b4-b7c3-ffb07b0b9acd" ] } ], "mendeley" : { "formattedCitation" : "[8]", "plainTextFormattedCitation" : "[8]", "previouslyFormattedCitation" : "[8]" }, "properties" : { "noteIndex" : 0 }, "schema" : "https://github.com/citation-style-language/schema/raw/master/csl-citation.json" }</w:instrText>
      </w:r>
      <w:r w:rsidR="005558FF" w:rsidRPr="00262B1E">
        <w:fldChar w:fldCharType="separate"/>
      </w:r>
      <w:r w:rsidR="00C93208" w:rsidRPr="00C93208">
        <w:rPr>
          <w:noProof/>
        </w:rPr>
        <w:t>[8]</w:t>
      </w:r>
      <w:r w:rsidR="005558FF" w:rsidRPr="00262B1E">
        <w:fldChar w:fldCharType="end"/>
      </w:r>
      <w:r w:rsidR="00D76DB5" w:rsidRPr="00262B1E">
        <w:t xml:space="preserve">). </w:t>
      </w:r>
      <w:r w:rsidR="003929D6" w:rsidRPr="00262B1E">
        <w:t xml:space="preserve">Dimenzionalita deskriptoru prakticky znamená, jak dlouhý je vektor příznaků pro každý bod zájmu. Obecně platí, čím vyšší dimenzionalita, tím větší robustnost a přesnost, ale zároveň delší čas na výpočet a srovnání deskriptoru s deskriptory snímků v databázi. </w:t>
      </w:r>
    </w:p>
    <w:p w14:paraId="0DFF2658" w14:textId="02399963" w:rsidR="003929D6" w:rsidRPr="00262B1E" w:rsidRDefault="003929D6" w:rsidP="00B563CE">
      <w:del w:id="68" w:author="vratislav.harabis Harabiš" w:date="2016-12-24T01:39:00Z">
        <w:r w:rsidRPr="00262B1E" w:rsidDel="00AC556E">
          <w:delText xml:space="preserve">Deskritory </w:delText>
        </w:r>
      </w:del>
      <w:ins w:id="69" w:author="vratislav.harabis Harabiš" w:date="2016-12-24T01:39:00Z">
        <w:r w:rsidR="00AC556E">
          <w:t xml:space="preserve">Deskriptory </w:t>
        </w:r>
      </w:ins>
      <w:r w:rsidRPr="00262B1E">
        <w:t>s vyšší dimenzionalitou dosahují lepších výsledků, ale s počtem snímků v databázi se dramat</w:t>
      </w:r>
      <w:r w:rsidR="005558FF" w:rsidRPr="00262B1E">
        <w:t>icky zvyšuje čas pro srovnávání</w:t>
      </w:r>
      <w:r w:rsidR="005558FF" w:rsidRPr="00262B1E">
        <w:fldChar w:fldCharType="begin" w:fldLock="1"/>
      </w:r>
      <w:r w:rsidR="00C93208">
        <w:instrText>ADDIN CSL_CITATION { "citationItems" : [ { "id" : "ITEM-1", "itemData" : { "DOI" : "10.1109/TPAMI.2005.188", "ISBN" : "0162-8828", "ISSN" : "0162-8828", "PMID" : "16237996", "abstract" : "In this paper, we compare the performance of descriptors computed for local interest regions, as, for example, extracted by the Harris-Affine detector [Mikolajczyk, K and Schmid, C, 2004]. Many different descriptors have been proposed in the literature. It is unclear which descriptors are more appropriate and how their performance depends on the interest region detector. The descriptors should be distinctive and at the same time robust to changes in viewing conditions as well as to errors of the detector. Our evaluation uses as criterion recall with respect to precision and is carried out for different image transformations. We compare shape context [Belongie, S, et al., April 2002], steerable filters [Freeman, W and Adelson, E, Setp. 1991], PCA-SIFT [Ke, Y and Sukthankar, R, 2004], differential invariants [Koenderink, J and van Doorn, A, 1987], spin images [Lazebnik, S, et al., 2003], SIFT [Lowe, D. G., 1999], complex filters [Schaffalitzky, F and Zisserman, A, 2002], moment invariants [Van Gool, L, et al., 1996], and cross-correlation for different types of interest regions. We also propose an extension of the SIFT descriptor and show that it outperforms the original method. Furthermore, we observe that the ranking of the descriptors is mostly independent of the interest region detector and that the SIFT-based descriptors perform best. Moments and steerable filters show the best performance among the low dimensional descriptors.", "author" : [ { "dropping-particle" : "", "family" : "Mikolajczyk", "given" : "K.", "non-dropping-particle" : "", "parse-names" : false, "suffix" : "" }, { "dropping-particle" : "", "family" : "Mikolajczyk", "given" : "K.", "non-dropping-particle" : "", "parse-names" : false, "suffix" : "" }, { "dropping-particle" : "", "family" : "Schmid", "given" : "C.", "non-dropping-particle" : "", "parse-names" : false, "suffix" : "" }, { "dropping-particle" : "", "family" : "Schmid", "given" : "C.", "non-dropping-particle" : "", "parse-names" : false, "suffix" : "" } ], "container-title" : "IEEE Transactions on Pattern Analysis and Machine Intelligence", "id" : "ITEM-1", "issue" : "10", "issued" : { "date-parts" : [ [ "2005" ] ] }, "page" : "1615\u20131630", "title" : "A performance evaluation of local descriptors", "type" : "article-journal", "volume" : "27" }, "uris" : [ "http://www.mendeley.com/documents/?uuid=51f55572-dcea-4fbe-972c-5b85e51d266f" ] } ], "mendeley" : { "formattedCitation" : "[16]", "plainTextFormattedCitation" : "[16]", "previouslyFormattedCitation" : "[16]" }, "properties" : { "noteIndex" : 0 }, "schema" : "https://github.com/citation-style-language/schema/raw/master/csl-citation.json" }</w:instrText>
      </w:r>
      <w:r w:rsidR="005558FF" w:rsidRPr="00262B1E">
        <w:fldChar w:fldCharType="separate"/>
      </w:r>
      <w:r w:rsidR="00C93208" w:rsidRPr="00C93208">
        <w:rPr>
          <w:noProof/>
        </w:rPr>
        <w:t>[16]</w:t>
      </w:r>
      <w:r w:rsidR="005558FF" w:rsidRPr="00262B1E">
        <w:fldChar w:fldCharType="end"/>
      </w:r>
      <w:r w:rsidR="005558FF" w:rsidRPr="00262B1E">
        <w:t>.</w:t>
      </w:r>
      <w:r w:rsidRPr="00262B1E">
        <w:t xml:space="preserve"> T</w:t>
      </w:r>
      <w:r w:rsidR="00D978D7">
        <w:t>o se úspěšně řeší redukcí dimenz</w:t>
      </w:r>
      <w:r w:rsidRPr="00262B1E">
        <w:t>ionality pomocí metod jako je PCA</w:t>
      </w:r>
      <w:r w:rsidR="005558FF" w:rsidRPr="00262B1E">
        <w:fldChar w:fldCharType="begin" w:fldLock="1"/>
      </w:r>
      <w:r w:rsidR="00C93208">
        <w:instrText>ADDIN CSL_CITATION { "citationItems" : [ { "id" : "ITEM-1", "itemData" : { "DOI" : "10.1109/TAC.1981.1102568", "ISBN" : "0018-9286", "ISSN" : "0018-9286", "abstract" : "Kalman's minimal realization theory involves geometric objects (controllable, unobservable subspaces) which are subject to structural instability. Specifically, arbitrarily small perturbations in a model may cause a change in the dimensions of the associated subspaces. This situation is manifested in computational difficulties which arise in attempts to apply textbook algorithms for computing a minimal realization. Structural instability associated with geometric theories is not unique to control; it arises in the theory of linear equations as well. In this setting, the computational problems have been studied for decades and excellent tools have been developed for coping with the situation. One of the main goals of this paper is to call attention to principal component analysis (Hotelling, 1933), and an algorithm (Golub and Reinsch, 1970) for computing the singular value decompositon of a matrix. Together they form a powerful tool for coping with structural instability in dynamic systems. As developed in this paper, principal component analysis is a technique for analyzing signals. (Singular value decomposition provides the computational machinery.) For this reason, Kalman's minimal realization theory is recast in terms of responses to injected signals. Application of the signal analysis to controllability and observability leads to a coordinate system in which the \"internally balanced\" model has special properties. For asymptotically stable systems, this yields working approximations ofX_{c}, X_{bar{o}}, the controllable and unobservable subspaces. It is proposed that a natural first step in model reduction is to apply the mechanics of minimal realization using these working subspaces.", "author" : [ { "dropping-particle" : "", "family" : "Moore", "given" : "B.", "non-dropping-particle" : "", "parse-names" : false, "suffix" : "" } ], "container-title" : "IEEE Transactions on Automatic Control", "id" : "ITEM-1", "issue" : "1", "issued" : { "date-parts" : [ [ "1981" ] ] }, "page" : "17-32", "title" : "Principal component analysis in linear systems: Controllability, observability, and model reduction", "type" : "article-journal", "volume" : "26" }, "uris" : [ "http://www.mendeley.com/documents/?uuid=e2ebf8c6-a8fa-46d3-ab88-fe44af5f716e" ] } ], "mendeley" : { "formattedCitation" : "[17]", "plainTextFormattedCitation" : "[17]", "previouslyFormattedCitation" : "[17]" }, "properties" : { "noteIndex" : 0 }, "schema" : "https://github.com/citation-style-language/schema/raw/master/csl-citation.json" }</w:instrText>
      </w:r>
      <w:r w:rsidR="005558FF" w:rsidRPr="00262B1E">
        <w:fldChar w:fldCharType="separate"/>
      </w:r>
      <w:r w:rsidR="00C93208" w:rsidRPr="00C93208">
        <w:rPr>
          <w:noProof/>
        </w:rPr>
        <w:t>[17]</w:t>
      </w:r>
      <w:r w:rsidR="005558FF" w:rsidRPr="00262B1E">
        <w:fldChar w:fldCharType="end"/>
      </w:r>
      <w:r w:rsidRPr="00262B1E">
        <w:t xml:space="preserve"> </w:t>
      </w:r>
      <w:r w:rsidR="00C86EBD" w:rsidRPr="00262B1E">
        <w:t>a LDA</w:t>
      </w:r>
      <w:r w:rsidR="005558FF" w:rsidRPr="00262B1E">
        <w:fldChar w:fldCharType="begin" w:fldLock="1"/>
      </w:r>
      <w:r w:rsidR="00C93208">
        <w:instrText>ADDIN CSL_CITATION { "citationItems" : [ { "id" : "ITEM-1", "itemData" : { "DOI" : "10.1162/jmlr.2003.3.4-5.993", "ISBN" : "9781577352815", "ISSN" : "15324435", "PMID" : "21362469", "abstract" : "We describe latent Dirichlet allocation (LDA), a generative probabilistic model for collections of discrete data such as text corpora. LDA is a three-level hierarchical Bayesian model, in which each item of a collection is modeled as a finite mixture over an underlying set of topics. Each topic is, in turn, modeled as an infinite mixture over an underlying set of topic probabilities. In the context of text modeling, the topic probabilities provide an explicit representation of a document. We present efficient approximate inference techniques based on variational methods and an EM algorithm for empirical Bayes parameter estimation. We report results in document modeling, text classification, and collaborative filtering, comparing to a mixture of unigrams model and the probabilistic LSI model.", "author" : [ { "dropping-particle" : "", "family" : "Blei", "given" : "David M", "non-dropping-particle" : "", "parse-names" : false, "suffix" : "" }, { "dropping-particle" : "", "family" : "Edu", "given" : "Blei@cs Berkeley", "non-dropping-particle" : "", "parse-names" : false, "suffix" : "" }, { "dropping-particle" : "", "family" : "Ng", "given" : "Andrew Y", "non-dropping-particle" : "", "parse-names" : false, "suffix" : "" }, { "dropping-particle" : "", "family" : "Edu", "given" : "Ang@cs Stanford", "non-dropping-particle" : "", "parse-names" : false, "suffix" : "" }, { "dropping-particle" : "", "family" : "Jordan", "given" : "Michael I", "non-dropping-particle" : "", "parse-names" : false, "suffix" : "" }, { "dropping-particle" : "", "family" : "Edu", "given" : "Jordan@cs Berkeley", "non-dropping-particle" : "", "parse-names" : false, "suffix" : "" } ], "container-title" : "Journal of Machine Learning Research", "id" : "ITEM-1", "issued" : { "date-parts" : [ [ "2003" ] ] }, "page" : "993-1022", "title" : "Latent Dirichlet Allocation", "type" : "article-journal", "volume" : "3" }, "uris" : [ "http://www.mendeley.com/documents/?uuid=b424ac28-4806-45e1-adc8-f85f804be84a" ] } ], "mendeley" : { "formattedCitation" : "[18]", "plainTextFormattedCitation" : "[18]", "previouslyFormattedCitation" : "[18]" }, "properties" : { "noteIndex" : 0 }, "schema" : "https://github.com/citation-style-language/schema/raw/master/csl-citation.json" }</w:instrText>
      </w:r>
      <w:r w:rsidR="005558FF" w:rsidRPr="00262B1E">
        <w:fldChar w:fldCharType="separate"/>
      </w:r>
      <w:r w:rsidR="00C93208" w:rsidRPr="00C93208">
        <w:rPr>
          <w:noProof/>
        </w:rPr>
        <w:t>[18]</w:t>
      </w:r>
      <w:r w:rsidR="005558FF" w:rsidRPr="00262B1E">
        <w:fldChar w:fldCharType="end"/>
      </w:r>
      <w:r w:rsidR="00C86EBD" w:rsidRPr="00262B1E">
        <w:t xml:space="preserve"> </w:t>
      </w:r>
      <w:r w:rsidRPr="00262B1E">
        <w:t>nebo hashovacích funkcí, jako například LSH</w:t>
      </w:r>
      <w:r w:rsidR="005558FF" w:rsidRPr="00262B1E">
        <w:fldChar w:fldCharType="begin" w:fldLock="1"/>
      </w:r>
      <w:r w:rsidR="00C93208">
        <w:instrText>ADDIN CSL_CITATION { "citationItems" : [ { "id" : "ITEM-1", "itemData" : { "author" : [ { "dropping-particle" : "", "family" : "Hashing", "given" : "Locality Sensitive", "non-dropping-particle" : "", "parse-names" : false, "suffix" : "" } ], "id" : "ITEM-1", "issued" : { "date-parts" : [ [ "2014" ] ] }, "page" : "1-6", "title" : "Locality-Sensitive Hashing", "type" : "article-journal" }, "uris" : [ "http://www.mendeley.com/documents/?uuid=0c5cda6e-e18b-4bbc-a426-ec21c07f1972" ] } ], "mendeley" : { "formattedCitation" : "[19]", "plainTextFormattedCitation" : "[19]", "previouslyFormattedCitation" : "[19]" }, "properties" : { "noteIndex" : 0 }, "schema" : "https://github.com/citation-style-language/schema/raw/master/csl-citation.json" }</w:instrText>
      </w:r>
      <w:r w:rsidR="005558FF" w:rsidRPr="00262B1E">
        <w:fldChar w:fldCharType="separate"/>
      </w:r>
      <w:r w:rsidR="00C93208" w:rsidRPr="00C93208">
        <w:rPr>
          <w:noProof/>
        </w:rPr>
        <w:t>[19]</w:t>
      </w:r>
      <w:r w:rsidR="005558FF" w:rsidRPr="00262B1E">
        <w:fldChar w:fldCharType="end"/>
      </w:r>
      <w:r w:rsidRPr="00262B1E">
        <w:t>.</w:t>
      </w:r>
      <w:r w:rsidR="008C51FA" w:rsidRPr="00262B1E">
        <w:t xml:space="preserve"> Využití těchto metod není s této aplikaci</w:t>
      </w:r>
      <w:r w:rsidRPr="00262B1E">
        <w:t xml:space="preserve"> klíčové,</w:t>
      </w:r>
      <w:r w:rsidR="008C51FA" w:rsidRPr="00262B1E">
        <w:t xml:space="preserve"> zejména</w:t>
      </w:r>
      <w:r w:rsidRPr="00262B1E">
        <w:t xml:space="preserve"> kvůli rozsahu databáze srovnávacích snímků (v našem případě desítky snímků)</w:t>
      </w:r>
      <w:r w:rsidR="0089226F" w:rsidRPr="00262B1E">
        <w:t>.</w:t>
      </w:r>
    </w:p>
    <w:p w14:paraId="106EC694" w14:textId="77777777" w:rsidR="00F629A1" w:rsidRPr="00262B1E" w:rsidRDefault="00406FDB" w:rsidP="00406FDB">
      <w:pPr>
        <w:pStyle w:val="Heading2"/>
      </w:pPr>
      <w:bookmarkStart w:id="70" w:name="_Toc470255194"/>
      <w:r w:rsidRPr="00262B1E">
        <w:t>Detekce zajímavých bodů v obraze</w:t>
      </w:r>
      <w:bookmarkEnd w:id="70"/>
    </w:p>
    <w:p w14:paraId="04C4CF9F" w14:textId="0571FF7B" w:rsidR="00443501" w:rsidRPr="00262B1E" w:rsidRDefault="00443501" w:rsidP="00B563CE">
      <w:pPr>
        <w:pStyle w:val="NoSpacing"/>
      </w:pPr>
      <w:r w:rsidRPr="00262B1E">
        <w:t>Budou otestovány dva detektory bodů zájmu v obraze. Oba fungují na velmi odlišném principu a budou reprezentovat dvě hlavní skupiny detektorů, ty</w:t>
      </w:r>
      <w:r w:rsidR="00CE48ED" w:rsidRPr="00262B1E">
        <w:t>,</w:t>
      </w:r>
      <w:r w:rsidRPr="00262B1E">
        <w:t xml:space="preserve"> které fungují na základě gradientu v okolí bodu a ty, které jen srovnávají intenzity pixelů v okolí. Z těchto skupin byly vybrány právě H</w:t>
      </w:r>
      <w:r w:rsidR="00CE48ED" w:rsidRPr="00262B1E">
        <w:t>arrisův detektor a FAST,</w:t>
      </w:r>
      <w:r w:rsidRPr="00262B1E">
        <w:t xml:space="preserve"> a to hlavně kvůli jejich hojnému využití v praxi a dobrým výsledkům </w:t>
      </w:r>
      <w:r w:rsidR="008E0A01" w:rsidRPr="00262B1E">
        <w:t xml:space="preserve">ve spojení s vybranými deskriptory (více v kapitole </w:t>
      </w:r>
      <w:r w:rsidR="008E0A01" w:rsidRPr="00262B1E">
        <w:fldChar w:fldCharType="begin"/>
      </w:r>
      <w:r w:rsidR="008E0A01" w:rsidRPr="00262B1E">
        <w:instrText xml:space="preserve"> REF _Ref469661190 \r \h </w:instrText>
      </w:r>
      <w:r w:rsidR="00B563CE">
        <w:instrText xml:space="preserve"> \* MERGEFORMAT </w:instrText>
      </w:r>
      <w:r w:rsidR="008E0A01" w:rsidRPr="00262B1E">
        <w:fldChar w:fldCharType="separate"/>
      </w:r>
      <w:r w:rsidR="00227CEB">
        <w:t>2.2</w:t>
      </w:r>
      <w:r w:rsidR="008E0A01" w:rsidRPr="00262B1E">
        <w:fldChar w:fldCharType="end"/>
      </w:r>
      <w:r w:rsidR="008E0A01" w:rsidRPr="00262B1E">
        <w:t>).</w:t>
      </w:r>
    </w:p>
    <w:p w14:paraId="0D5DAE8D" w14:textId="77777777" w:rsidR="00406FDB" w:rsidRPr="00262B1E" w:rsidRDefault="000F69E1" w:rsidP="000F69E1">
      <w:pPr>
        <w:pStyle w:val="Heading3"/>
      </w:pPr>
      <w:bookmarkStart w:id="71" w:name="_Toc470255195"/>
      <w:r w:rsidRPr="00262B1E">
        <w:t>Harissův detektor rohů</w:t>
      </w:r>
      <w:bookmarkEnd w:id="71"/>
    </w:p>
    <w:p w14:paraId="5DFE1C01" w14:textId="111151FF" w:rsidR="00406FDB" w:rsidRPr="00262B1E" w:rsidRDefault="00AD17E5" w:rsidP="00B563CE">
      <w:pPr>
        <w:pStyle w:val="NoSpacing"/>
      </w:pPr>
      <w:r w:rsidRPr="00262B1E">
        <w:t>Harrisův detektor je už přes dvě desetiletí standardn</w:t>
      </w:r>
      <w:r w:rsidR="00443501" w:rsidRPr="00262B1E">
        <w:t>ě používaným detektorem bodů zájmu</w:t>
      </w:r>
      <w:r w:rsidR="00CE48ED" w:rsidRPr="00262B1E">
        <w:t>,</w:t>
      </w:r>
      <w:r w:rsidR="002229B5" w:rsidRPr="00262B1E">
        <w:t xml:space="preserve"> </w:t>
      </w:r>
      <w:r w:rsidRPr="00262B1E">
        <w:t>a to hlavně kvůli jeho robustnosti</w:t>
      </w:r>
      <w:r w:rsidR="002229B5" w:rsidRPr="00262B1E">
        <w:t xml:space="preserve"> a opakovatelnosti</w:t>
      </w:r>
      <w:r w:rsidRPr="00262B1E">
        <w:t>. Naopak jeho nevýhodou je pomalý výpočet bodů a relativní citlivost na šum. Pro vyhodnocení bodů zájmu využívá parciální gradi</w:t>
      </w:r>
      <w:r w:rsidR="00CE48ED" w:rsidRPr="00262B1E">
        <w:t>e</w:t>
      </w:r>
      <w:r w:rsidRPr="00262B1E">
        <w:t>nty</w:t>
      </w:r>
      <w:r w:rsidR="002229B5" w:rsidRPr="00262B1E">
        <w:t xml:space="preserve"> </w:t>
      </w:r>
      <w:r w:rsidR="002229B5" w:rsidRPr="00262B1E">
        <w:rPr>
          <w:i/>
        </w:rPr>
        <w:fldChar w:fldCharType="begin"/>
      </w:r>
      <w:r w:rsidR="002229B5" w:rsidRPr="00262B1E">
        <w:rPr>
          <w:i/>
        </w:rPr>
        <w:instrText xml:space="preserve"> REF _Ref470001483 \h  \* MERGEFORMAT </w:instrText>
      </w:r>
      <w:r w:rsidR="002229B5" w:rsidRPr="00262B1E">
        <w:rPr>
          <w:i/>
        </w:rPr>
      </w:r>
      <w:r w:rsidR="002229B5" w:rsidRPr="00262B1E">
        <w:rPr>
          <w:i/>
        </w:rPr>
        <w:fldChar w:fldCharType="separate"/>
      </w:r>
      <w:r w:rsidR="00227CEB" w:rsidRPr="00227CEB">
        <w:rPr>
          <w:i/>
        </w:rPr>
        <w:t>(7)</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_Ref470001485 \h  \* MERGEFORMAT </w:instrText>
      </w:r>
      <w:r w:rsidR="002229B5" w:rsidRPr="00262B1E">
        <w:rPr>
          <w:i/>
        </w:rPr>
      </w:r>
      <w:r w:rsidR="002229B5" w:rsidRPr="00262B1E">
        <w:rPr>
          <w:i/>
        </w:rPr>
        <w:fldChar w:fldCharType="separate"/>
      </w:r>
      <w:r w:rsidR="00227CEB" w:rsidRPr="00227CEB">
        <w:rPr>
          <w:i/>
        </w:rPr>
        <w:t>(9)</w:t>
      </w:r>
      <w:r w:rsidR="002229B5" w:rsidRPr="00262B1E">
        <w:rPr>
          <w:i/>
        </w:rPr>
        <w:fldChar w:fldCharType="end"/>
      </w:r>
      <w:r w:rsidRPr="00262B1E">
        <w:t xml:space="preserve"> v okolí bodu váhované Gaussovým oknem </w:t>
      </w:r>
      <w:r w:rsidRPr="00262B1E">
        <w:rPr>
          <w:i/>
        </w:rPr>
        <w:t>w</w:t>
      </w:r>
      <w:r w:rsidR="002229B5" w:rsidRPr="00262B1E">
        <w:rPr>
          <w:i/>
        </w:rPr>
        <w:t xml:space="preserve"> </w:t>
      </w:r>
      <w:r w:rsidR="002229B5" w:rsidRPr="00262B1E">
        <w:rPr>
          <w:i/>
        </w:rPr>
        <w:fldChar w:fldCharType="begin"/>
      </w:r>
      <w:r w:rsidR="002229B5" w:rsidRPr="00262B1E">
        <w:rPr>
          <w:i/>
        </w:rPr>
        <w:instrText xml:space="preserve"> REF _Ref470001503 \h  \* MERGEFORMAT </w:instrText>
      </w:r>
      <w:r w:rsidR="002229B5" w:rsidRPr="00262B1E">
        <w:rPr>
          <w:i/>
        </w:rPr>
      </w:r>
      <w:r w:rsidR="002229B5" w:rsidRPr="00262B1E">
        <w:rPr>
          <w:i/>
        </w:rPr>
        <w:fldChar w:fldCharType="separate"/>
      </w:r>
      <w:r w:rsidR="00227CEB" w:rsidRPr="00227CEB">
        <w:rPr>
          <w:i/>
        </w:rPr>
        <w:t>(6)</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_Ref470001504 \h  \* MERGEFORMAT </w:instrText>
      </w:r>
      <w:r w:rsidR="002229B5" w:rsidRPr="00262B1E">
        <w:rPr>
          <w:i/>
        </w:rPr>
      </w:r>
      <w:r w:rsidR="002229B5" w:rsidRPr="00262B1E">
        <w:rPr>
          <w:i/>
        </w:rPr>
        <w:fldChar w:fldCharType="separate"/>
      </w:r>
      <w:r w:rsidR="00227CEB" w:rsidRPr="00262B1E">
        <w:rPr>
          <w:i/>
        </w:rPr>
        <w:t>(</w:t>
      </w:r>
      <w:r w:rsidR="00227CEB">
        <w:rPr>
          <w:i/>
        </w:rPr>
        <w:t>8</w:t>
      </w:r>
      <w:r w:rsidR="00227CEB" w:rsidRPr="00262B1E">
        <w:rPr>
          <w:i/>
        </w:rPr>
        <w:t>)</w:t>
      </w:r>
      <w:r w:rsidR="002229B5" w:rsidRPr="00262B1E">
        <w:rPr>
          <w:i/>
        </w:rPr>
        <w:fldChar w:fldCharType="end"/>
      </w:r>
      <w:r w:rsidR="002229B5" w:rsidRPr="00262B1E">
        <w:rPr>
          <w:i/>
        </w:rPr>
        <w:t xml:space="preserve">, </w:t>
      </w:r>
      <w:r w:rsidR="002229B5" w:rsidRPr="00262B1E">
        <w:rPr>
          <w:i/>
        </w:rPr>
        <w:fldChar w:fldCharType="begin"/>
      </w:r>
      <w:r w:rsidR="002229B5" w:rsidRPr="00262B1E">
        <w:rPr>
          <w:i/>
        </w:rPr>
        <w:instrText xml:space="preserve"> REF _Ref470001506 \h  \* MERGEFORMAT </w:instrText>
      </w:r>
      <w:r w:rsidR="002229B5" w:rsidRPr="00262B1E">
        <w:rPr>
          <w:i/>
        </w:rPr>
      </w:r>
      <w:r w:rsidR="002229B5" w:rsidRPr="00262B1E">
        <w:rPr>
          <w:i/>
        </w:rPr>
        <w:fldChar w:fldCharType="separate"/>
      </w:r>
      <w:r w:rsidR="00227CEB" w:rsidRPr="00262B1E">
        <w:rPr>
          <w:i/>
        </w:rPr>
        <w:t>(</w:t>
      </w:r>
      <w:r w:rsidR="00227CEB">
        <w:rPr>
          <w:i/>
        </w:rPr>
        <w:t>10</w:t>
      </w:r>
      <w:r w:rsidR="00227CEB" w:rsidRPr="00262B1E">
        <w:rPr>
          <w:i/>
        </w:rPr>
        <w:t>)</w:t>
      </w:r>
      <w:r w:rsidR="002229B5" w:rsidRPr="00262B1E">
        <w:rPr>
          <w:i/>
        </w:rPr>
        <w:fldChar w:fldCharType="end"/>
      </w:r>
      <w:r w:rsidRPr="00262B1E">
        <w:t xml:space="preserve">. </w:t>
      </w:r>
      <w:r w:rsidR="002229B5" w:rsidRPr="00262B1E">
        <w:t>K</w:t>
      </w:r>
      <w:r w:rsidR="00443501" w:rsidRPr="00262B1E">
        <w:t xml:space="preserve"> vyhodnocení vlastností</w:t>
      </w:r>
      <w:r w:rsidR="002229B5" w:rsidRPr="00262B1E">
        <w:t xml:space="preserve"> v okolí bodu se využívá poměru vlastních hodnot matice </w:t>
      </w:r>
      <w:r w:rsidR="002229B5" w:rsidRPr="00262B1E">
        <w:rPr>
          <w:i/>
        </w:rPr>
        <w:t xml:space="preserve">M </w:t>
      </w:r>
      <w:r w:rsidR="00443501" w:rsidRPr="00262B1E">
        <w:rPr>
          <w:i/>
        </w:rPr>
        <w:fldChar w:fldCharType="begin"/>
      </w:r>
      <w:r w:rsidR="00443501" w:rsidRPr="00262B1E">
        <w:rPr>
          <w:i/>
        </w:rPr>
        <w:instrText xml:space="preserve"> REF _Ref470001657 \h </w:instrText>
      </w:r>
      <w:r w:rsidR="00B563CE">
        <w:rPr>
          <w:i/>
        </w:rPr>
        <w:instrText xml:space="preserve"> \* MERGEFORMAT </w:instrText>
      </w:r>
      <w:r w:rsidR="00443501" w:rsidRPr="00262B1E">
        <w:rPr>
          <w:i/>
        </w:rPr>
      </w:r>
      <w:r w:rsidR="00443501" w:rsidRPr="00262B1E">
        <w:rPr>
          <w:i/>
        </w:rPr>
        <w:fldChar w:fldCharType="separate"/>
      </w:r>
      <w:r w:rsidR="00227CEB" w:rsidRPr="00262B1E">
        <w:rPr>
          <w:i/>
        </w:rPr>
        <w:t>(</w:t>
      </w:r>
      <w:r w:rsidR="00227CEB">
        <w:rPr>
          <w:i/>
          <w:noProof/>
        </w:rPr>
        <w:t>5</w:t>
      </w:r>
      <w:r w:rsidR="00227CEB" w:rsidRPr="00262B1E">
        <w:rPr>
          <w:i/>
        </w:rPr>
        <w:t>)</w:t>
      </w:r>
      <w:r w:rsidR="00443501" w:rsidRPr="00262B1E">
        <w:rPr>
          <w:i/>
        </w:rPr>
        <w:fldChar w:fldCharType="end"/>
      </w:r>
      <w:r w:rsidR="002229B5" w:rsidRPr="00262B1E">
        <w:t>.</w:t>
      </w:r>
      <w:r w:rsidR="00443501" w:rsidRPr="00262B1E">
        <w:t xml:space="preserve"> Z </w:t>
      </w:r>
      <w:r w:rsidR="00443501" w:rsidRPr="00262B1E">
        <w:fldChar w:fldCharType="begin"/>
      </w:r>
      <w:r w:rsidR="00443501" w:rsidRPr="00262B1E">
        <w:instrText xml:space="preserve"> REF _Ref470001736 \h </w:instrText>
      </w:r>
      <w:r w:rsidR="00B563CE">
        <w:instrText xml:space="preserve"> \* MERGEFORMAT </w:instrText>
      </w:r>
      <w:r w:rsidR="00443501" w:rsidRPr="00262B1E">
        <w:fldChar w:fldCharType="separate"/>
      </w:r>
      <w:r w:rsidR="00227CEB" w:rsidRPr="00262B1E">
        <w:t xml:space="preserve">Obr. </w:t>
      </w:r>
      <w:r w:rsidR="00227CEB">
        <w:rPr>
          <w:noProof/>
        </w:rPr>
        <w:t>8</w:t>
      </w:r>
      <w:r w:rsidR="00443501" w:rsidRPr="00262B1E">
        <w:fldChar w:fldCharType="end"/>
      </w:r>
      <w:r w:rsidR="00443501" w:rsidRPr="00262B1E">
        <w:t xml:space="preserve"> je jasné, že čím jsou obě vlastní čísla větší, tím je bod zájmu silnější.</w:t>
      </w:r>
      <w:r w:rsidR="00CE48ED" w:rsidRPr="00262B1E">
        <w:fldChar w:fldCharType="begin" w:fldLock="1"/>
      </w:r>
      <w:r w:rsidR="00C93208">
        <w:instrText>ADDIN CSL_CITATION { "citationItems" : [ { "id" : "ITEM-1", "itemData" : { "DOI" : "10.5244/C.2.23", "ISSN" : "09639292", "PMID" : "20130988", "abstract" : "Consistency of image edge filtering is of prime importance for 3D interpretation of image sequences using feature tracking algorithms. To cater for image regions containing texture and isolated features, a combined corner and edge detector based on the local auto-correlation function is utilised, and it is shown to perform with good consistency on natural imagery.", "author" : [ { "dropping-particle" : "", "family" : "Harris", "given" : "Chris", "non-dropping-particle" : "", "parse-names" : false, "suffix" : "" }, { "dropping-particle" : "", "family" : "Stephens", "given" : "Mike", "non-dropping-particle" : "", "parse-names" : false, "suffix" : "" } ], "container-title" : "Procedings of the Alvey Vision Conference 1988", "id" : "ITEM-1", "issued" : { "date-parts" : [ [ "1988" ] ] }, "page" : "147-151", "title" : "A Combined Corner and Edge Detector", "type" : "article-journal" }, "uris" : [ "http://www.mendeley.com/documents/?uuid=035010f0-e517-4cc8-b2f9-7354cc41f331" ] } ], "mendeley" : { "formattedCitation" : "[7]", "plainTextFormattedCitation" : "[7]", "previouslyFormattedCitation" : "[7]" }, "properties" : { "noteIndex" : 0 }, "schema" : "https://github.com/citation-style-language/schema/raw/master/csl-citation.json" }</w:instrText>
      </w:r>
      <w:r w:rsidR="00CE48ED" w:rsidRPr="00262B1E">
        <w:fldChar w:fldCharType="separate"/>
      </w:r>
      <w:r w:rsidR="00C93208" w:rsidRPr="00C93208">
        <w:rPr>
          <w:noProof/>
        </w:rPr>
        <w:t>[7]</w:t>
      </w:r>
      <w:r w:rsidR="00CE48ED" w:rsidRPr="00262B1E">
        <w:fldChar w:fldCharType="end"/>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79"/>
        <w:gridCol w:w="1390"/>
        <w:gridCol w:w="1631"/>
        <w:gridCol w:w="1874"/>
        <w:gridCol w:w="1147"/>
        <w:gridCol w:w="28"/>
      </w:tblGrid>
      <w:tr w:rsidR="002229B5" w:rsidRPr="00262B1E" w14:paraId="060B6614" w14:textId="77777777" w:rsidTr="002229B5">
        <w:trPr>
          <w:gridAfter w:val="1"/>
          <w:wAfter w:w="28" w:type="dxa"/>
        </w:trPr>
        <w:tc>
          <w:tcPr>
            <w:tcW w:w="3020" w:type="dxa"/>
            <w:gridSpan w:val="2"/>
          </w:tcPr>
          <w:p w14:paraId="788548D2" w14:textId="77777777" w:rsidR="002229B5" w:rsidRPr="00262B1E" w:rsidRDefault="002229B5" w:rsidP="002229B5"/>
        </w:tc>
        <w:tc>
          <w:tcPr>
            <w:tcW w:w="3021" w:type="dxa"/>
            <w:gridSpan w:val="2"/>
          </w:tcPr>
          <w:p w14:paraId="2C47A729" w14:textId="77777777" w:rsidR="002229B5" w:rsidRPr="00262B1E" w:rsidRDefault="002229B5" w:rsidP="002229B5">
            <w:pPr>
              <w:keepNext/>
            </w:pPr>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B</m:t>
                          </m:r>
                        </m:e>
                      </m:mr>
                    </m:m>
                  </m:e>
                </m:d>
              </m:oMath>
            </m:oMathPara>
          </w:p>
        </w:tc>
        <w:tc>
          <w:tcPr>
            <w:tcW w:w="3021" w:type="dxa"/>
            <w:gridSpan w:val="2"/>
          </w:tcPr>
          <w:p w14:paraId="53E4A7EF" w14:textId="14E3F548" w:rsidR="002229B5" w:rsidRPr="00262B1E" w:rsidRDefault="002229B5" w:rsidP="002229B5">
            <w:pPr>
              <w:jc w:val="right"/>
              <w:rPr>
                <w:i/>
              </w:rPr>
            </w:pPr>
            <w:bookmarkStart w:id="72" w:name="_Ref470001657"/>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5</w:t>
            </w:r>
            <w:r w:rsidRPr="00262B1E">
              <w:rPr>
                <w:i/>
              </w:rPr>
              <w:fldChar w:fldCharType="end"/>
            </w:r>
            <w:r w:rsidRPr="00262B1E">
              <w:rPr>
                <w:i/>
              </w:rPr>
              <w:t>)</w:t>
            </w:r>
            <w:bookmarkEnd w:id="72"/>
          </w:p>
        </w:tc>
      </w:tr>
      <w:tr w:rsidR="002229B5" w:rsidRPr="00262B1E" w14:paraId="1BCA57E7"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7E57B01B" w14:textId="77777777" w:rsidR="002229B5" w:rsidRPr="00262B1E" w:rsidRDefault="002229B5" w:rsidP="002229B5">
            <w:pPr>
              <w:keepNext/>
            </w:pPr>
            <m:oMathPara>
              <m:oMath>
                <m:r>
                  <w:rPr>
                    <w:rFonts w:ascii="Cambria Math" w:hAnsi="Cambria Math" w:cs="Cambria Math"/>
                  </w:rPr>
                  <w:lastRenderedPageBreak/>
                  <m:t>A</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050BE769" w14:textId="5E638B51" w:rsidR="002229B5" w:rsidRPr="00262B1E" w:rsidRDefault="002229B5" w:rsidP="002229B5">
            <w:pPr>
              <w:pStyle w:val="Caption"/>
              <w:jc w:val="right"/>
            </w:pPr>
            <w:bookmarkStart w:id="73" w:name="_Ref470001503"/>
            <w:r w:rsidRPr="00262B1E">
              <w:t>(</w:t>
            </w:r>
            <w:fldSimple w:instr=" SEQ Rovnice \* ARABIC ">
              <w:r w:rsidR="00227CEB">
                <w:rPr>
                  <w:noProof/>
                </w:rPr>
                <w:t>6</w:t>
              </w:r>
            </w:fldSimple>
            <w:r w:rsidRPr="00262B1E">
              <w:t>)</w:t>
            </w:r>
            <w:bookmarkEnd w:id="73"/>
          </w:p>
        </w:tc>
        <w:tc>
          <w:tcPr>
            <w:tcW w:w="3505" w:type="dxa"/>
            <w:gridSpan w:val="2"/>
            <w:tcBorders>
              <w:top w:val="nil"/>
              <w:left w:val="nil"/>
              <w:bottom w:val="nil"/>
              <w:right w:val="nil"/>
            </w:tcBorders>
          </w:tcPr>
          <w:p w14:paraId="34B95454" w14:textId="77777777" w:rsidR="002229B5" w:rsidRPr="00262B1E" w:rsidRDefault="002229B5" w:rsidP="002229B5">
            <m:oMathPara>
              <m:oMath>
                <m:r>
                  <w:rPr>
                    <w:rFonts w:ascii="Cambria Math" w:hAnsi="Cambria Math" w:cs="Cambria Math"/>
                  </w:rPr>
                  <m:t>X</m:t>
                </m:r>
                <m:r>
                  <w:rPr>
                    <w:rFonts w:ascii="Cambria Math" w:hAnsi="Cambria Math"/>
                  </w:rPr>
                  <m:t xml:space="preserve">= Image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1175" w:type="dxa"/>
            <w:gridSpan w:val="2"/>
            <w:tcBorders>
              <w:top w:val="nil"/>
              <w:left w:val="nil"/>
              <w:bottom w:val="nil"/>
              <w:right w:val="nil"/>
            </w:tcBorders>
          </w:tcPr>
          <w:p w14:paraId="44E4E24C" w14:textId="68C8C870" w:rsidR="002229B5" w:rsidRPr="00262B1E" w:rsidRDefault="002229B5" w:rsidP="002229B5">
            <w:pPr>
              <w:pStyle w:val="Caption"/>
              <w:jc w:val="right"/>
            </w:pPr>
            <w:bookmarkStart w:id="74" w:name="_Ref470001483"/>
            <w:r w:rsidRPr="00262B1E">
              <w:t>(</w:t>
            </w:r>
            <w:fldSimple w:instr=" SEQ Rovnice \* ARABIC ">
              <w:r w:rsidR="00227CEB">
                <w:rPr>
                  <w:noProof/>
                </w:rPr>
                <w:t>7</w:t>
              </w:r>
            </w:fldSimple>
            <w:r w:rsidRPr="00262B1E">
              <w:t>)</w:t>
            </w:r>
            <w:bookmarkEnd w:id="74"/>
          </w:p>
        </w:tc>
      </w:tr>
      <w:tr w:rsidR="002229B5" w:rsidRPr="00262B1E" w14:paraId="0576EFEA"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C9AE7AC" w14:textId="77777777" w:rsidR="002229B5" w:rsidRPr="00262B1E" w:rsidRDefault="002229B5" w:rsidP="002229B5">
            <w:pPr>
              <w:keepNext/>
            </w:pPr>
            <m:oMathPara>
              <m:oMath>
                <m:r>
                  <w:rPr>
                    <w:rFonts w:ascii="Cambria Math" w:hAnsi="Cambria Math"/>
                  </w:rPr>
                  <m:t>B=</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w</m:t>
                </m:r>
              </m:oMath>
            </m:oMathPara>
          </w:p>
        </w:tc>
        <w:tc>
          <w:tcPr>
            <w:tcW w:w="2069" w:type="dxa"/>
            <w:gridSpan w:val="2"/>
            <w:tcBorders>
              <w:top w:val="nil"/>
              <w:left w:val="nil"/>
              <w:bottom w:val="nil"/>
              <w:right w:val="nil"/>
            </w:tcBorders>
          </w:tcPr>
          <w:p w14:paraId="1DB69883" w14:textId="7EBA612F" w:rsidR="002229B5" w:rsidRPr="00262B1E" w:rsidRDefault="002229B5" w:rsidP="002229B5">
            <w:pPr>
              <w:jc w:val="right"/>
              <w:rPr>
                <w:rFonts w:eastAsia="Calibri" w:cs="Times New Roman"/>
                <w:i/>
              </w:rPr>
            </w:pPr>
            <w:bookmarkStart w:id="75" w:name="_Ref470001504"/>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8</w:t>
            </w:r>
            <w:r w:rsidRPr="00262B1E">
              <w:rPr>
                <w:i/>
              </w:rPr>
              <w:fldChar w:fldCharType="end"/>
            </w:r>
            <w:r w:rsidRPr="00262B1E">
              <w:rPr>
                <w:i/>
              </w:rPr>
              <w:t>)</w:t>
            </w:r>
            <w:bookmarkEnd w:id="75"/>
          </w:p>
        </w:tc>
        <w:tc>
          <w:tcPr>
            <w:tcW w:w="3505" w:type="dxa"/>
            <w:gridSpan w:val="2"/>
            <w:tcBorders>
              <w:top w:val="nil"/>
              <w:left w:val="nil"/>
              <w:bottom w:val="nil"/>
              <w:right w:val="nil"/>
            </w:tcBorders>
          </w:tcPr>
          <w:p w14:paraId="0105AA11" w14:textId="77777777" w:rsidR="002229B5" w:rsidRPr="00262B1E" w:rsidRDefault="002229B5" w:rsidP="002229B5">
            <m:oMathPara>
              <m:oMath>
                <m:r>
                  <w:rPr>
                    <w:rFonts w:ascii="Cambria Math" w:hAnsi="Cambria Math"/>
                  </w:rPr>
                  <m:t xml:space="preserve">Y=Image ×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e>
                  <m:sup>
                    <m:r>
                      <w:rPr>
                        <w:rFonts w:ascii="Cambria Math" w:hAnsi="Cambria Math"/>
                      </w:rPr>
                      <m:t>T</m:t>
                    </m:r>
                  </m:sup>
                </m:sSup>
              </m:oMath>
            </m:oMathPara>
          </w:p>
        </w:tc>
        <w:tc>
          <w:tcPr>
            <w:tcW w:w="1175" w:type="dxa"/>
            <w:gridSpan w:val="2"/>
            <w:tcBorders>
              <w:top w:val="nil"/>
              <w:left w:val="nil"/>
              <w:bottom w:val="nil"/>
              <w:right w:val="nil"/>
            </w:tcBorders>
          </w:tcPr>
          <w:p w14:paraId="515A04CC" w14:textId="2CDF4D6C" w:rsidR="002229B5" w:rsidRPr="00262B1E" w:rsidRDefault="002229B5" w:rsidP="002229B5">
            <w:pPr>
              <w:pStyle w:val="Caption"/>
              <w:jc w:val="right"/>
            </w:pPr>
            <w:bookmarkStart w:id="76" w:name="_Ref470001485"/>
            <w:r w:rsidRPr="00262B1E">
              <w:t>(</w:t>
            </w:r>
            <w:fldSimple w:instr=" SEQ Rovnice \* ARABIC ">
              <w:r w:rsidR="00227CEB">
                <w:rPr>
                  <w:noProof/>
                </w:rPr>
                <w:t>9</w:t>
              </w:r>
            </w:fldSimple>
            <w:r w:rsidRPr="00262B1E">
              <w:t>)</w:t>
            </w:r>
            <w:bookmarkEnd w:id="76"/>
          </w:p>
        </w:tc>
      </w:tr>
      <w:tr w:rsidR="002229B5" w:rsidRPr="00262B1E" w14:paraId="5645DF50"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3EDE8EDE" w14:textId="77777777" w:rsidR="002229B5" w:rsidRPr="00262B1E" w:rsidRDefault="002229B5" w:rsidP="002229B5">
            <w:pPr>
              <w:keepNext/>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 xml:space="preserve"> × w</m:t>
                </m:r>
              </m:oMath>
            </m:oMathPara>
          </w:p>
        </w:tc>
        <w:tc>
          <w:tcPr>
            <w:tcW w:w="2069" w:type="dxa"/>
            <w:gridSpan w:val="2"/>
            <w:tcBorders>
              <w:top w:val="nil"/>
              <w:left w:val="nil"/>
              <w:bottom w:val="nil"/>
              <w:right w:val="nil"/>
            </w:tcBorders>
          </w:tcPr>
          <w:p w14:paraId="7B1BB097" w14:textId="76CDD0AD" w:rsidR="002229B5" w:rsidRPr="00262B1E" w:rsidRDefault="002229B5" w:rsidP="002229B5">
            <w:pPr>
              <w:jc w:val="right"/>
              <w:rPr>
                <w:i/>
              </w:rPr>
            </w:pPr>
            <w:bookmarkStart w:id="77" w:name="_Ref470001506"/>
            <w:r w:rsidRPr="00262B1E">
              <w:rPr>
                <w:i/>
              </w:rPr>
              <w:t>(</w:t>
            </w:r>
            <w:r w:rsidRPr="00262B1E">
              <w:rPr>
                <w:i/>
              </w:rPr>
              <w:fldChar w:fldCharType="begin"/>
            </w:r>
            <w:r w:rsidRPr="00262B1E">
              <w:rPr>
                <w:i/>
              </w:rPr>
              <w:instrText xml:space="preserve"> SEQ Rovnice \* ARABIC </w:instrText>
            </w:r>
            <w:r w:rsidRPr="00262B1E">
              <w:rPr>
                <w:i/>
              </w:rPr>
              <w:fldChar w:fldCharType="separate"/>
            </w:r>
            <w:r w:rsidR="00227CEB">
              <w:rPr>
                <w:i/>
                <w:noProof/>
              </w:rPr>
              <w:t>10</w:t>
            </w:r>
            <w:r w:rsidRPr="00262B1E">
              <w:rPr>
                <w:i/>
              </w:rPr>
              <w:fldChar w:fldCharType="end"/>
            </w:r>
            <w:r w:rsidRPr="00262B1E">
              <w:rPr>
                <w:i/>
              </w:rPr>
              <w:t>)</w:t>
            </w:r>
            <w:bookmarkEnd w:id="77"/>
          </w:p>
        </w:tc>
        <w:tc>
          <w:tcPr>
            <w:tcW w:w="3505" w:type="dxa"/>
            <w:gridSpan w:val="2"/>
            <w:tcBorders>
              <w:top w:val="nil"/>
              <w:left w:val="nil"/>
              <w:bottom w:val="nil"/>
              <w:right w:val="nil"/>
            </w:tcBorders>
          </w:tcPr>
          <w:p w14:paraId="705277CE" w14:textId="77777777" w:rsidR="002229B5" w:rsidRPr="00262B1E" w:rsidRDefault="002229B5" w:rsidP="002229B5"/>
        </w:tc>
        <w:tc>
          <w:tcPr>
            <w:tcW w:w="1175" w:type="dxa"/>
            <w:gridSpan w:val="2"/>
            <w:tcBorders>
              <w:top w:val="nil"/>
              <w:left w:val="nil"/>
              <w:bottom w:val="nil"/>
              <w:right w:val="nil"/>
            </w:tcBorders>
          </w:tcPr>
          <w:p w14:paraId="26CB09DB" w14:textId="77777777" w:rsidR="002229B5" w:rsidRPr="00262B1E" w:rsidRDefault="002229B5" w:rsidP="002229B5">
            <w:pPr>
              <w:keepNext/>
            </w:pPr>
          </w:p>
        </w:tc>
      </w:tr>
      <w:tr w:rsidR="00443501" w:rsidRPr="00262B1E" w14:paraId="68E6D4C3" w14:textId="77777777" w:rsidTr="004435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41" w:type="dxa"/>
            <w:tcBorders>
              <w:top w:val="nil"/>
              <w:left w:val="nil"/>
              <w:bottom w:val="nil"/>
              <w:right w:val="nil"/>
            </w:tcBorders>
          </w:tcPr>
          <w:p w14:paraId="5194E836" w14:textId="77777777" w:rsidR="00443501" w:rsidRPr="00262B1E" w:rsidRDefault="00443501" w:rsidP="002229B5">
            <w:pPr>
              <w:keepNext/>
              <w:rPr>
                <w:rFonts w:eastAsia="Calibri" w:cs="Times New Roman"/>
              </w:rPr>
            </w:pPr>
          </w:p>
        </w:tc>
        <w:tc>
          <w:tcPr>
            <w:tcW w:w="2069" w:type="dxa"/>
            <w:gridSpan w:val="2"/>
            <w:tcBorders>
              <w:top w:val="nil"/>
              <w:left w:val="nil"/>
              <w:bottom w:val="nil"/>
              <w:right w:val="nil"/>
            </w:tcBorders>
          </w:tcPr>
          <w:p w14:paraId="589D4BE3" w14:textId="77777777" w:rsidR="00443501" w:rsidRPr="00262B1E" w:rsidRDefault="00443501" w:rsidP="002229B5">
            <w:pPr>
              <w:jc w:val="right"/>
              <w:rPr>
                <w:i/>
              </w:rPr>
            </w:pPr>
          </w:p>
        </w:tc>
        <w:tc>
          <w:tcPr>
            <w:tcW w:w="3505" w:type="dxa"/>
            <w:gridSpan w:val="2"/>
            <w:tcBorders>
              <w:top w:val="nil"/>
              <w:left w:val="nil"/>
              <w:bottom w:val="nil"/>
              <w:right w:val="nil"/>
            </w:tcBorders>
          </w:tcPr>
          <w:p w14:paraId="25752F5D" w14:textId="77777777" w:rsidR="00443501" w:rsidRPr="00262B1E" w:rsidRDefault="00443501" w:rsidP="002229B5"/>
        </w:tc>
        <w:tc>
          <w:tcPr>
            <w:tcW w:w="1175" w:type="dxa"/>
            <w:gridSpan w:val="2"/>
            <w:tcBorders>
              <w:top w:val="nil"/>
              <w:left w:val="nil"/>
              <w:bottom w:val="nil"/>
              <w:right w:val="nil"/>
            </w:tcBorders>
          </w:tcPr>
          <w:p w14:paraId="1BA6CBD8" w14:textId="77777777" w:rsidR="00443501" w:rsidRPr="00262B1E" w:rsidRDefault="00443501" w:rsidP="002229B5">
            <w:pPr>
              <w:keepNext/>
            </w:pPr>
          </w:p>
        </w:tc>
      </w:tr>
    </w:tbl>
    <w:p w14:paraId="7A7D3EFD" w14:textId="77777777" w:rsidR="00AD17E5" w:rsidRPr="00262B1E" w:rsidRDefault="00AD17E5" w:rsidP="00CE48ED">
      <w:pPr>
        <w:keepNext/>
        <w:ind w:left="1985"/>
      </w:pPr>
      <w:r w:rsidRPr="00262B1E">
        <w:rPr>
          <w:noProof/>
          <w:lang w:val="en-US"/>
        </w:rPr>
        <w:drawing>
          <wp:inline distT="0" distB="0" distL="0" distR="0" wp14:anchorId="2A1318C7" wp14:editId="39AA46B0">
            <wp:extent cx="3074276"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ris_corner_detect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504" cy="2478295"/>
                    </a:xfrm>
                    <a:prstGeom prst="rect">
                      <a:avLst/>
                    </a:prstGeom>
                  </pic:spPr>
                </pic:pic>
              </a:graphicData>
            </a:graphic>
          </wp:inline>
        </w:drawing>
      </w:r>
    </w:p>
    <w:p w14:paraId="31E65D4F" w14:textId="4218ACD5" w:rsidR="00FE323A" w:rsidRPr="00262B1E" w:rsidRDefault="00AD17E5" w:rsidP="00AD17E5">
      <w:pPr>
        <w:pStyle w:val="Caption"/>
        <w:jc w:val="center"/>
      </w:pPr>
      <w:bookmarkStart w:id="78" w:name="_Ref470001736"/>
      <w:bookmarkStart w:id="79" w:name="_Ref470001729"/>
      <w:bookmarkStart w:id="80" w:name="_Toc471287827"/>
      <w:r w:rsidRPr="00262B1E">
        <w:t xml:space="preserve">Obr. </w:t>
      </w:r>
      <w:fldSimple w:instr=" SEQ Obr. \* ARABIC ">
        <w:r w:rsidR="00227CEB">
          <w:rPr>
            <w:noProof/>
          </w:rPr>
          <w:t>8</w:t>
        </w:r>
      </w:fldSimple>
      <w:bookmarkEnd w:id="78"/>
      <w:r w:rsidRPr="00262B1E">
        <w:t xml:space="preserve"> – Reprezentace vlastností objektů v obraze na základě vlastních hodnot matice M</w:t>
      </w:r>
      <w:bookmarkEnd w:id="79"/>
      <w:bookmarkEnd w:id="80"/>
    </w:p>
    <w:p w14:paraId="6D965AAA" w14:textId="77777777" w:rsidR="00406FDB" w:rsidRPr="00262B1E" w:rsidRDefault="008E75AA" w:rsidP="000B058C">
      <w:pPr>
        <w:pStyle w:val="Heading3"/>
      </w:pPr>
      <w:bookmarkStart w:id="81" w:name="_Toc470255196"/>
      <w:r w:rsidRPr="00262B1E">
        <w:t>FAST</w:t>
      </w:r>
      <w:r w:rsidR="00141AD1" w:rsidRPr="00262B1E">
        <w:t xml:space="preserve"> – Feature from Accelerated Segment Test</w:t>
      </w:r>
      <w:bookmarkEnd w:id="81"/>
    </w:p>
    <w:p w14:paraId="3C212A16" w14:textId="6ADFEAC4" w:rsidR="00141AD1" w:rsidRPr="00262B1E" w:rsidRDefault="00692BF3" w:rsidP="00B563CE">
      <w:pPr>
        <w:pStyle w:val="NoSpacing"/>
      </w:pPr>
      <w:r w:rsidRPr="00262B1E">
        <w:t>Feature from Accelerated Segment Test, dále jen FAST, je jeden z n</w:t>
      </w:r>
      <w:r w:rsidR="00443501" w:rsidRPr="00262B1E">
        <w:t>ejrychlejších detektorů bodů zájmu</w:t>
      </w:r>
      <w:r w:rsidRPr="00262B1E">
        <w:t xml:space="preserve"> v dnešní době. FAST detektor prochází obraz pixel po pixelu a vyhodnocuje jeho NxN okolí.</w:t>
      </w:r>
      <w:r w:rsidR="008E75AA" w:rsidRPr="00262B1E">
        <w:t xml:space="preserve"> </w:t>
      </w:r>
      <w:r w:rsidR="00C86EBD" w:rsidRPr="00262B1E">
        <w:t>Jeho základním principem je</w:t>
      </w:r>
      <w:r w:rsidR="008E75AA" w:rsidRPr="00262B1E">
        <w:t xml:space="preserve"> srovnávání </w:t>
      </w:r>
      <w:r w:rsidRPr="00262B1E">
        <w:t xml:space="preserve">jasu </w:t>
      </w:r>
      <w:r w:rsidR="008E75AA" w:rsidRPr="00262B1E">
        <w:t>centrálního pixel</w:t>
      </w:r>
      <w:r w:rsidRPr="00262B1E">
        <w:t>u</w:t>
      </w:r>
      <w:r w:rsidR="00D63D85" w:rsidRPr="00262B1E">
        <w:t xml:space="preserve"> I</w:t>
      </w:r>
      <w:r w:rsidR="00D63D85" w:rsidRPr="00262B1E">
        <w:rPr>
          <w:vertAlign w:val="subscript"/>
        </w:rPr>
        <w:t>p</w:t>
      </w:r>
      <w:r w:rsidRPr="00262B1E">
        <w:t xml:space="preserve"> s pixely, které leží ve vzdálenosti</w:t>
      </w:r>
      <w:r w:rsidR="008E75AA" w:rsidRPr="00262B1E">
        <w:t xml:space="preserve"> </w:t>
      </w:r>
      <w:r w:rsidRPr="00262B1E">
        <w:rPr>
          <w:i/>
        </w:rPr>
        <w:t>r</w:t>
      </w:r>
      <w:r w:rsidRPr="00262B1E">
        <w:t xml:space="preserve"> </w:t>
      </w:r>
      <w:r w:rsidR="008E75AA" w:rsidRPr="00262B1E">
        <w:t xml:space="preserve">kolem </w:t>
      </w:r>
      <w:r w:rsidRPr="00262B1E">
        <w:t xml:space="preserve">něj. </w:t>
      </w:r>
      <w:r w:rsidR="00D63D85" w:rsidRPr="00262B1E">
        <w:t>Pro větší rychlost se nejdříve vyhodnotí čtyři pixely (nahoře, dole, vlevo a vpravo). Pokud alespoň tři z nich mají hodnotu jasu vyšší než I</w:t>
      </w:r>
      <w:r w:rsidR="00D63D85" w:rsidRPr="00262B1E">
        <w:rPr>
          <w:vertAlign w:val="subscript"/>
        </w:rPr>
        <w:t>p</w:t>
      </w:r>
      <w:r w:rsidR="00D63D85" w:rsidRPr="00262B1E">
        <w:t>+t nebo nižší než I</w:t>
      </w:r>
      <w:r w:rsidR="00D63D85" w:rsidRPr="00262B1E">
        <w:rPr>
          <w:vertAlign w:val="subscript"/>
        </w:rPr>
        <w:t>p</w:t>
      </w:r>
      <w:r w:rsidR="00D63D85" w:rsidRPr="00262B1E">
        <w:t xml:space="preserve">-t, kde </w:t>
      </w:r>
      <w:r w:rsidR="00D63D85" w:rsidRPr="00262B1E">
        <w:rPr>
          <w:i/>
        </w:rPr>
        <w:t>t</w:t>
      </w:r>
      <w:r w:rsidR="00D63D85" w:rsidRPr="00262B1E">
        <w:t xml:space="preserve"> je prahová hodnota, místo je vyhodnoceno jako potenciální příznak a postupuj</w:t>
      </w:r>
      <w:r w:rsidR="0083572D">
        <w:t>e se evaluací ostatních pixelů.</w:t>
      </w:r>
      <w:r w:rsidR="00D63D85" w:rsidRPr="00262B1E">
        <w:t xml:space="preserve"> Pokud se najde spojitý segment pixelů</w:t>
      </w:r>
      <w:r w:rsidR="000B058C" w:rsidRPr="00262B1E">
        <w:t xml:space="preserve"> o dané délce </w:t>
      </w:r>
      <w:r w:rsidR="000B058C" w:rsidRPr="00262B1E">
        <w:rPr>
          <w:i/>
        </w:rPr>
        <w:t>m</w:t>
      </w:r>
      <w:r w:rsidR="00D63D85" w:rsidRPr="00262B1E">
        <w:t>, které splňují podmínku I</w:t>
      </w:r>
      <w:r w:rsidR="00D63D85" w:rsidRPr="00262B1E">
        <w:rPr>
          <w:vertAlign w:val="subscript"/>
        </w:rPr>
        <w:t>p</w:t>
      </w:r>
      <w:r w:rsidR="00D63D85" w:rsidRPr="00262B1E">
        <w:t>+t nebo I</w:t>
      </w:r>
      <w:r w:rsidR="00D63D85" w:rsidRPr="00262B1E">
        <w:rPr>
          <w:vertAlign w:val="subscript"/>
        </w:rPr>
        <w:t>p</w:t>
      </w:r>
      <w:r w:rsidR="00D63D85" w:rsidRPr="00262B1E">
        <w:t>-t</w:t>
      </w:r>
      <w:r w:rsidR="000B058C" w:rsidRPr="00262B1E">
        <w:t>, pak j</w:t>
      </w:r>
      <w:r w:rsidR="00443501" w:rsidRPr="00262B1E">
        <w:t>e místo vyhodnoceno jako bod zájmu</w:t>
      </w:r>
      <w:r w:rsidR="00CE48ED"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CE48ED" w:rsidRPr="00262B1E">
        <w:fldChar w:fldCharType="separate"/>
      </w:r>
      <w:r w:rsidR="00C93208" w:rsidRPr="00C93208">
        <w:rPr>
          <w:noProof/>
        </w:rPr>
        <w:t>[10]</w:t>
      </w:r>
      <w:r w:rsidR="00CE48ED" w:rsidRPr="00262B1E">
        <w:fldChar w:fldCharType="end"/>
      </w:r>
      <w:r w:rsidR="000B058C" w:rsidRPr="00262B1E">
        <w:t xml:space="preserve">. </w:t>
      </w:r>
      <w:r w:rsidR="00E00C64" w:rsidRPr="00262B1E">
        <w:t>Podle délky segmentu a počtu pixelů v kruhu se jednotlivé modifikace FAST de</w:t>
      </w:r>
      <w:r w:rsidR="00CE48ED" w:rsidRPr="00262B1E">
        <w:t>te</w:t>
      </w:r>
      <w:r w:rsidR="00E00C64" w:rsidRPr="00262B1E">
        <w:t>ktoru označují. Například FAST 9-16 a FAST 5-8 pro segment od délce 9 resp. 5 po sobě jdoucích pixelů z</w:t>
      </w:r>
      <w:r w:rsidR="00CE48ED" w:rsidRPr="00262B1E">
        <w:t> </w:t>
      </w:r>
      <w:r w:rsidR="00E00C64" w:rsidRPr="00262B1E">
        <w:t>šestnácti</w:t>
      </w:r>
      <w:r w:rsidR="00CE48ED" w:rsidRPr="00262B1E">
        <w:t>,</w:t>
      </w:r>
      <w:r w:rsidR="00E00C64" w:rsidRPr="00262B1E">
        <w:t xml:space="preserve"> resp. </w:t>
      </w:r>
      <w:r w:rsidR="0083572D">
        <w:t>o</w:t>
      </w:r>
      <w:r w:rsidR="00E00C64" w:rsidRPr="00262B1E">
        <w:t>smi</w:t>
      </w:r>
      <w:r w:rsidR="00CE48ED" w:rsidRPr="00262B1E">
        <w:t xml:space="preserve"> </w:t>
      </w:r>
      <w:r w:rsidR="00E00C64" w:rsidRPr="00262B1E">
        <w:lastRenderedPageBreak/>
        <w:t>pixelů.</w:t>
      </w:r>
      <w:r w:rsidR="000B058C" w:rsidRPr="00262B1E">
        <w:rPr>
          <w:noProof/>
          <w:lang w:val="en-US"/>
        </w:rPr>
        <w:drawing>
          <wp:inline distT="0" distB="0" distL="0" distR="0" wp14:anchorId="546690D9" wp14:editId="7DCFB689">
            <wp:extent cx="5760720" cy="2811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5F58716C" w14:textId="0D9F9D5C" w:rsidR="00C04323" w:rsidRPr="00262B1E" w:rsidRDefault="00141AD1" w:rsidP="00141AD1">
      <w:pPr>
        <w:pStyle w:val="Caption"/>
      </w:pPr>
      <w:bookmarkStart w:id="82" w:name="_Toc471287828"/>
      <w:r w:rsidRPr="00262B1E">
        <w:t xml:space="preserve">Obr. </w:t>
      </w:r>
      <w:fldSimple w:instr=" SEQ Obr. \* ARABIC ">
        <w:r w:rsidR="00227CEB">
          <w:rPr>
            <w:noProof/>
          </w:rPr>
          <w:t>9</w:t>
        </w:r>
      </w:fldSimple>
      <w:r w:rsidRPr="00262B1E">
        <w:t xml:space="preserve"> – Test pro detekci rohů v segment 12x12 pixelů. Zvýrazněné čtverce jsou pixely v určité vzdálenosti od středu potenciálního </w:t>
      </w:r>
      <w:r w:rsidR="000B058C" w:rsidRPr="00262B1E">
        <w:t xml:space="preserve">příznaku </w:t>
      </w:r>
      <w:r w:rsidRPr="00262B1E">
        <w:t>p a jso</w:t>
      </w:r>
      <w:r w:rsidR="0083572D">
        <w:t>u používány pro jeho hodnocení.</w:t>
      </w:r>
      <w:r w:rsidRPr="00262B1E">
        <w:t xml:space="preserve"> Část kružnice, která je naznačená čárkovaně, označuje pixely, které jsou alespoň o prahovou hodnotu jasnější než p</w:t>
      </w:r>
      <w:r w:rsidR="00E3543B" w:rsidRPr="00262B1E">
        <w:t xml:space="preserve">. </w:t>
      </w:r>
      <w:r w:rsidR="001E4A67" w:rsidRPr="00262B1E">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1E4A67" w:rsidRPr="00262B1E">
        <w:fldChar w:fldCharType="separate"/>
      </w:r>
      <w:r w:rsidR="00C93208" w:rsidRPr="00C93208">
        <w:rPr>
          <w:i w:val="0"/>
          <w:noProof/>
        </w:rPr>
        <w:t>[10]</w:t>
      </w:r>
      <w:bookmarkEnd w:id="82"/>
      <w:r w:rsidR="001E4A67" w:rsidRPr="00262B1E">
        <w:fldChar w:fldCharType="end"/>
      </w:r>
    </w:p>
    <w:p w14:paraId="5F04177F" w14:textId="77777777" w:rsidR="008E75AA" w:rsidRPr="00262B1E" w:rsidRDefault="000B058C" w:rsidP="00EC4001">
      <w:r w:rsidRPr="00262B1E">
        <w:t xml:space="preserve">Výhodou tohoto detektoru je vysoká rychlost (až 20x rychlejší než Harrisův detektor). Nevýhodou je, že má vysokou odezvu kolem hran, která může být nežádoucí. Dále je detekce jednotlivých příznaků nezávislá, proto nezajišťuje uniformní pokrytí scény. </w:t>
      </w:r>
      <w:r w:rsidR="0037649D" w:rsidRPr="00262B1E">
        <w:t>Další ne</w:t>
      </w:r>
      <w:r w:rsidR="00CE48ED" w:rsidRPr="00262B1E">
        <w:t>v</w:t>
      </w:r>
      <w:r w:rsidR="0037649D" w:rsidRPr="00262B1E">
        <w:t>ýhodou je závislost</w:t>
      </w:r>
      <w:r w:rsidR="00CE48ED" w:rsidRPr="00262B1E">
        <w:t xml:space="preserve"> na prahu. Při nastavení konsta</w:t>
      </w:r>
      <w:r w:rsidR="0037649D" w:rsidRPr="00262B1E">
        <w:t>n</w:t>
      </w:r>
      <w:r w:rsidR="00CE48ED" w:rsidRPr="00262B1E">
        <w:t>tn</w:t>
      </w:r>
      <w:r w:rsidR="0037649D" w:rsidRPr="00262B1E">
        <w:t xml:space="preserve">ího prahu pro celou sérii obrazů lze dojít k jinému počtu bodů vlivem rozdílného kontrastu snímků. </w:t>
      </w:r>
    </w:p>
    <w:p w14:paraId="3B06461E" w14:textId="77777777" w:rsidR="00F629A1" w:rsidRPr="00262B1E" w:rsidRDefault="00F629A1" w:rsidP="008E15F1">
      <w:pPr>
        <w:pStyle w:val="Heading2"/>
      </w:pPr>
      <w:bookmarkStart w:id="83" w:name="_Ref469661190"/>
      <w:bookmarkStart w:id="84" w:name="_Toc470255197"/>
      <w:r w:rsidRPr="00262B1E">
        <w:t>Deskriptory</w:t>
      </w:r>
      <w:bookmarkEnd w:id="83"/>
      <w:bookmarkEnd w:id="84"/>
    </w:p>
    <w:p w14:paraId="7ABCC4B6" w14:textId="77777777" w:rsidR="00F629A1" w:rsidRPr="00262B1E" w:rsidRDefault="00F629A1" w:rsidP="008E15F1">
      <w:pPr>
        <w:pStyle w:val="Heading3"/>
      </w:pPr>
      <w:bookmarkStart w:id="85" w:name="_Toc470255198"/>
      <w:r w:rsidRPr="00262B1E">
        <w:t>SIFT</w:t>
      </w:r>
      <w:r w:rsidR="008E75AA" w:rsidRPr="00262B1E">
        <w:t xml:space="preserve"> – Scale Invariant Feature transform</w:t>
      </w:r>
      <w:bookmarkEnd w:id="85"/>
      <w:r w:rsidR="00A2559F" w:rsidRPr="00262B1E">
        <w:t xml:space="preserve"> </w:t>
      </w:r>
    </w:p>
    <w:p w14:paraId="36D375D3" w14:textId="77777777" w:rsidR="00CA3031" w:rsidRPr="00262B1E" w:rsidRDefault="00495ECA" w:rsidP="00B563CE">
      <w:pPr>
        <w:pStyle w:val="NoSpacing"/>
      </w:pPr>
      <w:r>
        <w:t xml:space="preserve">Scale Invariant Feature transform, dále jen SIFT je jeden </w:t>
      </w:r>
      <w:r w:rsidR="00262B1E" w:rsidRPr="00262B1E">
        <w:t>z nejvíce používaných</w:t>
      </w:r>
      <w:r>
        <w:t xml:space="preserve"> deskriptorů a je považován za zla</w:t>
      </w:r>
      <w:r w:rsidR="00305B16">
        <w:t>tý standard a základ těchto metod</w:t>
      </w:r>
      <w:r>
        <w:t xml:space="preserve">. </w:t>
      </w:r>
      <w:r w:rsidR="00CA3031">
        <w:t>Generování bodů zájmu probíhá na základě Harrisova detektoru rohů z vrstev obrazové pyramidy. Orientace ke každému bodu zájmu se přiřazuje podle histogramu zastoupení směrů gradientu v okolí bodu. Z toho vyplývá, že je to</w:t>
      </w:r>
      <w:r w:rsidR="00CA3031" w:rsidRPr="00CA3031">
        <w:t xml:space="preserve"> </w:t>
      </w:r>
      <w:r w:rsidR="00CA3031" w:rsidRPr="00262B1E">
        <w:t>deskriptor, který je invariant</w:t>
      </w:r>
      <w:r w:rsidR="00CA3031">
        <w:t>ní vůči otočení a škálování. Z</w:t>
      </w:r>
      <w:r w:rsidR="00CA3031" w:rsidRPr="00262B1E">
        <w:t>namená</w:t>
      </w:r>
      <w:r w:rsidR="00CA3031">
        <w:t xml:space="preserve"> to</w:t>
      </w:r>
      <w:r w:rsidR="00CA3031" w:rsidRPr="00262B1E">
        <w:t>, že může srovnávat scény s řadou affiních transformací, změnou úhlu pohledu, osvělení nebo se zašuměním.</w:t>
      </w:r>
    </w:p>
    <w:p w14:paraId="695BF54B" w14:textId="77777777" w:rsidR="005803A8" w:rsidRPr="00262B1E" w:rsidRDefault="00CA3031" w:rsidP="005803A8">
      <w:r>
        <w:t>SIFT j</w:t>
      </w:r>
      <w:r w:rsidR="00495ECA">
        <w:t>e velmi přesný a robustní, a proto stále vede v aplikacích, kde není potřeba zpracování v reálném čase. Naopak jeho nevýhodou je vysoká dimenze</w:t>
      </w:r>
      <w:r>
        <w:t xml:space="preserve"> a nebinarita. J</w:t>
      </w:r>
      <w:r w:rsidR="00495ECA">
        <w:t xml:space="preserve">e tudíž pomalý </w:t>
      </w:r>
      <w:r>
        <w:t>na výpočet a srovnávání, proto není vhodný pro aplikaci v této práci.</w:t>
      </w:r>
    </w:p>
    <w:p w14:paraId="07DE2FB1" w14:textId="0A3D46CD" w:rsidR="00F629A1" w:rsidRPr="00262B1E" w:rsidRDefault="00F629A1" w:rsidP="008E15F1">
      <w:pPr>
        <w:pStyle w:val="Heading3"/>
      </w:pPr>
      <w:bookmarkStart w:id="86" w:name="_Toc470255199"/>
      <w:r w:rsidRPr="00262B1E">
        <w:t>SURF</w:t>
      </w:r>
      <w:r w:rsidR="006F78FC" w:rsidRPr="00262B1E">
        <w:t xml:space="preserve"> – Speeded Up Robust Features</w:t>
      </w:r>
      <w:r w:rsidR="004A00CB" w:rsidRPr="00262B1E">
        <w:fldChar w:fldCharType="begin" w:fldLock="1"/>
      </w:r>
      <w:r w:rsidR="00C93208">
        <w:instrText>ADDIN CSL_CITATION { "citationItems" : [ { "id" : "ITEM-1", "itemData" : { "DOI" : "10.1007/11744023_32", "ISBN" : "3540338322", "ISSN" : "03029743", "PMID" : "16081019", "abstract" : "Abstract. In this paper, we present a novel scale- and rotation-invariant interest point detector and descriptor, coined SURF (Speeded Up Ro- bust Features). It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(in casu, using a Hessian matrix-based measure for the detector, and a distribution-based descriptor); and by simplifying these methods to the essential. This leads to a combination of novel detection, description, and matching steps. The paper presents experimental results on a standard evaluation set, as well as on imagery obtained in the context of a real-life object recognition application. Both show SURF\u2019s strong performance.", "author" : [ { "dropping-particle" : "", "family" : "Bay", "given" : "Herbert", "non-dropping-particle" : "", "parse-names" : false, "suffix" : "" }, { "dropping-particle" : "", "family" : "Tuytelaars", "given" : "Tinne", "non-dropping-particle" : "", "parse-names" : false, "suffix" : "" }, { "dropping-particle" : "", "family" : "Gool", "given" : "Luc", "non-dropping-particle" : "Van", "parse-names" : false, "suffix" : "" } ], "container-title" : "Lecture Notes in Computer Science (including subseries Lecture Notes in Artificial Intelligence and Lecture Notes in Bioinformatics)", "id" : "ITEM-1", "issued" : { "date-parts" : [ [ "2006" ] ] }, "page" : "404-417", "title" : "SURF: Speeded up robust features", "type" : "article-journal", "volume" : "3951 LNCS" }, "uris" : [ "http://www.mendeley.com/documents/?uuid=723cc662-f0eb-4373-a6e5-16a2c694237e" ] } ], "mendeley" : { "formattedCitation" : "[13]", "plainTextFormattedCitation" : "[13]", "previouslyFormattedCitation" : "[13]" }, "properties" : { "noteIndex" : 0 }, "schema" : "https://github.com/citation-style-language/schema/raw/master/csl-citation.json" }</w:instrText>
      </w:r>
      <w:r w:rsidR="004A00CB" w:rsidRPr="00262B1E">
        <w:fldChar w:fldCharType="separate"/>
      </w:r>
      <w:bookmarkEnd w:id="86"/>
      <w:r w:rsidR="00C93208" w:rsidRPr="00C93208">
        <w:rPr>
          <w:noProof/>
        </w:rPr>
        <w:t>[13]</w:t>
      </w:r>
      <w:r w:rsidR="004A00CB" w:rsidRPr="00262B1E">
        <w:fldChar w:fldCharType="end"/>
      </w:r>
    </w:p>
    <w:p w14:paraId="71D84CEC" w14:textId="278FAD6A" w:rsidR="00187975" w:rsidRDefault="0005530D" w:rsidP="00B563CE">
      <w:pPr>
        <w:pStyle w:val="NoSpacing"/>
      </w:pPr>
      <w:r>
        <w:t xml:space="preserve">Speed Up Robust Features, dále jen SURF, je deskriptor, který je řádově rychlejší než SIFT, a proto se stal zlatým standardem pro aplikace, kde je nutné zpracování a srovnávání deskriptorů v reálném čase. </w:t>
      </w:r>
      <w:r w:rsidR="00297606">
        <w:t xml:space="preserve">Pro generování bodů zájmu se používá rychlý Hessiánský detektor. </w:t>
      </w:r>
      <w:r w:rsidR="00187975" w:rsidRPr="00297606">
        <w:t xml:space="preserve">Myšlenka </w:t>
      </w:r>
      <w:r w:rsidR="00187975" w:rsidRPr="00297606">
        <w:lastRenderedPageBreak/>
        <w:t>je konvolovat druhou parciální derivaci 2D Gaussiálnské funkce s původním obrazem. Dále tyto parciální derivace poskládat do Hessiánské matice</w:t>
      </w:r>
      <w:r w:rsidR="0055442B" w:rsidRPr="00297606">
        <w:t xml:space="preserve"> </w:t>
      </w:r>
      <w:r w:rsidR="0055442B" w:rsidRPr="00297606">
        <w:fldChar w:fldCharType="begin" w:fldLock="1"/>
      </w:r>
      <w:r w:rsidR="00C93208">
        <w:instrText>ADDIN CSL_CITATION { "citationItems" : [ { "id" : "ITEM-1", "itemData" : { "DOI" : "10.1017/CBO9781139020411", "ISBN" : "9781139020411", "abstract" : "Linear algebra and matrix theory are fundamental tools in mathematical and physical science, as well as fertile fields for research. This second edition of this acclaimed text presents results of both classic and recent matrix analysis using canonical forms as a unifying theme and demonstrates their importance in a variety of applications. This thoroughly revised and updated second edition is a text for a second course on linear algebra and has more than 1,100 problems and exercises, new sections on the singular value and CS decompositions and the Weyr canonical form, expanded treatments of inverse problems and of block matrices, and much more.", "author" : [ { "dropping-particle" : "", "family" : "Horn", "given" : "Roger A", "non-dropping-particle" : "", "parse-names" : false, "suffix" : "" }, { "dropping-particle" : "", "family" : "Johnson", "given" : "Charles R", "non-dropping-particle" : "", "parse-names" : false, "suffix" : "" } ], "edition" : "2", "id" : "ITEM-1", "issued" : { "date-parts" : [ [ "2012" ] ] }, "publisher" : "Cambridge University Press", "publisher-place" : "Cambridge", "title" : "Matrix Analysis:", "type" : "book" }, "uris" : [ "http://www.mendeley.com/documents/?uuid=f8a0e8e9-7112-4b4f-800e-4b30d070b23c" ] } ], "mendeley" : { "formattedCitation" : "[20]", "plainTextFormattedCitation" : "[20]", "previouslyFormattedCitation" : "[20]" }, "properties" : { "noteIndex" : 0 }, "schema" : "https://github.com/citation-style-language/schema/raw/master/csl-citation.json" }</w:instrText>
      </w:r>
      <w:r w:rsidR="0055442B" w:rsidRPr="00297606">
        <w:fldChar w:fldCharType="separate"/>
      </w:r>
      <w:r w:rsidR="00C93208" w:rsidRPr="00C93208">
        <w:rPr>
          <w:noProof/>
        </w:rPr>
        <w:t>[20]</w:t>
      </w:r>
      <w:r w:rsidR="0055442B" w:rsidRPr="00297606">
        <w:fldChar w:fldCharType="end"/>
      </w:r>
      <w:r w:rsidR="00187975" w:rsidRPr="00297606">
        <w:t xml:space="preserve"> a z té vypočítat determinant</w:t>
      </w:r>
      <w:r w:rsidR="00C178D8">
        <w:t xml:space="preserve"> </w:t>
      </w:r>
      <w:r w:rsidR="00C178D8" w:rsidRPr="00C178D8">
        <w:fldChar w:fldCharType="begin"/>
      </w:r>
      <w:r w:rsidR="00C178D8" w:rsidRPr="00C178D8">
        <w:instrText xml:space="preserve"> REF _Ref470252471 \h  \* MERGEFORMAT </w:instrText>
      </w:r>
      <w:r w:rsidR="00C178D8" w:rsidRPr="00C178D8">
        <w:fldChar w:fldCharType="separate"/>
      </w:r>
      <w:r w:rsidR="00227CEB">
        <w:t>(</w:t>
      </w:r>
      <w:r w:rsidR="00227CEB">
        <w:rPr>
          <w:noProof/>
        </w:rPr>
        <w:t>11</w:t>
      </w:r>
      <w:r w:rsidR="00227CEB">
        <w:t>)</w:t>
      </w:r>
      <w:r w:rsidR="00C178D8" w:rsidRPr="00C178D8">
        <w:fldChar w:fldCharType="end"/>
      </w:r>
      <w:r w:rsidR="00187975" w:rsidRPr="00297606">
        <w:t xml:space="preserve">. To by bylo ale výpočetně náročné a objevoval se aliasing vlivem diskretizace </w:t>
      </w:r>
      <w:r w:rsidR="009009DB" w:rsidRPr="00297606">
        <w:t xml:space="preserve">a ořezání </w:t>
      </w:r>
      <w:r w:rsidR="00187975" w:rsidRPr="00297606">
        <w:t>Gaussovy funkce. Proto se v praxi využívají krabicové filtry, které aproximují druhé parciální derivace Gaussovy funkce</w:t>
      </w:r>
      <w:r w:rsidR="00C178D8">
        <w:t xml:space="preserve"> (</w:t>
      </w:r>
      <w:r w:rsidR="00C178D8" w:rsidRPr="00C178D8">
        <w:fldChar w:fldCharType="begin"/>
      </w:r>
      <w:r w:rsidR="00C178D8" w:rsidRPr="00C178D8">
        <w:instrText xml:space="preserve"> REF _Ref470252527 \h  \* MERGEFORMAT </w:instrText>
      </w:r>
      <w:r w:rsidR="00C178D8" w:rsidRPr="00C178D8">
        <w:fldChar w:fldCharType="separate"/>
      </w:r>
      <w:r w:rsidR="00227CEB" w:rsidRPr="00262B1E">
        <w:t xml:space="preserve">Obr. </w:t>
      </w:r>
      <w:r w:rsidR="00227CEB">
        <w:t>10</w:t>
      </w:r>
      <w:r w:rsidR="00C178D8" w:rsidRPr="00C178D8">
        <w:fldChar w:fldCharType="end"/>
      </w:r>
      <w:r w:rsidR="00C178D8">
        <w:t>)</w:t>
      </w:r>
      <w:r w:rsidR="0083572D">
        <w:t>.</w:t>
      </w:r>
      <w:r w:rsidR="00187975" w:rsidRPr="00297606">
        <w:t xml:space="preserve"> </w:t>
      </w:r>
      <w:r w:rsidR="009009DB" w:rsidRPr="00297606">
        <w:t>Jsou mnohem jednodušší a rychlejší na výpočet a neobjevují se u nich výše zmíněné chyby. Měřítkové prostory jsou implem</w:t>
      </w:r>
      <w:r w:rsidR="00C178D8">
        <w:t>entovány jako obrazová pyramida</w:t>
      </w:r>
      <w:r w:rsidR="009009DB" w:rsidRPr="00297606">
        <w:t xml:space="preserve">. Také se může zvolit jiný přístup – místo </w:t>
      </w:r>
      <w:r w:rsidR="0002396B" w:rsidRPr="00297606">
        <w:t>podvzorkování se využije</w:t>
      </w:r>
      <w:r w:rsidR="00297606">
        <w:t xml:space="preserve"> větší masky filtru </w:t>
      </w:r>
      <w:r w:rsidR="00C178D8">
        <w:t xml:space="preserve">a </w:t>
      </w:r>
      <w:r w:rsidR="005A25A0" w:rsidRPr="00297606">
        <w:t>se zvětšováním masky se pak snižuj frekvence vzorkování. K</w:t>
      </w:r>
      <w:r w:rsidR="00C178D8">
        <w:t xml:space="preserve"> přesnějšímu </w:t>
      </w:r>
      <w:r w:rsidR="005A25A0" w:rsidRPr="00297606">
        <w:t>lokalizování bodů zájmu se používá potlačení bodů, v kterých není maximum v okolí 3x3x3. Maxima determinantů Hessiánské</w:t>
      </w:r>
      <w:r w:rsidR="0083572D">
        <w:t xml:space="preserve"> matice jsou pak interpolované</w:t>
      </w:r>
      <w:r w:rsidR="005A25A0" w:rsidRPr="00297606">
        <w:t xml:space="preserve"> v měřítku</w:t>
      </w:r>
      <w:r w:rsidR="00297606">
        <w:t xml:space="preserve"> a v obrazovém prostoru</w:t>
      </w:r>
      <w:r w:rsidR="00C178D8">
        <w:fldChar w:fldCharType="begin" w:fldLock="1"/>
      </w:r>
      <w:r w:rsidR="00C93208">
        <w:instrText>ADDIN CSL_CITATION { "citationItems" : [ { "id" : "ITEM-1", "itemData" : { "DOI" : "10.1.1.1.8475", "ISBN" : "1-901725-19-7", "abstract" : "This paper approaches the problem of \u00afnding correspondences between images in which there are large changes in viewpoint, scale and illumi- nation. Recent work has shown that scale-space `interest points' may be found with good repeatability in spite of such changes. Further- more, the high entropy of the surrounding image regions means that local descriptors are highly discriminative for matching. For descrip- tors at interest points to be robustly matched between images, they must be as far as possible invariant to the imaging process. In this work we introduce a family of features which use groups of interest points to form geometrically invariant descriptors of image regions. Feature descriptors are formed by resampling the image rel- ative to canonical frames de\u00afned by the points. In addition to robust matching, a key advantage of this approach is that each match implies a hypothesis of the local 2D (projective) transformation. This allows us to immediately reject most of the false matches using a Hough trans- form. We reject remaining outliers using RANSAC and the epipolar constraint. Results show that dense feature matching can be achieved in a few seconds of computation on 1GHz Pentium III machines.", "author" : [ { "dropping-particle" : "", "family" : "Brown", "given" : "Matthew", "non-dropping-particle" : "", "parse-names" : false, "suffix" : "" }, { "dropping-particle" : "", "family" : "Lowe", "given" : "D", "non-dropping-particle" : "", "parse-names" : false, "suffix" : "" } ], "container-title" : "British Machine Vision Conference, BMVC 2002", "id" : "ITEM-1", "issued" : { "date-parts" : [ [ "2002" ] ] }, "page" : "656-665", "title" : "Invariant Features from Interest Point Groups", "type" : "article-journal" }, "uris" : [ "http://www.mendeley.com/documents/?uuid=18e5b4a5-266c-4d7c-8d2b-ded44ab43689" ] } ], "mendeley" : { "formattedCitation" : "[21]", "plainTextFormattedCitation" : "[21]", "previouslyFormattedCitation" : "[21]" }, "properties" : { "noteIndex" : 0 }, "schema" : "https://github.com/citation-style-language/schema/raw/master/csl-citation.json" }</w:instrText>
      </w:r>
      <w:r w:rsidR="00C178D8">
        <w:fldChar w:fldCharType="separate"/>
      </w:r>
      <w:r w:rsidR="00C93208" w:rsidRPr="00C93208">
        <w:rPr>
          <w:noProof/>
        </w:rPr>
        <w:t>[21]</w:t>
      </w:r>
      <w:r w:rsidR="00C178D8">
        <w:fldChar w:fldCharType="end"/>
      </w:r>
      <w:r w:rsidR="002976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1270"/>
      </w:tblGrid>
      <w:tr w:rsidR="00C178D8" w14:paraId="621172CA" w14:textId="77777777" w:rsidTr="00C178D8">
        <w:tc>
          <w:tcPr>
            <w:tcW w:w="988" w:type="dxa"/>
          </w:tcPr>
          <w:p w14:paraId="120BFFB6" w14:textId="77777777" w:rsidR="00C178D8" w:rsidRDefault="00C178D8" w:rsidP="00C178D8"/>
        </w:tc>
        <w:tc>
          <w:tcPr>
            <w:tcW w:w="6804" w:type="dxa"/>
          </w:tcPr>
          <w:p w14:paraId="715D93E6" w14:textId="77777777" w:rsidR="00C178D8" w:rsidRDefault="00C178D8" w:rsidP="00C178D8">
            <w:pPr>
              <w:keepNext/>
            </w:pPr>
            <m:oMathPara>
              <m:oMath>
                <m:r>
                  <w:rPr>
                    <w:rFonts w:ascii="Cambria Math" w:hAnsi="Cambria Math" w:cs="Cambria Math"/>
                  </w:rPr>
                  <m:t>H</m:t>
                </m:r>
                <m:d>
                  <m:dPr>
                    <m:ctrlPr>
                      <w:rPr>
                        <w:rFonts w:ascii="Cambria Math" w:hAnsi="Cambria Math"/>
                        <w:i/>
                      </w:rPr>
                    </m:ctrlPr>
                  </m:dPr>
                  <m:e>
                    <m:r>
                      <w:rPr>
                        <w:rFonts w:ascii="Cambria Math" w:hAnsi="Cambria Math"/>
                      </w:rPr>
                      <m:t>x, σ</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mr>
                      <m:mr>
                        <m:e>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(x,σ)</m:t>
                          </m:r>
                        </m:e>
                        <m:e>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(x,σ)</m:t>
                          </m:r>
                        </m:e>
                      </m:mr>
                    </m:m>
                  </m:e>
                </m:d>
              </m:oMath>
            </m:oMathPara>
          </w:p>
        </w:tc>
        <w:tc>
          <w:tcPr>
            <w:tcW w:w="1270" w:type="dxa"/>
          </w:tcPr>
          <w:p w14:paraId="2DFFD3E5" w14:textId="33B2C16F" w:rsidR="00C178D8" w:rsidRDefault="00C178D8" w:rsidP="00C178D8">
            <w:pPr>
              <w:pStyle w:val="Caption"/>
              <w:jc w:val="right"/>
            </w:pPr>
            <w:bookmarkStart w:id="87" w:name="_Ref470252471"/>
            <w:r>
              <w:t>(</w:t>
            </w:r>
            <w:fldSimple w:instr=" SEQ Rovnice \* ARABIC ">
              <w:r w:rsidR="00227CEB">
                <w:rPr>
                  <w:noProof/>
                </w:rPr>
                <w:t>11</w:t>
              </w:r>
            </w:fldSimple>
            <w:r>
              <w:t>)</w:t>
            </w:r>
            <w:bookmarkEnd w:id="87"/>
          </w:p>
          <w:p w14:paraId="4A70BD0D" w14:textId="77777777" w:rsidR="00C178D8" w:rsidRDefault="00C178D8" w:rsidP="00C178D8"/>
        </w:tc>
      </w:tr>
      <w:tr w:rsidR="00C178D8" w14:paraId="3BA3189C" w14:textId="77777777" w:rsidTr="00C178D8">
        <w:tc>
          <w:tcPr>
            <w:tcW w:w="988" w:type="dxa"/>
          </w:tcPr>
          <w:p w14:paraId="526D8BC5" w14:textId="77777777" w:rsidR="00C178D8" w:rsidRDefault="00C178D8" w:rsidP="00C178D8"/>
        </w:tc>
        <w:tc>
          <w:tcPr>
            <w:tcW w:w="6804" w:type="dxa"/>
          </w:tcPr>
          <w:p w14:paraId="4F97DCFB" w14:textId="77777777" w:rsidR="00C178D8" w:rsidRDefault="00227CEB" w:rsidP="00C178D8">
            <w:pPr>
              <w:keepNext/>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approx</m:t>
                            </m:r>
                          </m:sub>
                        </m:sSub>
                      </m:e>
                    </m:d>
                  </m:e>
                </m:func>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 xml:space="preserve">-(0.9 </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tc>
        <w:tc>
          <w:tcPr>
            <w:tcW w:w="1270" w:type="dxa"/>
          </w:tcPr>
          <w:p w14:paraId="10056FEA" w14:textId="6E8C0E01" w:rsidR="00C178D8" w:rsidRPr="00C178D8" w:rsidRDefault="00C178D8" w:rsidP="00C178D8">
            <w:pPr>
              <w:jc w:val="right"/>
              <w:rPr>
                <w:i/>
              </w:rPr>
            </w:pPr>
            <w:r w:rsidRPr="00C178D8">
              <w:rPr>
                <w:i/>
              </w:rPr>
              <w:t>(</w:t>
            </w:r>
            <w:r w:rsidRPr="00C178D8">
              <w:rPr>
                <w:i/>
              </w:rPr>
              <w:fldChar w:fldCharType="begin"/>
            </w:r>
            <w:r w:rsidRPr="00C178D8">
              <w:rPr>
                <w:i/>
              </w:rPr>
              <w:instrText xml:space="preserve"> SEQ Rovnice \* ARABIC </w:instrText>
            </w:r>
            <w:r w:rsidRPr="00C178D8">
              <w:rPr>
                <w:i/>
              </w:rPr>
              <w:fldChar w:fldCharType="separate"/>
            </w:r>
            <w:r w:rsidR="00227CEB">
              <w:rPr>
                <w:i/>
                <w:noProof/>
              </w:rPr>
              <w:t>12</w:t>
            </w:r>
            <w:r w:rsidRPr="00C178D8">
              <w:rPr>
                <w:i/>
              </w:rPr>
              <w:fldChar w:fldCharType="end"/>
            </w:r>
            <w:r w:rsidRPr="00C178D8">
              <w:rPr>
                <w:i/>
              </w:rPr>
              <w:t>)</w:t>
            </w:r>
          </w:p>
        </w:tc>
      </w:tr>
    </w:tbl>
    <w:p w14:paraId="7AF3DFC7" w14:textId="77777777" w:rsidR="0055442B" w:rsidRPr="00262B1E" w:rsidRDefault="00042200" w:rsidP="0055442B">
      <w:pPr>
        <w:keepNext/>
        <w:ind w:left="60"/>
      </w:pPr>
      <w:r w:rsidRPr="00262B1E">
        <w:rPr>
          <w:noProof/>
          <w:lang w:val="en-US"/>
        </w:rPr>
        <w:drawing>
          <wp:inline distT="0" distB="0" distL="0" distR="0" wp14:anchorId="249AA094" wp14:editId="5B0F1C84">
            <wp:extent cx="5760720" cy="1540510"/>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bicoveFiltry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40510"/>
                    </a:xfrm>
                    <a:prstGeom prst="rect">
                      <a:avLst/>
                    </a:prstGeom>
                  </pic:spPr>
                </pic:pic>
              </a:graphicData>
            </a:graphic>
          </wp:inline>
        </w:drawing>
      </w:r>
    </w:p>
    <w:p w14:paraId="78DCBD97" w14:textId="3BDC5286" w:rsidR="00042200" w:rsidRPr="00262B1E" w:rsidRDefault="0055442B" w:rsidP="0055442B">
      <w:pPr>
        <w:pStyle w:val="Caption"/>
        <w:jc w:val="center"/>
      </w:pPr>
      <w:bookmarkStart w:id="88" w:name="_Ref470252527"/>
      <w:bookmarkStart w:id="89" w:name="_Toc471287829"/>
      <w:r w:rsidRPr="00262B1E">
        <w:t xml:space="preserve">Obr. </w:t>
      </w:r>
      <w:fldSimple w:instr=" SEQ Obr. \* ARABIC ">
        <w:r w:rsidR="00227CEB">
          <w:rPr>
            <w:noProof/>
          </w:rPr>
          <w:t>10</w:t>
        </w:r>
      </w:fldSimple>
      <w:bookmarkEnd w:id="88"/>
      <w:r w:rsidRPr="00262B1E">
        <w:t xml:space="preserve"> – diskrétní a ořezaná druhá parciální derivace Gaussovy funkce Dyy, dále Dxy, krabicový filtr aproximující Dyy, krabicový filtr aproximující Dxy</w:t>
      </w:r>
      <w:bookmarkEnd w:id="89"/>
    </w:p>
    <w:p w14:paraId="47624410" w14:textId="77777777" w:rsidR="005A25A0" w:rsidRPr="00262B1E" w:rsidRDefault="005A25A0" w:rsidP="0055442B">
      <w:pPr>
        <w:pStyle w:val="Heading4"/>
      </w:pPr>
      <w:r w:rsidRPr="00262B1E">
        <w:t>Přiřazení orientace</w:t>
      </w:r>
    </w:p>
    <w:p w14:paraId="1FD9FD8B" w14:textId="0B254D1B" w:rsidR="005A25A0" w:rsidRPr="00262B1E" w:rsidRDefault="00C62E2D" w:rsidP="00B563CE">
      <w:pPr>
        <w:pStyle w:val="NoSpacing"/>
      </w:pPr>
      <w:r w:rsidRPr="00262B1E">
        <w:t>Nejdříve se vypočítají odezvy na Haarovy vlnky</w:t>
      </w:r>
      <w:r w:rsidR="004A00CB" w:rsidRPr="00262B1E">
        <w:fldChar w:fldCharType="begin" w:fldLock="1"/>
      </w:r>
      <w:r w:rsidR="00C93208">
        <w:instrText>ADDIN CSL_CITATION { "citationItems" : [ { "id" : "ITEM-1", "itemData" : { "author" : [ { "dropping-particle" : "", "family" : "Edwards", "given" : "Tim", "non-dropping-particle" : "", "parse-names" : false, "suffix" : "" } ], "container-title" : "Computer", "id" : "ITEM-1", "issue" : "September", "issued" : { "date-parts" : [ [ "1991" ] ] }, "page" : "1-27", "title" : "Discrete Wavelet Transforms : Theory and Implementation 1 Introduction 2 A Brief Discussion of Wavelets", "type" : "article-journal" }, "uris" : [ "http://www.mendeley.com/documents/?uuid=cebcb665-715b-4de3-9094-05b04d4c9c4f" ] } ], "mendeley" : { "formattedCitation" : "[22]", "plainTextFormattedCitation" : "[22]", "previouslyFormattedCitation" : "[22]" }, "properties" : { "noteIndex" : 0 }, "schema" : "https://github.com/citation-style-language/schema/raw/master/csl-citation.json" }</w:instrText>
      </w:r>
      <w:r w:rsidR="004A00CB" w:rsidRPr="00262B1E">
        <w:fldChar w:fldCharType="separate"/>
      </w:r>
      <w:r w:rsidR="00C93208" w:rsidRPr="00C93208">
        <w:rPr>
          <w:noProof/>
        </w:rPr>
        <w:t>[22]</w:t>
      </w:r>
      <w:r w:rsidR="004A00CB" w:rsidRPr="00262B1E">
        <w:fldChar w:fldCharType="end"/>
      </w:r>
      <w:r w:rsidRPr="00262B1E">
        <w:t xml:space="preserve"> v ose x a y kolem bodů zájmu v okolí o průměru 6</w:t>
      </w:r>
      <w:r w:rsidRPr="00262B1E">
        <w:rPr>
          <w:i/>
        </w:rPr>
        <w:t>s</w:t>
      </w:r>
      <w:r w:rsidRPr="00262B1E">
        <w:t xml:space="preserve">, kde </w:t>
      </w:r>
      <w:r w:rsidRPr="00262B1E">
        <w:rPr>
          <w:i/>
        </w:rPr>
        <w:t>s</w:t>
      </w:r>
      <w:r w:rsidRPr="00262B1E">
        <w:t> je měřítko, v kterém byl bod zájmu detekován. Krok se kterým se vzorkuje okolí je s, stejně tak odezvy Haarových vlnek jsou ve stejném měřítku. Délka jedné Haarovy vlnky je 4</w:t>
      </w:r>
      <w:r w:rsidRPr="00262B1E">
        <w:rPr>
          <w:i/>
        </w:rPr>
        <w:t xml:space="preserve">s. </w:t>
      </w:r>
      <w:r w:rsidRPr="00262B1E">
        <w:t>Dále je výsledek vážený Gaussovým kruhovým oknem. Odezva je reprezentována dvěma vektory, jeden je síla odezvy v horizontální rovině, druhý je síla odezvy</w:t>
      </w:r>
      <w:r w:rsidR="00C178D8">
        <w:t xml:space="preserve"> ve vertikální rovině. </w:t>
      </w:r>
      <w:r w:rsidRPr="00262B1E">
        <w:t xml:space="preserve">Dominantní orientace se počítá jako suma všech orientaci kolem bodu zájmu v posouvajícím se okně o úhlu </w:t>
      </w:r>
      <w:r w:rsidRPr="00262B1E">
        <w:rPr>
          <w:rFonts w:cs="Times New Roman"/>
        </w:rPr>
        <w:t>π</w:t>
      </w:r>
      <w:r w:rsidR="00D63169" w:rsidRPr="00262B1E">
        <w:t>/3</w:t>
      </w:r>
      <w:r w:rsidRPr="00262B1E">
        <w:t xml:space="preserve">. </w:t>
      </w:r>
      <w:r w:rsidR="0002396B" w:rsidRPr="00262B1E">
        <w:t xml:space="preserve">Horizontální a vektikální vektor jsou sečteny a vzniká nový vektor. Takovýto nejdelší vektor určuje orientaci bodu zájmu. </w:t>
      </w:r>
    </w:p>
    <w:p w14:paraId="08E08E46" w14:textId="77777777" w:rsidR="0002396B" w:rsidRPr="00262B1E" w:rsidRDefault="0002396B" w:rsidP="0055442B">
      <w:pPr>
        <w:pStyle w:val="Heading4"/>
      </w:pPr>
      <w:r w:rsidRPr="00262B1E">
        <w:t>Výpočet deskriptoru</w:t>
      </w:r>
    </w:p>
    <w:p w14:paraId="29BEBF90" w14:textId="77777777" w:rsidR="0002396B" w:rsidRPr="00262B1E" w:rsidRDefault="0002396B" w:rsidP="00B563CE">
      <w:pPr>
        <w:pStyle w:val="NoSpacing"/>
      </w:pPr>
      <w:r w:rsidRPr="00262B1E">
        <w:t>První krok výpočtu deskriptoru je konstrukce čtverce, v jehož středu je bod zájmu a je stejně jako bod zájmu orientovaný. Velikost tohoto okna je 20</w:t>
      </w:r>
      <w:r w:rsidRPr="00262B1E">
        <w:rPr>
          <w:i/>
        </w:rPr>
        <w:t>s</w:t>
      </w:r>
      <w:r w:rsidRPr="00262B1E">
        <w:t xml:space="preserve">. Tento region je rozdělený do menších regionů 4x4. Tohle rozdělení zachovává důležité informace o pozici. Pro každý </w:t>
      </w:r>
      <w:r w:rsidR="00C178D8">
        <w:t xml:space="preserve">z šestnácti </w:t>
      </w:r>
      <w:r w:rsidRPr="00262B1E">
        <w:t>subregion</w:t>
      </w:r>
      <w:r w:rsidR="00C178D8">
        <w:t>ů</w:t>
      </w:r>
      <w:r w:rsidRPr="00262B1E">
        <w:t xml:space="preserve"> se </w:t>
      </w:r>
      <w:r w:rsidR="00A2002A" w:rsidRPr="00262B1E">
        <w:t xml:space="preserve">vypočítají příznaky a to následujícím způsobem. Vypočítají se odezvy na Haarovy vlnky v x a y rovině, které jsou relativně orientovány vůči bodu zájmu. Tyto odezvy </w:t>
      </w:r>
      <w:r w:rsidR="00A2002A" w:rsidRPr="00262B1E">
        <w:lastRenderedPageBreak/>
        <w:t xml:space="preserve">jsou sesumovány v každém regionu zvlášť a tím jsou vytvořeny 2x4 příznaků. Dále sesumujeme všechny absolutní hodnoty odezev v každém subregionu, to je dalších 2x4 příznaků, dohromady tedy 64 příznakový vektor. Vlnkové odezvy jsou invariantní vůči osvětlení. Pro invariantnost vůči měnícímu se kontrastu musíme vektor převést na jednotkový. </w:t>
      </w:r>
    </w:p>
    <w:p w14:paraId="15C7D0A1" w14:textId="77777777" w:rsidR="00A2002A" w:rsidRPr="00262B1E" w:rsidRDefault="00A2002A" w:rsidP="00394B38">
      <w:pPr>
        <w:pStyle w:val="Heading4"/>
      </w:pPr>
      <w:r w:rsidRPr="00262B1E">
        <w:t>U-SURF = Upright SURF</w:t>
      </w:r>
    </w:p>
    <w:p w14:paraId="2D9B77BF" w14:textId="77777777" w:rsidR="00A2002A" w:rsidRDefault="0048617D" w:rsidP="00B563CE">
      <w:pPr>
        <w:pStyle w:val="NoSpacing"/>
      </w:pPr>
      <w:r>
        <w:t xml:space="preserve">U-SURF je modifikace SURF, která </w:t>
      </w:r>
      <w:r w:rsidR="00A2002A" w:rsidRPr="00262B1E">
        <w:t>není invariantní vůči o</w:t>
      </w:r>
      <w:r w:rsidR="00CE1BFE" w:rsidRPr="00262B1E">
        <w:t>točení, tudíž se dá použít s výhodou jen na někter</w:t>
      </w:r>
      <w:r w:rsidR="00C178D8">
        <w:t>é aplikace. Například v naší práci</w:t>
      </w:r>
      <w:r w:rsidR="00CE1BFE" w:rsidRPr="00262B1E">
        <w:t>, kdy k otočení nemůže nikdy dojít, protože je obraz vždy normalizovaný a natočený stejným směrem. Díky tomu, že se úplně vynechává informace o orientaci bodu zájmu, je tento deskriptor rychlejší a robustnější, protože nemá falešně pozitivní výsledky, které vznikly hledáním a srovnávání deskriptorů ve všech směrech.</w:t>
      </w:r>
    </w:p>
    <w:p w14:paraId="404DAA43" w14:textId="77777777" w:rsidR="00C178D8" w:rsidRPr="00262B1E" w:rsidRDefault="00C178D8" w:rsidP="008E0A01">
      <w:r>
        <w:t>Podle literatury má podobné výsledky jako BRIEF</w:t>
      </w:r>
      <w:r w:rsidR="00394B38">
        <w:t xml:space="preserve"> a byl by vhodný pro aplikaci v této práci</w:t>
      </w:r>
      <w:r>
        <w:t>, ale protože je patentovaný, nebude dále implementován.</w:t>
      </w:r>
    </w:p>
    <w:p w14:paraId="7E8997F0" w14:textId="77777777" w:rsidR="008E0A01" w:rsidRPr="00262B1E" w:rsidRDefault="008E0A01" w:rsidP="008E0A01">
      <w:pPr>
        <w:pStyle w:val="Heading3"/>
      </w:pPr>
      <w:bookmarkStart w:id="90" w:name="_Toc470255200"/>
      <w:r w:rsidRPr="00262B1E">
        <w:t>BRIEF – Binary Robust Independent Elementary Features</w:t>
      </w:r>
      <w:bookmarkEnd w:id="90"/>
    </w:p>
    <w:p w14:paraId="7F96DCF3" w14:textId="77777777" w:rsidR="008E0A01" w:rsidRPr="00262B1E" w:rsidRDefault="00E41AEC" w:rsidP="00B563CE">
      <w:pPr>
        <w:pStyle w:val="NoSpacing"/>
      </w:pPr>
      <w:r w:rsidRPr="00262B1E">
        <w:t xml:space="preserve">Binary Robust Independent Elementary Features dále jen </w:t>
      </w:r>
      <w:r w:rsidR="008E0A01" w:rsidRPr="00262B1E">
        <w:t>BRIEF</w:t>
      </w:r>
      <w:r w:rsidRPr="00262B1E">
        <w:t>,</w:t>
      </w:r>
      <w:r w:rsidR="008E0A01" w:rsidRPr="00262B1E">
        <w:t xml:space="preserve"> je efektivní deskri</w:t>
      </w:r>
      <w:r w:rsidR="001A2B04" w:rsidRPr="00262B1E">
        <w:t>p</w:t>
      </w:r>
      <w:r w:rsidR="008E0A01" w:rsidRPr="00262B1E">
        <w:t xml:space="preserve">tor vlastností bodů. </w:t>
      </w:r>
      <w:r w:rsidR="00262B1E">
        <w:t>Dosahuje vysokých rychlostí výpočtu bez nutnosti učení a není invariantní vůči rotaci. Tato metoda pokrývá jen výpočet deskriptor</w:t>
      </w:r>
      <w:r w:rsidR="0014356C">
        <w:t>u, proto společně</w:t>
      </w:r>
      <w:r w:rsidR="00262B1E">
        <w:t xml:space="preserve"> s ní může použít jakýkoli </w:t>
      </w:r>
      <w:r w:rsidR="0014356C">
        <w:t>detektor významných bodů.</w:t>
      </w:r>
    </w:p>
    <w:p w14:paraId="59A765C4" w14:textId="3A5610F6" w:rsidR="008E0A01" w:rsidRDefault="008E0A01" w:rsidP="0014356C">
      <w:r w:rsidRPr="00262B1E">
        <w:t>Funguje na základě porovnávání pixel</w:t>
      </w:r>
      <w:r w:rsidR="0014356C">
        <w:t>ů v rámci oblasti zájmu</w:t>
      </w:r>
      <w:r w:rsidRPr="00262B1E">
        <w:t xml:space="preserve">, pokud </w:t>
      </w:r>
      <w:r w:rsidR="0014356C">
        <w:t xml:space="preserve">je </w:t>
      </w:r>
      <w:r w:rsidRPr="00262B1E">
        <w:t xml:space="preserve">hodnota v bodě X(x,y) v integrálním obraze větší než v bodě Y(x,y), pak funkce </w:t>
      </w:r>
      <w:r w:rsidRPr="0014356C">
        <w:rPr>
          <w:rFonts w:cstheme="minorHAnsi"/>
        </w:rPr>
        <w:t>τ</w:t>
      </w:r>
      <w:r w:rsidRPr="00262B1E">
        <w:t xml:space="preserve"> nabývá hodnoty 1, pokud je menší, nabývá hodnoty 0</w:t>
      </w:r>
      <w:r w:rsidR="00394B38">
        <w:t xml:space="preserve"> </w:t>
      </w:r>
      <w:r w:rsidR="00394B38" w:rsidRPr="00394B38">
        <w:rPr>
          <w:i/>
        </w:rPr>
        <w:fldChar w:fldCharType="begin"/>
      </w:r>
      <w:r w:rsidR="00394B38" w:rsidRPr="00394B38">
        <w:rPr>
          <w:i/>
        </w:rPr>
        <w:instrText xml:space="preserve"> REF _Ref470252870 \h </w:instrText>
      </w:r>
      <w:r w:rsidR="00394B38">
        <w:rPr>
          <w:i/>
        </w:rPr>
        <w:instrText xml:space="preserve"> \* MERGEFORMAT </w:instrText>
      </w:r>
      <w:r w:rsidR="00394B38" w:rsidRPr="00394B38">
        <w:rPr>
          <w:i/>
        </w:rPr>
      </w:r>
      <w:r w:rsidR="00394B38" w:rsidRPr="00394B38">
        <w:rPr>
          <w:i/>
        </w:rPr>
        <w:fldChar w:fldCharType="separate"/>
      </w:r>
      <w:r w:rsidR="00227CEB" w:rsidRPr="00227CEB">
        <w:rPr>
          <w:i/>
        </w:rPr>
        <w:t>(</w:t>
      </w:r>
      <w:r w:rsidR="00227CEB" w:rsidRPr="00227CEB">
        <w:rPr>
          <w:i/>
          <w:noProof/>
        </w:rPr>
        <w:t>13</w:t>
      </w:r>
      <w:r w:rsidR="00227CEB" w:rsidRPr="00227CEB">
        <w:rPr>
          <w:i/>
        </w:rPr>
        <w:t>)</w:t>
      </w:r>
      <w:r w:rsidR="00394B38" w:rsidRPr="00394B38">
        <w:rPr>
          <w:i/>
        </w:rPr>
        <w:fldChar w:fldCharType="end"/>
      </w:r>
      <w:r w:rsidR="001435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79"/>
      </w:tblGrid>
      <w:tr w:rsidR="003936F2" w14:paraId="7B818128" w14:textId="77777777" w:rsidTr="003936F2">
        <w:tc>
          <w:tcPr>
            <w:tcW w:w="1980" w:type="dxa"/>
          </w:tcPr>
          <w:p w14:paraId="05F7E40D" w14:textId="77777777" w:rsidR="003936F2" w:rsidRDefault="003936F2" w:rsidP="0014356C"/>
        </w:tc>
        <w:tc>
          <w:tcPr>
            <w:tcW w:w="5103" w:type="dxa"/>
          </w:tcPr>
          <w:p w14:paraId="11F48404" w14:textId="77777777" w:rsidR="003936F2" w:rsidRDefault="003936F2" w:rsidP="0014356C">
            <m:oMathPara>
              <m:oMath>
                <m:r>
                  <w:rPr>
                    <w:rFonts w:ascii="Cambria Math" w:hAnsi="Cambria Math" w:cs="Cambria Math"/>
                  </w:rPr>
                  <m:t>τ</m:t>
                </m:r>
                <m:d>
                  <m:dPr>
                    <m:ctrlPr>
                      <w:rPr>
                        <w:rFonts w:ascii="Cambria Math" w:hAnsi="Cambria Math"/>
                        <w:i/>
                      </w:rPr>
                    </m:ctrlPr>
                  </m:dPr>
                  <m:e>
                    <m:r>
                      <w:rPr>
                        <w:rFonts w:ascii="Cambria Math" w:hAnsi="Cambria Math"/>
                      </w:rPr>
                      <m:t>p;x,y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pokud je p</m:t>
                          </m:r>
                          <m:d>
                            <m:dPr>
                              <m:ctrlPr>
                                <w:rPr>
                                  <w:rFonts w:ascii="Cambria Math" w:hAnsi="Cambria Math"/>
                                  <w:i/>
                                </w:rPr>
                              </m:ctrlPr>
                            </m:dPr>
                            <m:e>
                              <m:r>
                                <w:rPr>
                                  <w:rFonts w:ascii="Cambria Math" w:hAnsi="Cambria Math"/>
                                </w:rPr>
                                <m:t>x</m:t>
                              </m:r>
                            </m:e>
                          </m:d>
                          <m:r>
                            <w:rPr>
                              <w:rFonts w:ascii="Cambria Math" w:hAnsi="Cambria Math"/>
                            </w:rPr>
                            <m:t>&lt;p(y)</m:t>
                          </m:r>
                        </m:e>
                      </m:mr>
                      <m:mr>
                        <m:e>
                          <m:r>
                            <w:rPr>
                              <w:rFonts w:ascii="Cambria Math" w:hAnsi="Cambria Math"/>
                            </w:rPr>
                            <m:t>0</m:t>
                          </m:r>
                        </m:e>
                        <m:e>
                          <m:r>
                            <w:rPr>
                              <w:rFonts w:ascii="Cambria Math" w:hAnsi="Cambria Math"/>
                            </w:rPr>
                            <m:t>jinak</m:t>
                          </m:r>
                        </m:e>
                      </m:mr>
                    </m:m>
                  </m:e>
                </m:d>
              </m:oMath>
            </m:oMathPara>
          </w:p>
        </w:tc>
        <w:tc>
          <w:tcPr>
            <w:tcW w:w="1979" w:type="dxa"/>
          </w:tcPr>
          <w:p w14:paraId="6C795741" w14:textId="55E993F5" w:rsidR="003936F2" w:rsidRPr="00262B1E" w:rsidRDefault="003936F2" w:rsidP="003936F2">
            <w:pPr>
              <w:pStyle w:val="Caption"/>
              <w:jc w:val="right"/>
            </w:pPr>
            <w:bookmarkStart w:id="91" w:name="_Ref470252870"/>
            <w:r>
              <w:t>(</w:t>
            </w:r>
            <w:fldSimple w:instr=" SEQ Rovnice \* ARABIC ">
              <w:r w:rsidR="00227CEB">
                <w:rPr>
                  <w:noProof/>
                </w:rPr>
                <w:t>13</w:t>
              </w:r>
            </w:fldSimple>
            <w:r>
              <w:t>)</w:t>
            </w:r>
            <w:bookmarkEnd w:id="91"/>
          </w:p>
          <w:p w14:paraId="06155599" w14:textId="77777777" w:rsidR="003936F2" w:rsidRDefault="003936F2" w:rsidP="003936F2">
            <w:pPr>
              <w:keepNext/>
            </w:pPr>
          </w:p>
        </w:tc>
      </w:tr>
    </w:tbl>
    <w:p w14:paraId="3244CCAD" w14:textId="3F55F32C" w:rsidR="008E0A01" w:rsidRDefault="008E0A01" w:rsidP="008E0A01">
      <w:pPr>
        <w:pStyle w:val="ListParagraph"/>
        <w:ind w:left="0"/>
      </w:pPr>
      <w:r w:rsidRPr="00262B1E">
        <w:t xml:space="preserve">Toto se opakuje pro </w:t>
      </w:r>
      <w:r w:rsidRPr="003936F2">
        <w:rPr>
          <w:i/>
        </w:rPr>
        <w:t>n</w:t>
      </w:r>
      <w:r w:rsidRPr="003936F2">
        <w:rPr>
          <w:i/>
          <w:vertAlign w:val="subscript"/>
        </w:rPr>
        <w:t>d</w:t>
      </w:r>
      <w:r w:rsidRPr="00262B1E">
        <w:rPr>
          <w:vertAlign w:val="subscript"/>
        </w:rPr>
        <w:t xml:space="preserve"> </w:t>
      </w:r>
      <w:r w:rsidRPr="00262B1E">
        <w:t>dvojic pixelů. Běžně se používá 128, 256 nebo 512 dvojic. Přičemž, čím víc</w:t>
      </w:r>
      <w:r w:rsidR="00821473">
        <w:t>e dvojic, tím vyšší přesnost a</w:t>
      </w:r>
      <w:r w:rsidRPr="00262B1E">
        <w:t xml:space="preserve"> větší výpočetní náročnost. Pomocí následující rovnice se vypočítá vektor příznaků.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379"/>
        <w:gridCol w:w="1412"/>
      </w:tblGrid>
      <w:tr w:rsidR="003936F2" w14:paraId="26C3DE6C" w14:textId="77777777" w:rsidTr="003936F2">
        <w:tc>
          <w:tcPr>
            <w:tcW w:w="1271" w:type="dxa"/>
          </w:tcPr>
          <w:p w14:paraId="146CC71E" w14:textId="77777777" w:rsidR="003936F2" w:rsidRDefault="003936F2" w:rsidP="008E0A01">
            <w:pPr>
              <w:pStyle w:val="ListParagraph"/>
              <w:ind w:left="0"/>
            </w:pPr>
          </w:p>
        </w:tc>
        <w:tc>
          <w:tcPr>
            <w:tcW w:w="6379" w:type="dxa"/>
          </w:tcPr>
          <w:p w14:paraId="2C1F7B34" w14:textId="77777777" w:rsidR="003936F2" w:rsidRDefault="00227CEB" w:rsidP="003936F2">
            <w:pPr>
              <w:pStyle w:val="ListParagraph"/>
              <w:keepNext/>
              <w:ind w:left="0"/>
            </w:pPr>
            <m:oMathPara>
              <m:oMath>
                <m:sSub>
                  <m:sSubPr>
                    <m:ctrlPr>
                      <w:rPr>
                        <w:rFonts w:ascii="Cambria Math" w:hAnsi="Cambria Math"/>
                        <w:i/>
                      </w:rPr>
                    </m:ctrlPr>
                  </m:sSubPr>
                  <m:e>
                    <m:r>
                      <w:rPr>
                        <w:rFonts w:ascii="Cambria Math" w:hAnsi="Cambria Math"/>
                      </w:rPr>
                      <m:t>f</m:t>
                    </m:r>
                  </m:e>
                  <m:sub>
                    <m:r>
                      <w:rPr>
                        <w:rFonts w:ascii="Cambria Math" w:hAnsi="Cambria Math"/>
                      </w:rPr>
                      <m:t>nd</m:t>
                    </m:r>
                  </m:sub>
                </m:sSub>
                <m:d>
                  <m:dPr>
                    <m:ctrlPr>
                      <w:rPr>
                        <w:rFonts w:ascii="Cambria Math" w:hAnsi="Cambria Math"/>
                        <w:i/>
                      </w:rPr>
                    </m:ctrlPr>
                  </m:dPr>
                  <m:e>
                    <m:r>
                      <w:rPr>
                        <w:rFonts w:ascii="Cambria Math" w:hAnsi="Cambria Math"/>
                      </w:rPr>
                      <m:t>p</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e>
                </m:nary>
                <m:r>
                  <w:rPr>
                    <w:rFonts w:ascii="Cambria Math" w:hAnsi="Cambria Math"/>
                  </w:rPr>
                  <m:t xml:space="preserve"> 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tc>
        <w:tc>
          <w:tcPr>
            <w:tcW w:w="1412" w:type="dxa"/>
          </w:tcPr>
          <w:p w14:paraId="4EC6414C" w14:textId="0D6A9513" w:rsidR="003936F2" w:rsidRPr="003936F2" w:rsidRDefault="003936F2" w:rsidP="003936F2">
            <w:pPr>
              <w:pStyle w:val="ListParagraph"/>
              <w:ind w:left="0"/>
              <w:jc w:val="right"/>
              <w:rPr>
                <w:i/>
              </w:rPr>
            </w:pPr>
            <w:r w:rsidRPr="003936F2">
              <w:rPr>
                <w:i/>
              </w:rPr>
              <w:t>(</w:t>
            </w:r>
            <w:r w:rsidRPr="003936F2">
              <w:rPr>
                <w:i/>
              </w:rPr>
              <w:fldChar w:fldCharType="begin"/>
            </w:r>
            <w:r w:rsidRPr="003936F2">
              <w:rPr>
                <w:i/>
              </w:rPr>
              <w:instrText xml:space="preserve"> SEQ Rovnice \* ARABIC </w:instrText>
            </w:r>
            <w:r w:rsidRPr="003936F2">
              <w:rPr>
                <w:i/>
              </w:rPr>
              <w:fldChar w:fldCharType="separate"/>
            </w:r>
            <w:r w:rsidR="00227CEB">
              <w:rPr>
                <w:i/>
                <w:noProof/>
              </w:rPr>
              <w:t>14</w:t>
            </w:r>
            <w:r w:rsidRPr="003936F2">
              <w:rPr>
                <w:i/>
              </w:rPr>
              <w:fldChar w:fldCharType="end"/>
            </w:r>
            <w:r w:rsidRPr="003936F2">
              <w:rPr>
                <w:i/>
              </w:rPr>
              <w:t>)</w:t>
            </w:r>
          </w:p>
        </w:tc>
      </w:tr>
    </w:tbl>
    <w:p w14:paraId="43389898" w14:textId="37F054BA" w:rsidR="008E0A01" w:rsidRPr="00262B1E" w:rsidRDefault="0014356C" w:rsidP="009029E3">
      <w:pPr>
        <w:rPr>
          <w:rFonts w:eastAsiaTheme="minorEastAsia"/>
        </w:rPr>
      </w:pPr>
      <w:r>
        <w:t>D</w:t>
      </w:r>
      <w:r w:rsidR="008E0A01" w:rsidRPr="00262B1E">
        <w:t>vojice pixelů se mohou vybírat několika různý</w:t>
      </w:r>
      <w:r>
        <w:t xml:space="preserve">mi způsoby, podle literatury </w:t>
      </w:r>
      <w:r w:rsidR="008E0A01" w:rsidRPr="00262B1E">
        <w:t>je neúčin</w:t>
      </w:r>
      <w:r>
        <w:t>n</w:t>
      </w:r>
      <w:r w:rsidR="008E0A01" w:rsidRPr="00262B1E">
        <w:t xml:space="preserve">ější </w:t>
      </w:r>
      <w:r w:rsidR="008E0A01" w:rsidRPr="0014356C">
        <w:rPr>
          <w:rFonts w:eastAsiaTheme="minorEastAsia"/>
        </w:rPr>
        <w:t xml:space="preserve">výběr </w:t>
      </w:r>
      <w:r>
        <w:rPr>
          <w:rFonts w:eastAsiaTheme="minorEastAsia"/>
        </w:rPr>
        <w:t xml:space="preserve">nezávislých a identicky rozprostřených náhodných proměnných. Pravděpodobnost výběru bodu je váhovaná 2D Gaussovou funkcí s parametry </w:t>
      </w:r>
      <w:r w:rsidR="008E0A01" w:rsidRPr="0014356C">
        <w:rPr>
          <w:rFonts w:eastAsiaTheme="minorEastAsia"/>
        </w:rPr>
        <w:t xml:space="preserve">(0,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oMath>
      <w:r w:rsidR="008E0A01" w:rsidRPr="0014356C">
        <w:rPr>
          <w:rFonts w:eastAsiaTheme="minorEastAsia"/>
        </w:rPr>
        <w:t>)</w:t>
      </w:r>
      <w:r>
        <w:rPr>
          <w:rFonts w:eastAsiaTheme="minorEastAsia"/>
        </w:rPr>
        <w:t>. Tyto parametry se udávají v polárních souřadnicích, tzn., že největší pravděpodobnost výběru bodu bude ve středu oblasti zájmu a směrem od středu se bude snižovat až k</w:t>
      </w:r>
      <w:r w:rsidR="009029E3">
        <w:rPr>
          <w:rFonts w:eastAsiaTheme="minorEastAsia"/>
        </w:rPr>
        <w: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sidR="009029E3">
        <w:rPr>
          <w:rFonts w:eastAsiaTheme="minorEastAsia"/>
        </w:rPr>
        <w:t xml:space="preserve"> kvadrátu velikosti oblasti zájmu </w:t>
      </w:r>
      <w:r w:rsidR="009029E3" w:rsidRPr="009029E3">
        <w:rPr>
          <w:rFonts w:eastAsiaTheme="minorEastAsia"/>
          <w:i/>
        </w:rPr>
        <w:t>S</w:t>
      </w:r>
      <w:r w:rsidR="009029E3">
        <w:rPr>
          <w:rFonts w:eastAsiaTheme="minorEastAsia"/>
        </w:rPr>
        <w:t xml:space="preserve">. </w:t>
      </w:r>
      <w:r w:rsidR="009029E3">
        <w:t>D</w:t>
      </w:r>
      <w:r w:rsidR="008E0A01" w:rsidRPr="00262B1E">
        <w:t xml:space="preserve">ruhý bod se vybírá </w:t>
      </w:r>
      <w:r w:rsidR="009029E3">
        <w:t xml:space="preserve">stejným způsobem, ale střed Gaussovy váhovací funkce je v prvním vybraném bodu a poloměr se zvyšuje na </w:t>
      </w:r>
      <m:oMath>
        <m:f>
          <m:fPr>
            <m:ctrlPr>
              <w:rPr>
                <w:rFonts w:ascii="Cambria Math" w:hAnsi="Cambria Math"/>
                <w:i/>
              </w:rPr>
            </m:ctrlPr>
          </m:fPr>
          <m:num>
            <m:r>
              <w:rPr>
                <w:rFonts w:ascii="Cambria Math" w:hAnsi="Cambria Math"/>
              </w:rPr>
              <m:t>1</m:t>
            </m:r>
          </m:num>
          <m:den>
            <m:r>
              <w:rPr>
                <w:rFonts w:ascii="Cambria Math" w:hAnsi="Cambria Math"/>
              </w:rPr>
              <m:t>100</m:t>
            </m:r>
          </m:den>
        </m:f>
      </m:oMath>
      <w:r w:rsidR="009029E3">
        <w:t xml:space="preserve"> kvadrátu velikosti oblasti zájmu. (G</w:t>
      </w:r>
      <m:oMath>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100</m:t>
                </m:r>
              </m:den>
            </m:f>
            <m:sSup>
              <m:sSupPr>
                <m:ctrlPr>
                  <w:rPr>
                    <w:rFonts w:ascii="Cambria Math" w:eastAsiaTheme="minorEastAsia" w:hAnsi="Cambria Math"/>
                    <w:i/>
                  </w:rPr>
                </m:ctrlPr>
              </m:sSupPr>
              <m:e>
                <m:r>
                  <w:rPr>
                    <w:rFonts w:ascii="Cambria Math" w:eastAsiaTheme="minorEastAsia" w:hAnsi="Cambria Math"/>
                  </w:rPr>
                  <m:t>S</m:t>
                </m:r>
              </m:e>
              <m:sup>
                <m:r>
                  <m:rPr>
                    <m:sty m:val="p"/>
                  </m:rPr>
                  <w:rPr>
                    <w:rFonts w:ascii="Cambria Math" w:eastAsiaTheme="minorEastAsia" w:hAnsi="Cambria Math"/>
                  </w:rPr>
                  <m:t>2</m:t>
                </m:r>
              </m:sup>
            </m:sSup>
          </m:e>
        </m:d>
      </m:oMath>
      <w:r w:rsidR="009029E3">
        <w:rPr>
          <w:rFonts w:eastAsiaTheme="minorEastAsia"/>
        </w:rPr>
        <w:t>)</w:t>
      </w:r>
      <w:r w:rsidR="003936F2">
        <w:rPr>
          <w:rFonts w:eastAsiaTheme="minorEastAsia"/>
        </w:rPr>
        <w:fldChar w:fldCharType="begin" w:fldLock="1"/>
      </w:r>
      <w:r w:rsidR="00C93208">
        <w:rPr>
          <w:rFonts w:eastAsiaTheme="minorEastAsia"/>
        </w:rPr>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"http://www.mendeley.com/documents/?uuid=4107c3f9-ba37-4bff-af65-f4424b279740" ] } ], "mendeley" : { "formattedCitation" : "[14]", "plainTextFormattedCitation" : "[14]", "previouslyFormattedCitation" : "[14]" }, "properties" : { "noteIndex" : 0 }, "schema" : "https://github.com/citation-style-language/schema/raw/master/csl-citation.json" }</w:instrText>
      </w:r>
      <w:r w:rsidR="003936F2">
        <w:rPr>
          <w:rFonts w:eastAsiaTheme="minorEastAsia"/>
        </w:rPr>
        <w:fldChar w:fldCharType="separate"/>
      </w:r>
      <w:r w:rsidR="00C93208" w:rsidRPr="00C93208">
        <w:rPr>
          <w:rFonts w:eastAsiaTheme="minorEastAsia"/>
          <w:noProof/>
        </w:rPr>
        <w:t>[14]</w:t>
      </w:r>
      <w:r w:rsidR="003936F2">
        <w:rPr>
          <w:rFonts w:eastAsiaTheme="minorEastAsia"/>
        </w:rPr>
        <w:fldChar w:fldCharType="end"/>
      </w:r>
      <w:r w:rsidR="009029E3">
        <w:rPr>
          <w:rFonts w:eastAsiaTheme="minorEastAsia"/>
        </w:rPr>
        <w:t>.</w:t>
      </w:r>
    </w:p>
    <w:p w14:paraId="6D42E45F" w14:textId="77777777" w:rsidR="00770194" w:rsidRPr="00262B1E" w:rsidRDefault="009029E3" w:rsidP="009029E3">
      <w:r>
        <w:lastRenderedPageBreak/>
        <w:t>V</w:t>
      </w:r>
      <w:r w:rsidR="008E0A01" w:rsidRPr="00262B1E">
        <w:t>ýběr bodů</w:t>
      </w:r>
      <w:r>
        <w:t xml:space="preserve"> v každé oblasti zájmu</w:t>
      </w:r>
      <w:r w:rsidR="008E0A01" w:rsidRPr="00262B1E">
        <w:t xml:space="preserve"> musí být pro v</w:t>
      </w:r>
      <w:r>
        <w:t xml:space="preserve">šechny srovnávané obrazy stejný, aby bylo možné je spolehlivě porovnat. </w:t>
      </w:r>
    </w:p>
    <w:p w14:paraId="3A3FF298" w14:textId="77777777" w:rsidR="00F629A1" w:rsidRPr="00262B1E" w:rsidRDefault="00F629A1" w:rsidP="008E15F1">
      <w:pPr>
        <w:pStyle w:val="Heading3"/>
      </w:pPr>
      <w:bookmarkStart w:id="92" w:name="_Toc470255201"/>
      <w:r w:rsidRPr="00262B1E">
        <w:t>ORB</w:t>
      </w:r>
      <w:bookmarkEnd w:id="92"/>
    </w:p>
    <w:p w14:paraId="424A8237" w14:textId="6DA69514" w:rsidR="009029E3" w:rsidRDefault="000D591A" w:rsidP="00B563CE">
      <w:pPr>
        <w:pStyle w:val="NoSpacing"/>
      </w:pPr>
      <w:r>
        <w:t xml:space="preserve">ORB je vylepšená metoda založená na BRIEF, je rotačně invariantní a je odolnější vůči šumu. Právě tato metoda je využitá ve stávajícím řešení rozpoznání obrazovek pro ovládání robotické ruky. ORB využívá kombinace Harrisova detektoru rohů a FAST, z kterých počítá skóre a vybírá jen nejrobustnější body zájmu. Další modifikací od BRIEF je </w:t>
      </w:r>
      <w:r w:rsidR="003936F2">
        <w:t>výpočet orientace bodů zájmu pomocí centroidu intenzit pixelů, který zajišťuje rotační invariantnost</w:t>
      </w:r>
      <w:r w:rsidR="003936F2">
        <w:fldChar w:fldCharType="begin" w:fldLock="1"/>
      </w:r>
      <w:r w:rsidR="00C93208">
        <w:instrText>ADDIN CSL_CITATION { "citationItems" : [ { "id" : "ITEM-1", "itemData" : { "DOI" : "10.1109/ICCV.2011.6126544", "ISBN" : "978-1-4577-1102-2", "ISSN" : "1550-5499", "PMID" : "20033598", "author" : [ { "dropping-particle" : "", "family" : "Rublee", "given" : "Ethan", "non-dropping-particle" : "", "parse-names" : false, "suffix" : "" }, { "dropping-particle" : "", "family" : "Bradski", "given" : "Gary", "non-dropping-particle" : "", "parse-names" : false, "suffix" : "" } ], "id" : "ITEM-1", "issued" : { "date-parts" : [ [ "2011" ] ] }, "title" : "ORB - an efficient alternative to SIFT or SURF", "type" : "article-journal" }, "uris" : [ "http://www.mendeley.com/documents/?uuid=e5f492af-4c98-4e21-9821-2f8d7a5381fb" ] } ], "mendeley" : { "formattedCitation" : "[23]", "plainTextFormattedCitation" : "[23]", "previouslyFormattedCitation" : "[23]" }, "properties" : { "noteIndex" : 0 }, "schema" : "https://github.com/citation-style-language/schema/raw/master/csl-citation.json" }</w:instrText>
      </w:r>
      <w:r w:rsidR="003936F2">
        <w:fldChar w:fldCharType="separate"/>
      </w:r>
      <w:r w:rsidR="00C93208" w:rsidRPr="00C93208">
        <w:rPr>
          <w:noProof/>
        </w:rPr>
        <w:t>[23]</w:t>
      </w:r>
      <w:r w:rsidR="003936F2">
        <w:fldChar w:fldCharType="end"/>
      </w:r>
      <w:r w:rsidR="003936F2">
        <w:t xml:space="preserve">. Podle literatury dosahuje dobrých výsledků, ale i tak je pro rotační invariantnost pro aplikaci v této práci nevhodný. </w:t>
      </w:r>
    </w:p>
    <w:p w14:paraId="3F725F62" w14:textId="77777777" w:rsidR="00192610" w:rsidRPr="00262B1E" w:rsidRDefault="00192610" w:rsidP="00192610">
      <w:pPr>
        <w:pStyle w:val="Heading3"/>
      </w:pPr>
      <w:bookmarkStart w:id="93" w:name="_Toc470255202"/>
      <w:r w:rsidRPr="00262B1E">
        <w:t>BRISK</w:t>
      </w:r>
      <w:r w:rsidR="005803A8" w:rsidRPr="00262B1E">
        <w:t xml:space="preserve"> – Binary Robust Invariant Scalable Keypoints</w:t>
      </w:r>
      <w:bookmarkEnd w:id="93"/>
    </w:p>
    <w:p w14:paraId="21C1FF8E" w14:textId="00741899" w:rsidR="00192610" w:rsidRPr="00262B1E" w:rsidRDefault="003936F2" w:rsidP="00B563CE">
      <w:pPr>
        <w:pStyle w:val="NoSpacing"/>
      </w:pPr>
      <w:r>
        <w:t>Binary Robust Invariant Scalable Keypoints, dále jen BRISK, je deskriptor, který je i</w:t>
      </w:r>
      <w:r w:rsidR="00192610" w:rsidRPr="00262B1E">
        <w:t>nvariantní vůči rotaci i změně měřítka</w:t>
      </w:r>
      <w:r>
        <w:t>. Podle literatury je přesný a rychlý, až o řád rychlejší než SURF. Jeho nerotovaná modifikace SU-BRISK má podobné výsledky jako BRIEF a proto bude vhodný pro tuto práci a porovnání s BRIEF</w:t>
      </w:r>
      <w:r w:rsidR="00394B38">
        <w:fldChar w:fldCharType="begin" w:fldLock="1"/>
      </w:r>
      <w:r w:rsidR="00C93208">
        <w:instrText>ADDIN CSL_CITATION { "citationItems" : [ { "id" : "ITEM-1", "itemData" : { "DOI" : "10.1007/978-3-642-15561-1_56", "ISBN" : "364215560X", "ISSN" : "03029743", "PMID" : "19500939", "abstract" : "We propose to use binary strings as an efficient feature point descriptor, which we call BRIEF. We show that it is highly discriminative even when using relatively few bits and can be computed using simple intensity difference tests. Furthermore, the descriptor similarity can be evaluated using the Hamming distance, which is very efficient to com-pute, instead of the L2 norm as is usually done. As a result, BRIEF is very fast both to build and to match. We compare it against SURF and U-SURF on standard benchmarks and show that it yields a similar or better recognition performance, while running in a fraction of the time required by either.", "author" : [ { "dropping-particle" : "", "family" : "Calonder", "given" : "Michael", "non-dropping-particle" : "", "parse-names" : false, "suffix" : "" }, { "dropping-particle" : "", "family" : "Lepetit", "given" : "Vincent", "non-dropping-particle" : "", "parse-names" : false, "suffix" : "" }, { "dropping-particle" : "", "family" : "Strecha", "given" : "Christoph", "non-dropping-particle" : "", "parse-names" : false, "suffix" : "" }, { "dropping-particle" : "", "family" : "Fua", "given" : "Pascal", "non-dropping-particle" : "", "parse-names" : false, "suffix" : "" } ], "container-title" : "Lecture Notes in Computer Science (including subseries Lecture Notes in Artificial Intelligence and Lecture Notes in Bioinformatics)", "id" : "ITEM-1", "issue" : "PART 4", "issued" : { "date-parts" : [ [ "2010" ] ] }, "page" : "778-792", "title" : "BRIEF: Binary robust independent elementary features", "type" : "article-journal", "volume" : "6314 LNCS" }, "uris" : [ "http://www.mendeley.com/documents/?uuid=a48f578b-e3d1-4c1b-85c9-3980dfcfdde6" ] } ], "mendeley" : { "formattedCitation" : "[14]", "plainTextFormattedCitation" : "[14]", "previouslyFormattedCitation" : "[14]" }, "properties" : { "noteIndex" : 0 }, "schema" : "https://github.com/citation-style-language/schema/raw/master/csl-citation.json" }</w:instrText>
      </w:r>
      <w:r w:rsidR="00394B38">
        <w:fldChar w:fldCharType="separate"/>
      </w:r>
      <w:r w:rsidR="00C93208" w:rsidRPr="00C93208">
        <w:rPr>
          <w:noProof/>
        </w:rPr>
        <w:t>[14]</w:t>
      </w:r>
      <w:r w:rsidR="00394B38">
        <w:fldChar w:fldCharType="end"/>
      </w:r>
      <w:r>
        <w:t>.</w:t>
      </w:r>
    </w:p>
    <w:p w14:paraId="2A75B2F8" w14:textId="77777777" w:rsidR="00723AFE" w:rsidRPr="00262B1E" w:rsidRDefault="00723AFE" w:rsidP="00C24105">
      <w:pPr>
        <w:pStyle w:val="ListParagraph"/>
        <w:ind w:left="0"/>
        <w:rPr>
          <w:b/>
          <w:i/>
        </w:rPr>
      </w:pPr>
      <w:r w:rsidRPr="00262B1E">
        <w:rPr>
          <w:b/>
          <w:i/>
        </w:rPr>
        <w:t>Detekce oblastí zájmu</w:t>
      </w:r>
    </w:p>
    <w:p w14:paraId="005F9968" w14:textId="2CFDEE93" w:rsidR="00723AFE" w:rsidRPr="00262B1E" w:rsidRDefault="00A15546" w:rsidP="00B563CE">
      <w:pPr>
        <w:pStyle w:val="NoSpacing"/>
      </w:pPr>
      <w:r w:rsidRPr="00262B1E">
        <w:t>Pro hled</w:t>
      </w:r>
      <w:r w:rsidR="00C6515C" w:rsidRPr="00262B1E">
        <w:t>ání oblastí</w:t>
      </w:r>
      <w:r w:rsidRPr="00262B1E">
        <w:t xml:space="preserve"> zájmu se může použít řada metod,</w:t>
      </w:r>
      <w:r w:rsidR="00914E66">
        <w:t xml:space="preserve"> protože výpočet deskriptoru není nijak závislý na detekci bodů zájmu. Autoři deskriptoru využívali</w:t>
      </w:r>
      <w:r w:rsidRPr="00262B1E">
        <w:t xml:space="preserve"> </w:t>
      </w:r>
      <w:r w:rsidR="00914E66">
        <w:t xml:space="preserve">s dobrými výsledky </w:t>
      </w:r>
      <w:r w:rsidRPr="00262B1E">
        <w:t>FAST</w:t>
      </w:r>
      <w:r w:rsidR="00394B38">
        <w:fldChar w:fldCharType="begin" w:fldLock="1"/>
      </w:r>
      <w:r w:rsidR="00C93208">
        <w:instrText>ADDIN CSL_CITATION { "citationItems" : [ { "id" : "ITEM-1", "itemData" : { "DOI" : "10.1007/11744023_34", "ISBN" : "3540338322", "ISSN" : "16113349", "PMID" : "18684738", "abstract" : "Where feature points are used in real-time frame-rate applications, a high-speed feature detector is necessary. Feature detectors such as SIFT (DoG), Harris and SUSAN are good methods which yield high quality features, however they are too computationally intensive for use in real-time applications of any complexity. Here we show that machine learning can be used to derive a feature detector which can fully process live PAL video using less than 7% of the available processing time. By comparison neither the Harris detector (120%) nor the detection stage of SIFT (300%) can operate at full frame rate. Clearly a high-speed detector is of limited use if the features produced are unsuitable for downstream processing. In particular, the same scene viewed from two different positions should yield features which correspond to the same real-world 3D locations [1]. Hence the second contribution of this paper is a comparison corner detectors based on this criterion applied to 3D scenes. This comparison supports a number of claims made elsewhere concerning existing corner detectors. Further, contrary to our initial expectations, we show that despite being principally constructed for speed, our detector significantly outperforms existing feature detectors according to this criterion.", "author" : [ { "dropping-particle" : "", "family" : "Rosten", "given" : "Edward", "non-dropping-particle" : "", "parse-names" : false, "suffix" : "" }, { "dropping-particle" : "", "family" : "Drummond", "given" : "Tom", "non-dropping-particle" : "", "parse-names" : false, "suffix" : "" } ], "container-title" : "Lecture Notes in Computer Science (including subseries Lecture Notes in Artificial Intelligence and Lecture Notes in Bioinformatics)", "id" : "ITEM-1", "issued" : { "date-parts" : [ [ "2006" ] ] }, "page" : "430-443", "title" : "Machine learning for high-speed corner detection", "type" : "article-journal", "volume" : "3951 LNCS" }, "uris" : [ "http://www.mendeley.com/documents/?uuid=b952b65c-6613-47d3-9f41-8e5daf32196c" ] } ], "mendeley" : { "formattedCitation" : "[10]", "plainTextFormattedCitation" : "[10]", "previouslyFormattedCitation" : "[10]" }, "properties" : { "noteIndex" : 0 }, "schema" : "https://github.com/citation-style-language/schema/raw/master/csl-citation.json" }</w:instrText>
      </w:r>
      <w:r w:rsidR="00394B38">
        <w:fldChar w:fldCharType="separate"/>
      </w:r>
      <w:r w:rsidR="00C93208" w:rsidRPr="00C93208">
        <w:rPr>
          <w:noProof/>
        </w:rPr>
        <w:t>[10]</w:t>
      </w:r>
      <w:r w:rsidR="00394B38">
        <w:fldChar w:fldCharType="end"/>
      </w:r>
      <w:r w:rsidRPr="00262B1E">
        <w:t>, nebo j</w:t>
      </w:r>
      <w:r w:rsidR="00914E66">
        <w:t>eho upravenou alternativu AGAST</w:t>
      </w:r>
      <w:r w:rsidR="00394B38">
        <w:fldChar w:fldCharType="begin" w:fldLock="1"/>
      </w:r>
      <w:r w:rsidR="00C93208">
        <w:instrText>ADDIN CSL_CITATION { "citationItems" : [ { "id" : "ITEM-1", "itemData" : { "author" : [ { "dropping-particle" : "", "family" : "Mair", "given" : "\"Elmar", "non-dropping-particle" : "", "parse-names" : false, "suffix" : "" }, { "dropping-particle" : "", "family" : "Hager", "given" : "Gregory D", "non-dropping-particle" : "", "parse-names" : false, "suffix" : "" }, { "dropping-particle" : "", "family" : "Burschka", "given" : "Darius", "non-dropping-particle" : "", "parse-names" : false, "suffix" : "" }, { "dropping-particle" : "", "family" : "Suppa", "given" : "Michael", "non-dropping-particle" : "", "parse-names" : false, "suffix" : "" }, { "dropping-particle" : "", "family" : "Hirzinger\"", "given" : "Gerhard", "non-dropping-particle" : "", "parse-names" : false, "suffix" : "" } ], "container-title" : "\"European Conference on Computer Vision (ECCV'10)\"", "id" : "ITEM-1", "issued" : { "date-parts" : [ [ "0" ] ] }, "page" : "1-14", "title" : "Adaptive and Generic Corner Detection Based on the Accelerated Segment Test\"", "type" : "article-journal" }, "uris" : [ "http://www.mendeley.com/documents/?uuid=1b3c3525-5221-4209-a269-2cc2e81458a2" ] } ], "mendeley" : { "formattedCitation" : "[11]", "plainTextFormattedCitation" : "[11]", "previouslyFormattedCitation" : "[11]" }, "properties" : { "noteIndex" : 0 }, "schema" : "https://github.com/citation-style-language/schema/raw/master/csl-citation.json" }</w:instrText>
      </w:r>
      <w:r w:rsidR="00394B38">
        <w:fldChar w:fldCharType="separate"/>
      </w:r>
      <w:r w:rsidR="00C93208" w:rsidRPr="00C93208">
        <w:rPr>
          <w:noProof/>
        </w:rPr>
        <w:t>[11]</w:t>
      </w:r>
      <w:r w:rsidR="00394B38">
        <w:fldChar w:fldCharType="end"/>
      </w:r>
      <w:r w:rsidR="00914E66">
        <w:t>.</w:t>
      </w:r>
    </w:p>
    <w:p w14:paraId="6E8CDEEE" w14:textId="78D45F78" w:rsidR="00723AFE" w:rsidRPr="00262B1E" w:rsidRDefault="00723AFE" w:rsidP="00C24105">
      <w:pPr>
        <w:pStyle w:val="ListParagraph"/>
        <w:keepNext/>
        <w:ind w:left="0"/>
        <w:rPr>
          <w:b/>
          <w:i/>
        </w:rPr>
      </w:pPr>
      <w:del w:id="94" w:author="vratislav.harabis Harabiš" w:date="2016-12-24T01:40:00Z">
        <w:r w:rsidRPr="00262B1E" w:rsidDel="00AC556E">
          <w:rPr>
            <w:b/>
            <w:i/>
          </w:rPr>
          <w:delText>Přířazení</w:delText>
        </w:r>
      </w:del>
      <w:ins w:id="95" w:author="vratislav.harabis Harabiš" w:date="2016-12-24T01:40:00Z">
        <w:r w:rsidR="00AC556E" w:rsidRPr="00262B1E">
          <w:rPr>
            <w:b/>
            <w:i/>
          </w:rPr>
          <w:t>Přiřazení</w:t>
        </w:r>
      </w:ins>
      <w:r w:rsidRPr="00262B1E">
        <w:rPr>
          <w:b/>
          <w:i/>
        </w:rPr>
        <w:t xml:space="preserve"> měřítka </w:t>
      </w:r>
    </w:p>
    <w:p w14:paraId="2D513A7D" w14:textId="6157A022" w:rsidR="006533F0" w:rsidRPr="00262B1E" w:rsidRDefault="00C6515C" w:rsidP="00B563CE">
      <w:pPr>
        <w:pStyle w:val="NoSpacing"/>
      </w:pPr>
      <w:r w:rsidRPr="00262B1E">
        <w:t>Oblasti</w:t>
      </w:r>
      <w:r w:rsidR="00A15546" w:rsidRPr="00262B1E">
        <w:t xml:space="preserve"> zájmu se detekují v několika oktávách obrazové pyramidy a ve vrstvách mezi nimi. </w:t>
      </w:r>
      <w:r w:rsidR="00E00C64" w:rsidRPr="00262B1E">
        <w:t>Typicky se volí n = 4 pro počet oktáv c</w:t>
      </w:r>
      <w:r w:rsidR="00E00C64" w:rsidRPr="00262B1E">
        <w:rPr>
          <w:vertAlign w:val="subscript"/>
        </w:rPr>
        <w:t>i</w:t>
      </w:r>
      <w:r w:rsidR="00E00C64" w:rsidRPr="00262B1E">
        <w:t xml:space="preserve"> a stejný počet vrstev d</w:t>
      </w:r>
      <w:r w:rsidR="00E00C64" w:rsidRPr="00262B1E">
        <w:rPr>
          <w:vertAlign w:val="subscript"/>
        </w:rPr>
        <w:t>i</w:t>
      </w:r>
      <w:r w:rsidR="00E00C64" w:rsidRPr="00262B1E">
        <w:t xml:space="preserve"> mezi oktávami. Přičemž první vrstva d</w:t>
      </w:r>
      <w:r w:rsidR="00E00C64" w:rsidRPr="00262B1E">
        <w:rPr>
          <w:vertAlign w:val="subscript"/>
        </w:rPr>
        <w:t>0</w:t>
      </w:r>
      <w:r w:rsidR="00394B38">
        <w:t xml:space="preserve"> vzniká převzorkováním 1,5</w:t>
      </w:r>
      <w:r w:rsidR="00E00C64" w:rsidRPr="00262B1E">
        <w:t xml:space="preserve">krát. </w:t>
      </w:r>
      <w:r w:rsidRPr="00262B1E">
        <w:t>Nejdříve se p</w:t>
      </w:r>
      <w:r w:rsidR="0037649D" w:rsidRPr="00262B1E">
        <w:t xml:space="preserve">ro </w:t>
      </w:r>
      <w:r w:rsidRPr="00262B1E">
        <w:t>každý bod zájmu</w:t>
      </w:r>
      <w:r w:rsidR="0037649D" w:rsidRPr="00262B1E">
        <w:t xml:space="preserve"> počítá skóre </w:t>
      </w:r>
      <w:r w:rsidR="0037649D" w:rsidRPr="00262B1E">
        <w:rPr>
          <w:i/>
        </w:rPr>
        <w:t>s</w:t>
      </w:r>
      <w:r w:rsidRPr="00262B1E">
        <w:t xml:space="preserve">. Skóre </w:t>
      </w:r>
      <w:r w:rsidR="0037649D" w:rsidRPr="00262B1E">
        <w:t xml:space="preserve">označuje </w:t>
      </w:r>
      <w:r w:rsidRPr="00262B1E">
        <w:t xml:space="preserve">maximální práh FAST algoritmu, kdy je ještě pixel označen za bod zájmu. Z každé </w:t>
      </w:r>
      <w:r w:rsidR="00FC45BA" w:rsidRPr="00262B1E">
        <w:t>oblasti se vybere bod s nejvyšším skórem.</w:t>
      </w:r>
      <w:r w:rsidRPr="00262B1E">
        <w:t xml:space="preserve"> </w:t>
      </w:r>
      <w:del w:id="96" w:author="vratislav.harabis Harabiš" w:date="2016-12-24T01:40:00Z">
        <w:r w:rsidRPr="00262B1E" w:rsidDel="00AC556E">
          <w:delText>Podmíkou</w:delText>
        </w:r>
      </w:del>
      <w:ins w:id="97" w:author="vratislav.harabis Harabiš" w:date="2016-12-24T01:40:00Z">
        <w:r w:rsidR="00AC556E" w:rsidRPr="00262B1E">
          <w:t>Podmínkou</w:t>
        </w:r>
      </w:ins>
      <w:r w:rsidRPr="00262B1E">
        <w:t xml:space="preserve"> je, že skóre ve vrstvách pod a nad danou vrs</w:t>
      </w:r>
      <w:r w:rsidR="00394B38">
        <w:t>tvou v obrazové pyramidě je nižš</w:t>
      </w:r>
      <w:r w:rsidRPr="00262B1E">
        <w:t xml:space="preserve">í něž </w:t>
      </w:r>
      <w:r w:rsidRPr="00262B1E">
        <w:rPr>
          <w:i/>
        </w:rPr>
        <w:t>s</w:t>
      </w:r>
      <w:r w:rsidRPr="00262B1E">
        <w:t>.</w:t>
      </w:r>
      <w:r w:rsidR="00FC45BA" w:rsidRPr="00262B1E">
        <w:t xml:space="preserve"> Tímto způsobem se vyhodnotí všechny oblasti zájmu ve všech vrstvách obrazové pyramidy. Pro každý výsledný bod najdeme maximum </w:t>
      </w:r>
      <w:r w:rsidR="006533F0" w:rsidRPr="00262B1E">
        <w:t xml:space="preserve">skóre </w:t>
      </w:r>
      <w:r w:rsidR="006533F0" w:rsidRPr="00262B1E">
        <w:rPr>
          <w:i/>
        </w:rPr>
        <w:t>s</w:t>
      </w:r>
      <w:r w:rsidR="006533F0" w:rsidRPr="00262B1E">
        <w:t xml:space="preserve"> pro vrstvu pod a nad vrstvou s aktuálním bodem</w:t>
      </w:r>
      <w:r w:rsidR="00F60730" w:rsidRPr="00262B1E">
        <w:t>. T</w:t>
      </w:r>
      <w:r w:rsidR="006533F0" w:rsidRPr="00262B1E">
        <w:t xml:space="preserve">yto tři body proložíme kvadratickou funkcí </w:t>
      </w:r>
      <w:r w:rsidR="00723AFE" w:rsidRPr="00262B1E">
        <w:lastRenderedPageBreak/>
        <w:t>podél osy měřítka</w:t>
      </w:r>
      <w:r w:rsidR="00F60730" w:rsidRPr="00262B1E">
        <w:t xml:space="preserve"> metodou nejmenších čtverců</w:t>
      </w:r>
      <w:r w:rsidR="00723AFE" w:rsidRPr="00262B1E">
        <w:t xml:space="preserve"> </w:t>
      </w:r>
      <w:r w:rsidR="006533F0" w:rsidRPr="00262B1E">
        <w:t>(</w:t>
      </w:r>
      <w:r w:rsidR="006533F0" w:rsidRPr="00262B1E">
        <w:fldChar w:fldCharType="begin"/>
      </w:r>
      <w:r w:rsidR="006533F0" w:rsidRPr="00262B1E">
        <w:instrText xml:space="preserve"> REF _Ref469492102 \h </w:instrText>
      </w:r>
      <w:r w:rsidR="00463A07" w:rsidRPr="00262B1E">
        <w:instrText xml:space="preserve"> \* MERGEFORMAT </w:instrText>
      </w:r>
      <w:r w:rsidR="006533F0" w:rsidRPr="00262B1E">
        <w:fldChar w:fldCharType="separate"/>
      </w:r>
      <w:r w:rsidR="00227CEB" w:rsidRPr="00262B1E">
        <w:t xml:space="preserve">Obr. </w:t>
      </w:r>
      <w:r w:rsidR="00227CEB">
        <w:t>11</w:t>
      </w:r>
      <w:r w:rsidR="006533F0" w:rsidRPr="00262B1E">
        <w:fldChar w:fldCharType="end"/>
      </w:r>
      <w:r w:rsidR="006533F0" w:rsidRPr="00262B1E">
        <w:t>).</w:t>
      </w:r>
      <w:r w:rsidR="00723AFE" w:rsidRPr="00262B1E">
        <w:t xml:space="preserve"> Podle maxima</w:t>
      </w:r>
      <w:r w:rsidR="00463A07" w:rsidRPr="00262B1E">
        <w:t xml:space="preserve"> </w:t>
      </w:r>
      <w:r w:rsidR="002A6213" w:rsidRPr="00262B1E">
        <w:rPr>
          <w:noProof/>
          <w:lang w:val="en-US"/>
        </w:rPr>
        <w:drawing>
          <wp:anchor distT="0" distB="0" distL="114300" distR="114300" simplePos="0" relativeHeight="251658240" behindDoc="0" locked="0" layoutInCell="1" allowOverlap="1" wp14:anchorId="6DC5CA1E" wp14:editId="57E7DCC1">
            <wp:simplePos x="0" y="0"/>
            <wp:positionH relativeFrom="column">
              <wp:posOffset>1230630</wp:posOffset>
            </wp:positionH>
            <wp:positionV relativeFrom="paragraph">
              <wp:posOffset>515481</wp:posOffset>
            </wp:positionV>
            <wp:extent cx="3297555" cy="332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555" cy="3322320"/>
                    </a:xfrm>
                    <a:prstGeom prst="rect">
                      <a:avLst/>
                    </a:prstGeom>
                  </pic:spPr>
                </pic:pic>
              </a:graphicData>
            </a:graphic>
            <wp14:sizeRelH relativeFrom="margin">
              <wp14:pctWidth>0</wp14:pctWidth>
            </wp14:sizeRelH>
            <wp14:sizeRelV relativeFrom="margin">
              <wp14:pctHeight>0</wp14:pctHeight>
            </wp14:sizeRelV>
          </wp:anchor>
        </w:drawing>
      </w:r>
      <w:r w:rsidR="00723AFE" w:rsidRPr="00262B1E">
        <w:t xml:space="preserve">této paraboly se zjistí přesné měřítko bodu zájmu. </w:t>
      </w:r>
    </w:p>
    <w:p w14:paraId="203D902C" w14:textId="50F2087C" w:rsidR="00C6515C" w:rsidRPr="00262B1E" w:rsidRDefault="006533F0" w:rsidP="00A35C9A">
      <w:pPr>
        <w:pStyle w:val="Caption"/>
        <w:jc w:val="center"/>
      </w:pPr>
      <w:bookmarkStart w:id="98" w:name="_Ref469492102"/>
      <w:bookmarkStart w:id="99" w:name="_Toc471287830"/>
      <w:r w:rsidRPr="00262B1E">
        <w:t xml:space="preserve">Obr. </w:t>
      </w:r>
      <w:fldSimple w:instr=" SEQ Obr. \* ARABIC ">
        <w:r w:rsidR="00227CEB">
          <w:rPr>
            <w:noProof/>
          </w:rPr>
          <w:t>11</w:t>
        </w:r>
      </w:fldSimple>
      <w:bookmarkEnd w:id="98"/>
      <w:r w:rsidRPr="00262B1E">
        <w:t xml:space="preserve"> – Interpolace bodu zájmu ve vrstvě c</w:t>
      </w:r>
      <w:r w:rsidRPr="00262B1E">
        <w:rPr>
          <w:vertAlign w:val="subscript"/>
        </w:rPr>
        <w:t>i</w:t>
      </w:r>
      <w:r w:rsidRPr="00262B1E">
        <w:t xml:space="preserve"> a maxim ve vrstvách d</w:t>
      </w:r>
      <w:r w:rsidRPr="00262B1E">
        <w:rPr>
          <w:vertAlign w:val="subscript"/>
        </w:rPr>
        <w:t>i</w:t>
      </w:r>
      <w:r w:rsidRPr="00262B1E">
        <w:t xml:space="preserve"> a d</w:t>
      </w:r>
      <w:r w:rsidRPr="00262B1E">
        <w:rPr>
          <w:vertAlign w:val="subscript"/>
        </w:rPr>
        <w:t>i-1</w:t>
      </w:r>
      <w:r w:rsidRPr="00262B1E">
        <w:t xml:space="preserve"> </w:t>
      </w:r>
      <w:r w:rsidR="00394B38" w:rsidRPr="00394B38">
        <w:rPr>
          <w:i w:val="0"/>
        </w:rPr>
        <w:fldChar w:fldCharType="begin" w:fldLock="1"/>
      </w:r>
      <w:r w:rsidR="00C93208">
        <w:rPr>
          <w:i w:val="0"/>
        </w:rPr>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rsidRPr="00394B38">
        <w:rPr>
          <w:i w:val="0"/>
        </w:rPr>
        <w:fldChar w:fldCharType="separate"/>
      </w:r>
      <w:r w:rsidR="00C93208" w:rsidRPr="00C93208">
        <w:rPr>
          <w:i w:val="0"/>
          <w:noProof/>
        </w:rPr>
        <w:t>[24]</w:t>
      </w:r>
      <w:bookmarkEnd w:id="99"/>
      <w:r w:rsidR="00394B38" w:rsidRPr="00394B38">
        <w:rPr>
          <w:i w:val="0"/>
        </w:rPr>
        <w:fldChar w:fldCharType="end"/>
      </w:r>
    </w:p>
    <w:p w14:paraId="74D0BBC0" w14:textId="77777777" w:rsidR="006533F0" w:rsidRPr="00262B1E" w:rsidRDefault="00F60730" w:rsidP="00C24105">
      <w:pPr>
        <w:pStyle w:val="ListParagraph"/>
        <w:ind w:left="0"/>
        <w:rPr>
          <w:b/>
          <w:i/>
        </w:rPr>
      </w:pPr>
      <w:r w:rsidRPr="00262B1E">
        <w:rPr>
          <w:b/>
          <w:i/>
        </w:rPr>
        <w:t>Přiřazení orientace</w:t>
      </w:r>
    </w:p>
    <w:p w14:paraId="06BFB7CE" w14:textId="7C1F312A" w:rsidR="00CA5E01" w:rsidRPr="00262B1E" w:rsidRDefault="00CA5E01" w:rsidP="00B563CE">
      <w:pPr>
        <w:pStyle w:val="NoSpacing"/>
      </w:pPr>
      <w:r w:rsidRPr="00262B1E">
        <w:t xml:space="preserve">Oblast kolem bodu zájmu se dále vzorkuje podle schéma na </w:t>
      </w:r>
      <w:r w:rsidR="001E6398" w:rsidRPr="00262B1E">
        <w:fldChar w:fldCharType="begin"/>
      </w:r>
      <w:r w:rsidR="001E6398" w:rsidRPr="00262B1E">
        <w:instrText xml:space="preserve"> REF _Ref469494131 \h </w:instrText>
      </w:r>
      <w:r w:rsidR="00B563CE">
        <w:instrText xml:space="preserve"> \* MERGEFORMAT </w:instrText>
      </w:r>
      <w:r w:rsidR="001E6398" w:rsidRPr="00262B1E">
        <w:fldChar w:fldCharType="separate"/>
      </w:r>
      <w:r w:rsidR="00227CEB" w:rsidRPr="00262B1E">
        <w:t xml:space="preserve">Obr. </w:t>
      </w:r>
      <w:r w:rsidR="00227CEB">
        <w:rPr>
          <w:noProof/>
        </w:rPr>
        <w:t>12</w:t>
      </w:r>
      <w:r w:rsidR="001E6398" w:rsidRPr="00262B1E">
        <w:fldChar w:fldCharType="end"/>
      </w:r>
      <w:r w:rsidR="001E6398" w:rsidRPr="00262B1E">
        <w:t>.</w:t>
      </w:r>
    </w:p>
    <w:p w14:paraId="03FB017A" w14:textId="77777777" w:rsidR="00CA5E01" w:rsidRPr="00262B1E" w:rsidRDefault="00CA5E01" w:rsidP="00CA5E01">
      <w:pPr>
        <w:keepNext/>
        <w:jc w:val="center"/>
      </w:pPr>
      <w:r w:rsidRPr="00262B1E">
        <w:rPr>
          <w:noProof/>
          <w:lang w:val="en-US"/>
        </w:rPr>
        <w:drawing>
          <wp:inline distT="0" distB="0" distL="0" distR="0" wp14:anchorId="750CBBB1" wp14:editId="04895E81">
            <wp:extent cx="320671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lingPatternBRIS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016" cy="3053043"/>
                    </a:xfrm>
                    <a:prstGeom prst="rect">
                      <a:avLst/>
                    </a:prstGeom>
                  </pic:spPr>
                </pic:pic>
              </a:graphicData>
            </a:graphic>
          </wp:inline>
        </w:drawing>
      </w:r>
    </w:p>
    <w:p w14:paraId="4F745C2B" w14:textId="328FE8D8" w:rsidR="001E6398" w:rsidRPr="00262B1E" w:rsidRDefault="00CA5E01" w:rsidP="00CA5E01">
      <w:pPr>
        <w:pStyle w:val="Caption"/>
        <w:jc w:val="center"/>
      </w:pPr>
      <w:bookmarkStart w:id="100" w:name="_Ref469494131"/>
      <w:bookmarkStart w:id="101" w:name="_Toc471287831"/>
      <w:r w:rsidRPr="00262B1E">
        <w:t xml:space="preserve">Obr. </w:t>
      </w:r>
      <w:fldSimple w:instr=" SEQ Obr. \* ARABIC ">
        <w:r w:rsidR="00227CEB">
          <w:rPr>
            <w:noProof/>
          </w:rPr>
          <w:t>12</w:t>
        </w:r>
      </w:fldSimple>
      <w:bookmarkEnd w:id="100"/>
      <w:r w:rsidRPr="00262B1E">
        <w:t xml:space="preserve"> – Schéma vzorkování, modré body naznačují vzorkovací pozice. Poloměr čárkovaných červených kruhů koresponduje se standartní odchylkou </w:t>
      </w:r>
      <w:r w:rsidRPr="00262B1E">
        <w:rPr>
          <w:rFonts w:cs="Times New Roman"/>
        </w:rPr>
        <w:t>σ</w:t>
      </w:r>
      <w:r w:rsidRPr="00262B1E">
        <w:t xml:space="preserve"> </w:t>
      </w:r>
      <w:r w:rsidR="001E6398" w:rsidRPr="00262B1E">
        <w:t xml:space="preserve">Gaussova vyhlazovacího filtru aplikovaného v bodech vzorkování </w:t>
      </w:r>
      <w:r w:rsidR="00394B38">
        <w:fldChar w:fldCharType="begin" w:fldLock="1"/>
      </w:r>
      <w:r w:rsidR="00C93208">
        <w:instrText>ADDIN CSL_CITATION { "citationItems" : [ { "id" : "ITEM-1", "itemData" : {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"id" : "ITEM-1", "issued" : { "date-parts" : [ [ "0" ] ] }, "title" : "BRISK : Binary Robust Invariant Scalable Keypoints", "type" : "article-journal" }, "uris" : [ "http://www.mendeley.com/documents/?uuid=cc7d9881-3f2f-4438-83ac-79b7706687c3" ] } ], "mendeley" : { "formattedCitation" : "[24]", "plainTextFormattedCitation" : "[24]", "previouslyFormattedCitation" : "[24]" }, "properties" : { "noteIndex" : 0 }, "schema" : "https://github.com/citation-style-language/schema/raw/master/csl-citation.json" }</w:instrText>
      </w:r>
      <w:r w:rsidR="00394B38">
        <w:fldChar w:fldCharType="separate"/>
      </w:r>
      <w:r w:rsidR="00C93208" w:rsidRPr="00C93208">
        <w:rPr>
          <w:i w:val="0"/>
          <w:noProof/>
        </w:rPr>
        <w:t>[24]</w:t>
      </w:r>
      <w:bookmarkEnd w:id="101"/>
      <w:r w:rsidR="00394B38">
        <w:fldChar w:fldCharType="end"/>
      </w:r>
    </w:p>
    <w:p w14:paraId="3E00B5F6" w14:textId="77777777" w:rsidR="00CA5E01" w:rsidRDefault="001E6398" w:rsidP="00C24105">
      <w:r w:rsidRPr="00262B1E">
        <w:lastRenderedPageBreak/>
        <w:t>Pomocí intenzit jasu I(p</w:t>
      </w:r>
      <w:r w:rsidRPr="00262B1E">
        <w:rPr>
          <w:vertAlign w:val="subscript"/>
        </w:rPr>
        <w:t>i</w:t>
      </w:r>
      <w:r w:rsidRPr="00262B1E">
        <w:t>,</w:t>
      </w:r>
      <w:r w:rsidRPr="00262B1E">
        <w:rPr>
          <w:rFonts w:cs="Times New Roman"/>
        </w:rPr>
        <w:t>σ</w:t>
      </w:r>
      <w:r w:rsidRPr="00262B1E">
        <w:rPr>
          <w:rFonts w:cs="Times New Roman"/>
          <w:vertAlign w:val="subscript"/>
        </w:rPr>
        <w:t>i</w:t>
      </w:r>
      <w:r w:rsidRPr="00262B1E">
        <w:t>)  a  I(p</w:t>
      </w:r>
      <w:r w:rsidRPr="00262B1E">
        <w:rPr>
          <w:vertAlign w:val="subscript"/>
        </w:rPr>
        <w:t>j</w:t>
      </w:r>
      <w:r w:rsidRPr="00262B1E">
        <w:t>,</w:t>
      </w:r>
      <w:r w:rsidRPr="00262B1E">
        <w:rPr>
          <w:rFonts w:cs="Times New Roman"/>
        </w:rPr>
        <w:t>σ</w:t>
      </w:r>
      <w:r w:rsidRPr="00262B1E">
        <w:rPr>
          <w:rFonts w:cs="Times New Roman"/>
          <w:vertAlign w:val="subscript"/>
        </w:rPr>
        <w:t>j</w:t>
      </w:r>
      <w:r w:rsidRPr="00262B1E">
        <w:t>)  v bodech p</w:t>
      </w:r>
      <w:r w:rsidRPr="00262B1E">
        <w:rPr>
          <w:vertAlign w:val="subscript"/>
        </w:rPr>
        <w:t>i</w:t>
      </w:r>
      <w:r w:rsidRPr="00262B1E">
        <w:t xml:space="preserve"> a p</w:t>
      </w:r>
      <w:r w:rsidRPr="00262B1E">
        <w:rPr>
          <w:vertAlign w:val="subscript"/>
        </w:rPr>
        <w:t>j</w:t>
      </w:r>
      <w:r w:rsidRPr="00262B1E">
        <w:t>, které byly vyhlazeny Gaus</w:t>
      </w:r>
      <w:r w:rsidR="00394B38">
        <w:t>s</w:t>
      </w:r>
      <w:r w:rsidRPr="00262B1E">
        <w:t xml:space="preserve">ovým filtrem o </w:t>
      </w:r>
      <w:r w:rsidRPr="00262B1E">
        <w:rPr>
          <w:rFonts w:cs="Times New Roman"/>
        </w:rPr>
        <w:t>σ</w:t>
      </w:r>
      <w:r w:rsidRPr="00262B1E">
        <w:rPr>
          <w:vertAlign w:val="subscript"/>
        </w:rPr>
        <w:t>i</w:t>
      </w:r>
      <w:r w:rsidRPr="00262B1E">
        <w:t xml:space="preserve"> a </w:t>
      </w:r>
      <w:r w:rsidRPr="00262B1E">
        <w:rPr>
          <w:rFonts w:cs="Times New Roman"/>
        </w:rPr>
        <w:t>σ</w:t>
      </w:r>
      <w:r w:rsidRPr="00262B1E">
        <w:rPr>
          <w:vertAlign w:val="subscript"/>
        </w:rPr>
        <w:t>j</w:t>
      </w:r>
      <w:r w:rsidRPr="00262B1E">
        <w:t xml:space="preserve"> se určí lokální gradient g(p</w:t>
      </w:r>
      <w:r w:rsidRPr="00262B1E">
        <w:rPr>
          <w:vertAlign w:val="subscript"/>
        </w:rPr>
        <w:t xml:space="preserve">i, </w:t>
      </w:r>
      <w:r w:rsidRPr="00262B1E">
        <w:t>p</w:t>
      </w:r>
      <w:r w:rsidRPr="00262B1E">
        <w:rPr>
          <w:vertAlign w:val="subscript"/>
        </w:rPr>
        <w:t>j</w:t>
      </w:r>
      <w:r w:rsidRPr="00262B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936"/>
        <w:gridCol w:w="1150"/>
      </w:tblGrid>
      <w:tr w:rsidR="00394B38" w14:paraId="4AF73B1E" w14:textId="77777777" w:rsidTr="00394B38">
        <w:tc>
          <w:tcPr>
            <w:tcW w:w="988" w:type="dxa"/>
          </w:tcPr>
          <w:p w14:paraId="3C517E20" w14:textId="77777777" w:rsidR="00394B38" w:rsidRDefault="00394B38" w:rsidP="00C24105"/>
        </w:tc>
        <w:tc>
          <w:tcPr>
            <w:tcW w:w="6945" w:type="dxa"/>
          </w:tcPr>
          <w:p w14:paraId="1D6070B6" w14:textId="77777777" w:rsidR="00394B38" w:rsidRDefault="00394B38" w:rsidP="00C24105">
            <m:oMathPara>
              <m:oMath>
                <m:r>
                  <w:rPr>
                    <w:rFonts w:ascii="Cambria Math" w:hAnsi="Cambria Math"/>
                  </w:rPr>
                  <m:t>g</m:t>
                </m:r>
                <m:d>
                  <m:dPr>
                    <m:ctrlPr>
                      <w:rPr>
                        <w:rFonts w:ascii="Cambria Math" w:hAnsi="Cambria Math"/>
                        <w:i/>
                      </w:rPr>
                    </m:ctrlPr>
                  </m:dPr>
                  <m:e>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rPr>
                      <m:t xml:space="preserve"> 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 I(</m:t>
                    </m:r>
                    <m:sSub>
                      <m:sSubPr>
                        <m:ctrlPr>
                          <w:rPr>
                            <w:rFonts w:ascii="Cambria Math" w:hAnsi="Cambria Math"/>
                            <w:i/>
                          </w:rPr>
                        </m:ctrlPr>
                      </m:sSubPr>
                      <m:e>
                        <m:r>
                          <w:rPr>
                            <w:rFonts w:ascii="Cambria Math" w:hAnsi="Cambria Math"/>
                          </w:rPr>
                          <m:t>p</m:t>
                        </m:r>
                      </m:e>
                      <m:sub>
                        <m:r>
                          <w:rPr>
                            <w:rFonts w:ascii="Cambria Math" w:hAnsi="Cambria Math"/>
                            <w:vertAlign w:val="subscript"/>
                          </w:rPr>
                          <m:t>j</m:t>
                        </m:r>
                      </m:sub>
                    </m:sSub>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num>
                  <m:den>
                    <m:sSup>
                      <m:sSupPr>
                        <m:ctrlPr>
                          <w:rPr>
                            <w:rFonts w:ascii="Cambria Math" w:hAnsi="Cambria Math"/>
                            <w:i/>
                            <w:vertAlign w:val="subscript"/>
                          </w:rPr>
                        </m:ctrlPr>
                      </m:sSupPr>
                      <m:e>
                        <m:d>
                          <m:dPr>
                            <m:begChr m:val="|"/>
                            <m:endChr m:val="|"/>
                            <m:ctrlPr>
                              <w:rPr>
                                <w:rFonts w:ascii="Cambria Math" w:hAnsi="Cambria Math"/>
                                <w:i/>
                                <w:vertAlign w:val="subscript"/>
                              </w:rPr>
                            </m:ctrlPr>
                          </m:dPr>
                          <m:e>
                            <m:sSub>
                              <m:sSubPr>
                                <m:ctrlPr>
                                  <w:rPr>
                                    <w:rFonts w:ascii="Cambria Math" w:hAnsi="Cambria Math"/>
                                    <w:i/>
                                  </w:rPr>
                                </m:ctrlPr>
                              </m:sSubPr>
                              <m:e>
                                <m:r>
                                  <w:rPr>
                                    <w:rFonts w:ascii="Cambria Math" w:hAnsi="Cambria Math"/>
                                  </w:rPr>
                                  <m:t>p</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rPr>
                                  <m:t>p</m:t>
                                </m:r>
                              </m:e>
                              <m:sub>
                                <m:r>
                                  <w:rPr>
                                    <w:rFonts w:ascii="Cambria Math" w:hAnsi="Cambria Math"/>
                                    <w:vertAlign w:val="subscript"/>
                                  </w:rPr>
                                  <m:t>j</m:t>
                                </m:r>
                              </m:sub>
                            </m:sSub>
                          </m:e>
                        </m:d>
                      </m:e>
                      <m:sup>
                        <m:r>
                          <w:rPr>
                            <w:rFonts w:ascii="Cambria Math" w:hAnsi="Cambria Math"/>
                            <w:vertAlign w:val="subscript"/>
                          </w:rPr>
                          <m:t>2</m:t>
                        </m:r>
                      </m:sup>
                    </m:sSup>
                  </m:den>
                </m:f>
              </m:oMath>
            </m:oMathPara>
          </w:p>
        </w:tc>
        <w:tc>
          <w:tcPr>
            <w:tcW w:w="1129" w:type="dxa"/>
          </w:tcPr>
          <w:p w14:paraId="17D0BCDA" w14:textId="1087EE9F" w:rsidR="00394B38" w:rsidRPr="00262B1E" w:rsidRDefault="00394B38" w:rsidP="00394B38">
            <w:pPr>
              <w:pStyle w:val="Caption"/>
              <w:jc w:val="right"/>
            </w:pPr>
            <w:r>
              <w:t>(</w:t>
            </w:r>
            <w:fldSimple w:instr=" SEQ Rovnice \* ARABIC ">
              <w:r w:rsidR="00227CEB">
                <w:rPr>
                  <w:noProof/>
                </w:rPr>
                <w:t>15</w:t>
              </w:r>
            </w:fldSimple>
            <w:r>
              <w:t>)</w:t>
            </w:r>
          </w:p>
          <w:p w14:paraId="3DE9BCA7" w14:textId="77777777" w:rsidR="00394B38" w:rsidRDefault="00394B38" w:rsidP="00394B38">
            <w:pPr>
              <w:keepNext/>
            </w:pPr>
          </w:p>
        </w:tc>
      </w:tr>
    </w:tbl>
    <w:p w14:paraId="09A3CFAF" w14:textId="77777777" w:rsidR="004063C3" w:rsidRPr="00262B1E" w:rsidRDefault="004063C3" w:rsidP="001E6398">
      <w:r w:rsidRPr="00262B1E">
        <w:rPr>
          <w:rFonts w:eastAsiaTheme="minorEastAsia"/>
        </w:rPr>
        <w:t>Páry bodů jsou vybírány náhodně. Množina párů se dělí na dvě podmnožiny podle vzdálenosti, kterou jsou od sebe body vzdáleny</w:t>
      </w:r>
      <w:r w:rsidR="00C24105" w:rsidRPr="00262B1E">
        <w:rPr>
          <w:rFonts w:eastAsiaTheme="minorEastAsia"/>
        </w:rPr>
        <w:t xml:space="preserve"> na </w:t>
      </w:r>
      <w:r w:rsidR="00C24105" w:rsidRPr="00262B1E">
        <w:rPr>
          <w:rFonts w:eastAsiaTheme="minorEastAsia"/>
          <w:i/>
        </w:rPr>
        <w:t>S</w:t>
      </w:r>
      <w:r w:rsidR="00C24105" w:rsidRPr="00262B1E">
        <w:rPr>
          <w:rFonts w:eastAsiaTheme="minorEastAsia"/>
        </w:rPr>
        <w:t xml:space="preserve"> (short) a </w:t>
      </w:r>
      <w:r w:rsidR="00C24105" w:rsidRPr="00262B1E">
        <w:rPr>
          <w:rFonts w:eastAsiaTheme="minorEastAsia"/>
          <w:i/>
        </w:rPr>
        <w:t xml:space="preserve">L </w:t>
      </w:r>
      <w:r w:rsidR="00C24105" w:rsidRPr="00262B1E">
        <w:rPr>
          <w:rFonts w:eastAsiaTheme="minorEastAsia"/>
        </w:rPr>
        <w:t>(long)</w:t>
      </w:r>
      <w:r w:rsidRPr="00262B1E">
        <w:rPr>
          <w:rFonts w:eastAsiaTheme="minorEastAsia"/>
        </w:rPr>
        <w:t>. Směr bodu zájmu se určí aritmetickým průměrem gradientu podmnožiny s větší vzdáleností mezi body</w:t>
      </w:r>
      <w:r w:rsidR="00463A07" w:rsidRPr="00262B1E">
        <w:rPr>
          <w:rFonts w:eastAsiaTheme="minorEastAsia"/>
        </w:rPr>
        <w:t xml:space="preserve"> </w:t>
      </w:r>
      <w:r w:rsidR="00463A07" w:rsidRPr="00262B1E">
        <w:rPr>
          <w:rFonts w:eastAsiaTheme="minorEastAsia"/>
          <w:i/>
        </w:rPr>
        <w:t>(</w:t>
      </w:r>
      <w:r w:rsidR="00C24105" w:rsidRPr="00262B1E">
        <w:rPr>
          <w:rFonts w:eastAsiaTheme="minorEastAsia"/>
          <w:i/>
        </w:rPr>
        <w:t>L</w:t>
      </w:r>
      <w:r w:rsidR="00463A07" w:rsidRPr="00262B1E">
        <w:rPr>
          <w:rFonts w:eastAsiaTheme="minorEastAsia"/>
          <w:i/>
        </w:rPr>
        <w:t>)</w:t>
      </w:r>
      <w:r w:rsidRPr="00262B1E">
        <w:rPr>
          <w:rFonts w:eastAsiaTheme="minorEastAsia"/>
        </w:rPr>
        <w:t xml:space="preserve">. </w:t>
      </w:r>
    </w:p>
    <w:p w14:paraId="6C63219F" w14:textId="77777777" w:rsidR="00F60730" w:rsidRPr="00262B1E" w:rsidRDefault="00CA5E01" w:rsidP="00C24105">
      <w:pPr>
        <w:pStyle w:val="ListParagraph"/>
        <w:ind w:left="0"/>
        <w:rPr>
          <w:b/>
          <w:i/>
        </w:rPr>
      </w:pPr>
      <w:r w:rsidRPr="00262B1E">
        <w:rPr>
          <w:b/>
          <w:i/>
        </w:rPr>
        <w:t xml:space="preserve">Vytvoření deskriptoru </w:t>
      </w:r>
    </w:p>
    <w:p w14:paraId="320DC1AE" w14:textId="77777777" w:rsidR="00AC3DF8" w:rsidRPr="00262B1E" w:rsidRDefault="00BD3167" w:rsidP="00B563CE">
      <w:pPr>
        <w:pStyle w:val="NoSpacing"/>
      </w:pPr>
      <w:r w:rsidRPr="00262B1E">
        <w:t>Pro vytvoření deskriptoru invariantnímu vůči rotaci a změny měřítka se znovu vzorkuje oblast kolem bodu zájmu. Používá se stejného schéma natočeného podél hlavního gradie</w:t>
      </w:r>
      <w:r w:rsidR="00ED1590" w:rsidRPr="00262B1E">
        <w:t>n</w:t>
      </w:r>
      <w:r w:rsidRPr="00262B1E">
        <w:t xml:space="preserve">tu vypočítaného v předchozích krocích. Dále se vyhodnocují dvojice bodů, které patří do podmnožiny párů s menší vzdáleností od sebe. Každý pár bodů se porovná, pokud je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vertAlign w:val="subscript"/>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i</m:t>
                </m:r>
              </m:sub>
            </m:sSub>
          </m:e>
        </m:d>
        <m:r>
          <w:rPr>
            <w:rFonts w:ascii="Cambria Math" w:hAnsi="Cambria Math"/>
          </w:rPr>
          <m:t>&lt; I(</m:t>
        </m:r>
        <m:sSubSup>
          <m:sSubSupPr>
            <m:ctrlPr>
              <w:rPr>
                <w:rFonts w:ascii="Cambria Math" w:hAnsi="Cambria Math"/>
                <w:i/>
              </w:rPr>
            </m:ctrlPr>
          </m:sSubSupPr>
          <m:e>
            <m:r>
              <w:rPr>
                <w:rFonts w:ascii="Cambria Math" w:hAnsi="Cambria Math"/>
              </w:rPr>
              <m:t>p</m:t>
            </m:r>
          </m:e>
          <m:sub>
            <m:r>
              <w:rPr>
                <w:rFonts w:ascii="Cambria Math" w:hAnsi="Cambria Math"/>
                <w:vertAlign w:val="subscript"/>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cs="Times New Roman"/>
              </w:rPr>
              <m:t>σ</m:t>
            </m:r>
          </m:e>
          <m:sub>
            <m:r>
              <w:rPr>
                <w:rFonts w:ascii="Cambria Math" w:hAnsi="Cambria Math" w:cs="Times New Roman"/>
                <w:vertAlign w:val="subscript"/>
              </w:rPr>
              <m:t>j</m:t>
            </m:r>
          </m:sub>
        </m:sSub>
        <m:r>
          <w:rPr>
            <w:rFonts w:ascii="Cambria Math" w:hAnsi="Cambria Math"/>
          </w:rPr>
          <m:t>)</m:t>
        </m:r>
      </m:oMath>
      <w:r w:rsidRPr="00262B1E">
        <w:rPr>
          <w:rFonts w:eastAsiaTheme="minorEastAsia"/>
        </w:rPr>
        <w:t xml:space="preserve">, zapíše se 1, jinak 0. Výsledný deskriptor je tedy přirozeně binární a jeho dimenzi určuje počet párů bodů v podmnožině </w:t>
      </w:r>
      <w:r w:rsidRPr="00262B1E">
        <w:rPr>
          <w:rFonts w:eastAsiaTheme="minorEastAsia"/>
          <w:i/>
        </w:rPr>
        <w:t>S</w:t>
      </w:r>
      <w:r w:rsidRPr="00262B1E">
        <w:rPr>
          <w:rFonts w:eastAsiaTheme="minorEastAsia"/>
        </w:rPr>
        <w:t>.</w:t>
      </w:r>
    </w:p>
    <w:p w14:paraId="312377FC" w14:textId="77777777" w:rsidR="00DC1818" w:rsidRPr="00262B1E" w:rsidRDefault="00DC1818" w:rsidP="00DC1818">
      <w:pPr>
        <w:rPr>
          <w:rFonts w:eastAsiaTheme="majorEastAsia" w:cstheme="majorBidi"/>
          <w:sz w:val="28"/>
          <w:szCs w:val="24"/>
        </w:rPr>
      </w:pPr>
      <w:r w:rsidRPr="00262B1E">
        <w:br w:type="page"/>
      </w:r>
    </w:p>
    <w:p w14:paraId="38BEC8F4" w14:textId="77777777" w:rsidR="00DC1818" w:rsidRPr="00262B1E" w:rsidRDefault="00DC1818" w:rsidP="00DC1818">
      <w:pPr>
        <w:pStyle w:val="Heading1"/>
      </w:pPr>
      <w:bookmarkStart w:id="102" w:name="_Toc470255203"/>
      <w:r w:rsidRPr="00262B1E">
        <w:lastRenderedPageBreak/>
        <w:t>AKTUÁLNÍ STAV</w:t>
      </w:r>
      <w:bookmarkEnd w:id="102"/>
    </w:p>
    <w:p w14:paraId="0A2FFA48" w14:textId="5D761E05" w:rsidR="00723843" w:rsidRPr="00262B1E" w:rsidRDefault="00723843" w:rsidP="00B563CE">
      <w:pPr>
        <w:pStyle w:val="NoSpacing"/>
      </w:pPr>
      <w:r w:rsidRPr="00262B1E">
        <w:t xml:space="preserve">Softwarová část funguje na Windows </w:t>
      </w:r>
      <w:del w:id="103" w:author="vratislav.harabis Harabiš" w:date="2016-12-24T01:40:00Z">
        <w:r w:rsidRPr="00262B1E" w:rsidDel="00AC556E">
          <w:delText>servrech</w:delText>
        </w:r>
      </w:del>
      <w:ins w:id="104" w:author="vratislav.harabis Harabiš" w:date="2016-12-24T01:40:00Z">
        <w:r w:rsidR="00AC556E" w:rsidRPr="00262B1E">
          <w:t>serverech</w:t>
        </w:r>
      </w:ins>
      <w:r w:rsidRPr="00262B1E">
        <w:t xml:space="preserve"> a je připojená k databázi. V databázi se nachází referenční snímky obrazovek, zajímavé regiony a text obražený ve všech obrazovkách. Referenční obrazovk</w:t>
      </w:r>
      <w:r w:rsidR="00B60DB2" w:rsidRPr="00262B1E">
        <w:t>y jsou uložené ve stromové struk</w:t>
      </w:r>
      <w:r w:rsidRPr="00262B1E">
        <w:t xml:space="preserve">tuře podle kontextu (verze SafeQ, výrobce a model tiskárny). Dále se tam nachází informace o pozici </w:t>
      </w:r>
      <w:del w:id="105" w:author="vratislav.harabis Harabiš" w:date="2016-12-24T01:40:00Z">
        <w:r w:rsidRPr="00262B1E" w:rsidDel="00AC556E">
          <w:delText>ovládácích</w:delText>
        </w:r>
      </w:del>
      <w:ins w:id="106" w:author="vratislav.harabis Harabiš" w:date="2016-12-24T01:40:00Z">
        <w:r w:rsidR="00AC556E" w:rsidRPr="00262B1E">
          <w:t>ovládacích</w:t>
        </w:r>
      </w:ins>
      <w:r w:rsidRPr="00262B1E">
        <w:t xml:space="preserve"> prvků a na jakou obrazovku má aplikace přejít po stisknutí ovládacího prvku.</w:t>
      </w:r>
    </w:p>
    <w:p w14:paraId="6DA15420" w14:textId="77777777" w:rsidR="00DE3A5C" w:rsidRPr="00262B1E" w:rsidRDefault="00DC1818" w:rsidP="00C86EBD">
      <w:r w:rsidRPr="00262B1E">
        <w:t>Samotné rozpoznávání obrazovek se děje ve třech fázích. Nejdříve se ověří, jestli se po stisku tlačítka objevila požadovaná obrazovka.</w:t>
      </w:r>
      <w:r w:rsidR="00B60DB2" w:rsidRPr="00262B1E">
        <w:t xml:space="preserve"> Pro detekci příznaků se používá metoda FAST a pak jednoduché srovnání s požadovaným obrazem na zák</w:t>
      </w:r>
      <w:r w:rsidR="004C54C3" w:rsidRPr="00262B1E">
        <w:t>ladě procentuální shody detekovaných bodů</w:t>
      </w:r>
      <w:r w:rsidR="00B60DB2" w:rsidRPr="00262B1E">
        <w:t>.</w:t>
      </w:r>
      <w:r w:rsidRPr="00262B1E">
        <w:t xml:space="preserve"> </w:t>
      </w:r>
      <w:r w:rsidR="00CE48ED" w:rsidRPr="00262B1E">
        <w:t>Pokud je výsledek nepřesvědčivý</w:t>
      </w:r>
      <w:r w:rsidR="00ED1590" w:rsidRPr="00262B1E">
        <w:t>, nastoupí analýza pomocí desk</w:t>
      </w:r>
      <w:r w:rsidRPr="00262B1E">
        <w:t>riptorů.</w:t>
      </w:r>
      <w:r w:rsidR="00B60DB2" w:rsidRPr="00262B1E">
        <w:t xml:space="preserve"> V současné době je implementovaná kombinace ORB a BRISK deskriptoru</w:t>
      </w:r>
      <w:r w:rsidR="009F606E" w:rsidRPr="00262B1E">
        <w:t>. Počítá se skóre pro každý desk</w:t>
      </w:r>
      <w:r w:rsidR="00B60DB2" w:rsidRPr="00262B1E">
        <w:t>riptor zvlášť a pak se výsledek průměruje. Pokud i deskriptory</w:t>
      </w:r>
      <w:r w:rsidRPr="00262B1E">
        <w:t xml:space="preserve"> selžou, provádí se analýza textu v obraze pomocí OCR a v</w:t>
      </w:r>
      <w:r w:rsidR="00EC2D00" w:rsidRPr="00262B1E">
        <w:t>ýsledek se srovnává s databází textu na obrazovkách.</w:t>
      </w:r>
      <w:r w:rsidR="004C54C3" w:rsidRPr="00262B1E">
        <w:t xml:space="preserve"> Každá obrazovka má unikátní slovo, které se nachází jen na příslušné obrazovce a nikde jinde. Pokud se najde pomocí ORC unikátní slovo, pak je obrazovka detekovaná jistá, v opačném případě se počítá procentuální zastoupení slov.</w:t>
      </w:r>
      <w:r w:rsidR="00EC2D00" w:rsidRPr="00262B1E">
        <w:t xml:space="preserve"> </w:t>
      </w:r>
    </w:p>
    <w:p w14:paraId="612543C3" w14:textId="77777777" w:rsidR="00CC53EE" w:rsidRPr="00262B1E" w:rsidRDefault="00CC53EE">
      <w:pPr>
        <w:spacing w:line="259" w:lineRule="auto"/>
      </w:pPr>
      <w:r w:rsidRPr="00262B1E">
        <w:br w:type="page"/>
      </w:r>
    </w:p>
    <w:p w14:paraId="6DA57EA8" w14:textId="77777777" w:rsidR="002F13E2" w:rsidRPr="00262B1E" w:rsidRDefault="002F13E2" w:rsidP="002F13E2">
      <w:pPr>
        <w:pStyle w:val="Heading1"/>
      </w:pPr>
      <w:bookmarkStart w:id="107" w:name="_Toc470255204"/>
      <w:r w:rsidRPr="00262B1E">
        <w:lastRenderedPageBreak/>
        <w:t>ZÁVĚR</w:t>
      </w:r>
      <w:bookmarkEnd w:id="107"/>
    </w:p>
    <w:p w14:paraId="00F8E5AD" w14:textId="06F4FA25" w:rsidR="000247BE" w:rsidRPr="00262B1E" w:rsidRDefault="000247BE" w:rsidP="00B563CE">
      <w:pPr>
        <w:pStyle w:val="NoSpacing"/>
      </w:pPr>
      <w:r w:rsidRPr="00262B1E">
        <w:t xml:space="preserve">Předzpracování </w:t>
      </w:r>
      <w:r w:rsidR="004C54C3" w:rsidRPr="00262B1E">
        <w:t>je z velké části hotové. V dalším semestru s</w:t>
      </w:r>
      <w:r w:rsidR="002F13E2" w:rsidRPr="00262B1E">
        <w:t>e chci zaměřit na extrakci text</w:t>
      </w:r>
      <w:r w:rsidR="004C54C3" w:rsidRPr="00262B1E">
        <w:t>u z obrazu</w:t>
      </w:r>
      <w:r w:rsidR="002F13E2" w:rsidRPr="00262B1E">
        <w:t xml:space="preserve"> pro zvýšení rychlosti OCR</w:t>
      </w:r>
      <w:r w:rsidR="00CE48ED" w:rsidRPr="00262B1E">
        <w:fldChar w:fldCharType="begin" w:fldLock="1"/>
      </w:r>
      <w:r w:rsidR="00C93208">
        <w:instrText>ADDIN CSL_CITATION { "citationItems" : [ { "id" : "ITEM-1", "itemData" : { "DOI" : "http://dx.doi.org/10.1016/0031-3203(86)90040-3", "ISSN" : "0031-3203", "abstract" : "This work presents an overview of character recognition methodologies that have evolved in this century. At first the scanning devices that are used in character recognition will be explained, then some points will be stressed on the major research works that have made a great impact in character recognition. From a methodological point of view we will present the different steps that have been employed in OCR. And finally the most important industrial character recognisers will be covered along with the character data bases that are used in testing the various algorithms. ", "author" : [ { "dropping-particle" : "", "family" : "Mantas", "given" : "J", "non-dropping-particle" : "", "parse-names" : false, "suffix" : "" } ], "container-title" : "Pattern Recognition", "id" : "ITEM-1", "issue" : "6", "issued" : { "date-parts" : [ [ "1986" ] ] }, "page" : "425-430", "title" : "An overview of character recognition methodologies", "type" : "article-journal", "volume" : "19" }, "uris" : [ "http://www.mendeley.com/documents/?uuid=6ecf7abe-49c1-482e-a333-8d799f8914ad" ] } ], "mendeley" : { "formattedCitation" : "[25]", "plainTextFormattedCitation" : "[25]", "previouslyFormattedCitation" : "[25]" }, "properties" : { "noteIndex" : 0 }, "schema" : "https://github.com/citation-style-language/schema/raw/master/csl-citation.json" }</w:instrText>
      </w:r>
      <w:r w:rsidR="00CE48ED" w:rsidRPr="00262B1E">
        <w:fldChar w:fldCharType="separate"/>
      </w:r>
      <w:r w:rsidR="00C93208" w:rsidRPr="00C93208">
        <w:rPr>
          <w:noProof/>
        </w:rPr>
        <w:t>[25]</w:t>
      </w:r>
      <w:r w:rsidR="00CE48ED" w:rsidRPr="00262B1E">
        <w:fldChar w:fldCharType="end"/>
      </w:r>
      <w:r w:rsidR="004C54C3" w:rsidRPr="00262B1E">
        <w:t>.</w:t>
      </w:r>
    </w:p>
    <w:p w14:paraId="678FCE06" w14:textId="77777777" w:rsidR="004C54C3" w:rsidRPr="00262B1E" w:rsidRDefault="004C54C3" w:rsidP="004C54C3">
      <w:r w:rsidRPr="00262B1E">
        <w:t>Na</w:t>
      </w:r>
      <w:r w:rsidR="00ED1590" w:rsidRPr="00262B1E">
        <w:t>s</w:t>
      </w:r>
      <w:r w:rsidRPr="00262B1E">
        <w:t xml:space="preserve">tudovala jsem problematiku deskriptorů a na základě literatury </w:t>
      </w:r>
      <w:r w:rsidR="0064059E" w:rsidRPr="00262B1E">
        <w:t xml:space="preserve">jsem pro moji aplikaci vybrala </w:t>
      </w:r>
      <w:r w:rsidRPr="00262B1E">
        <w:t xml:space="preserve">BRIEF a UD-BRISK deskriptory. </w:t>
      </w:r>
      <w:r w:rsidR="0064059E" w:rsidRPr="00262B1E">
        <w:t xml:space="preserve">U-SUFT by měl mít podobné výsledky jako předchozí dva deskriptory, ale jelikož je </w:t>
      </w:r>
      <w:r w:rsidRPr="00262B1E">
        <w:t>patentovaný, budu dále implementovat je</w:t>
      </w:r>
      <w:r w:rsidR="0064059E" w:rsidRPr="00262B1E">
        <w:t xml:space="preserve">n BRIEF a UD-BRISK. </w:t>
      </w:r>
      <w:r w:rsidR="00A370A0" w:rsidRPr="00262B1E">
        <w:t>Pro detekci bodů zájmu chci srovnat FAST a Harrisův dektor a vybe</w:t>
      </w:r>
      <w:r w:rsidR="00394B38">
        <w:t>ru ten, který bude mít lepší poměr robustnost vs. rychlost</w:t>
      </w:r>
      <w:r w:rsidR="00A370A0" w:rsidRPr="00262B1E">
        <w:t xml:space="preserve">. </w:t>
      </w:r>
      <w:r w:rsidR="0064059E" w:rsidRPr="00262B1E">
        <w:t>Celou aplikaci pro</w:t>
      </w:r>
      <w:r w:rsidRPr="00262B1E">
        <w:t xml:space="preserve"> zpracování a analýz</w:t>
      </w:r>
      <w:r w:rsidR="0064059E" w:rsidRPr="00262B1E">
        <w:t>y obrazu budu vyvíjet</w:t>
      </w:r>
      <w:r w:rsidRPr="00262B1E">
        <w:t xml:space="preserve"> v jazyce C# za pomoci </w:t>
      </w:r>
      <w:r w:rsidR="0064059E" w:rsidRPr="00262B1E">
        <w:t xml:space="preserve">OpenCV knihovny, která funguje v .NET wrapperu OpenCVSharp. </w:t>
      </w:r>
    </w:p>
    <w:p w14:paraId="12DFB485" w14:textId="77777777" w:rsidR="0064059E" w:rsidRPr="00262B1E" w:rsidRDefault="0064059E" w:rsidP="0064059E">
      <w:pPr>
        <w:spacing w:line="360" w:lineRule="auto"/>
      </w:pPr>
      <w:r w:rsidRPr="00262B1E">
        <w:t>V dalším seme</w:t>
      </w:r>
      <w:r w:rsidR="00ED1590" w:rsidRPr="00262B1E">
        <w:t>s</w:t>
      </w:r>
      <w:r w:rsidRPr="00262B1E">
        <w:t xml:space="preserve">tru chci výše zmíněné deskriptory vyzkoušet v praxi, optimalizovat jejich parametry, srovnat jejich výpočetní náročnost a robustnost, popřípadě je zkusit zkombinovat. </w:t>
      </w:r>
    </w:p>
    <w:p w14:paraId="2B1D0651" w14:textId="77777777" w:rsidR="00F629A1" w:rsidRPr="00262B1E" w:rsidRDefault="00F629A1">
      <w:pPr>
        <w:spacing w:line="259" w:lineRule="auto"/>
      </w:pPr>
      <w:r w:rsidRPr="00262B1E">
        <w:br w:type="page"/>
      </w:r>
    </w:p>
    <w:p w14:paraId="13882D84" w14:textId="77777777" w:rsidR="00F629A1" w:rsidRPr="00262B1E" w:rsidRDefault="00F629A1" w:rsidP="00F629A1">
      <w:pPr>
        <w:pStyle w:val="Heading1"/>
      </w:pPr>
      <w:bookmarkStart w:id="108" w:name="_Toc470255205"/>
      <w:r w:rsidRPr="00262B1E">
        <w:lastRenderedPageBreak/>
        <w:t>SEZNAM LITERATURY</w:t>
      </w:r>
      <w:bookmarkEnd w:id="108"/>
    </w:p>
    <w:p w14:paraId="511CD584" w14:textId="4B10E706" w:rsidR="00C93208" w:rsidRPr="00C93208" w:rsidRDefault="0071057B" w:rsidP="00C93208">
      <w:pPr>
        <w:widowControl w:val="0"/>
        <w:autoSpaceDE w:val="0"/>
        <w:autoSpaceDN w:val="0"/>
        <w:adjustRightInd w:val="0"/>
        <w:spacing w:line="240" w:lineRule="auto"/>
        <w:ind w:left="640" w:hanging="640"/>
        <w:rPr>
          <w:rFonts w:cs="Times New Roman"/>
          <w:noProof/>
          <w:szCs w:val="24"/>
        </w:rPr>
      </w:pPr>
      <w:r w:rsidRPr="00262B1E">
        <w:fldChar w:fldCharType="begin" w:fldLock="1"/>
      </w:r>
      <w:r w:rsidRPr="00262B1E">
        <w:instrText xml:space="preserve">ADDIN Mendeley Bibliography CSL_BIBLIOGRAPHY </w:instrText>
      </w:r>
      <w:r w:rsidRPr="00262B1E">
        <w:fldChar w:fldCharType="separate"/>
      </w:r>
      <w:r w:rsidR="00C93208" w:rsidRPr="00C93208">
        <w:rPr>
          <w:rFonts w:cs="Times New Roman"/>
          <w:noProof/>
          <w:szCs w:val="24"/>
        </w:rPr>
        <w:t xml:space="preserve">[1] </w:t>
      </w:r>
      <w:r w:rsidR="00C93208" w:rsidRPr="00C93208">
        <w:rPr>
          <w:rFonts w:cs="Times New Roman"/>
          <w:noProof/>
          <w:szCs w:val="24"/>
        </w:rPr>
        <w:tab/>
        <w:t xml:space="preserve">WALEK, Ing Petr, Ing Martin LAMOŠ a Jiří JAN. </w:t>
      </w:r>
      <w:r w:rsidR="00C93208" w:rsidRPr="00C93208">
        <w:rPr>
          <w:rFonts w:cs="Times New Roman"/>
          <w:i/>
          <w:iCs/>
          <w:noProof/>
          <w:szCs w:val="24"/>
        </w:rPr>
        <w:t>Analýza biomedicínských obrazů počítačová cvičení FEKT VUT v Brně Auto ři textu :</w:t>
      </w:r>
      <w:r w:rsidR="00C93208" w:rsidRPr="00C93208">
        <w:rPr>
          <w:rFonts w:cs="Times New Roman"/>
          <w:noProof/>
          <w:szCs w:val="24"/>
        </w:rPr>
        <w:t xml:space="preserve"> nedatováno. ISBN 9788021447929. </w:t>
      </w:r>
    </w:p>
    <w:p w14:paraId="5A38158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 </w:t>
      </w:r>
      <w:r w:rsidRPr="00C93208">
        <w:rPr>
          <w:rFonts w:cs="Times New Roman"/>
          <w:noProof/>
          <w:szCs w:val="24"/>
        </w:rPr>
        <w:tab/>
        <w:t xml:space="preserve">JAN, Jiri. </w:t>
      </w:r>
      <w:r w:rsidRPr="00C93208">
        <w:rPr>
          <w:rFonts w:cs="Times New Roman"/>
          <w:i/>
          <w:iCs/>
          <w:noProof/>
          <w:szCs w:val="24"/>
        </w:rPr>
        <w:t>Medical Image Processing , Reconstruction and Restoration Concepts and Methods</w:t>
      </w:r>
      <w:r w:rsidRPr="00C93208">
        <w:rPr>
          <w:rFonts w:cs="Times New Roman"/>
          <w:noProof/>
          <w:szCs w:val="24"/>
        </w:rPr>
        <w:t xml:space="preserve"> [online]. 2006. ISBN 9780824758493. Dostupné z: doi:10.1201/9781420030679</w:t>
      </w:r>
    </w:p>
    <w:p w14:paraId="349E971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[3] </w:t>
      </w:r>
      <w:r w:rsidRPr="00C93208">
        <w:rPr>
          <w:rFonts w:cs="Times New Roman"/>
          <w:noProof/>
          <w:szCs w:val="24"/>
        </w:rPr>
        <w:tab/>
        <w:t xml:space="preserve">WEI, Zhouping, Jian WANG, Helen NICHOL, Sheldon WIEBE a Dean CHAPMAN. A median-Gaussian filtering framework for Moiré pattern noise removal from X-ray microscopy image. </w:t>
      </w:r>
      <w:r w:rsidRPr="00C93208">
        <w:rPr>
          <w:rFonts w:cs="Times New Roman"/>
          <w:i/>
          <w:iCs/>
          <w:noProof/>
          <w:szCs w:val="24"/>
        </w:rPr>
        <w:t>Micron</w:t>
      </w:r>
      <w:r w:rsidRPr="00C93208">
        <w:rPr>
          <w:rFonts w:cs="Times New Roman"/>
          <w:noProof/>
          <w:szCs w:val="24"/>
        </w:rPr>
        <w:t xml:space="preserve"> [online]. 2012, </w:t>
      </w:r>
      <w:r w:rsidRPr="00C93208">
        <w:rPr>
          <w:rFonts w:cs="Times New Roman"/>
          <w:b/>
          <w:bCs/>
          <w:noProof/>
          <w:szCs w:val="24"/>
        </w:rPr>
        <w:t>43</w:t>
      </w:r>
      <w:r w:rsidRPr="00C93208">
        <w:rPr>
          <w:rFonts w:cs="Times New Roman"/>
          <w:noProof/>
          <w:szCs w:val="24"/>
        </w:rPr>
        <w:t>(2–3), 170–176. ISSN 09684328. Dostupné z: doi:10.1016/j.micron.2011.07.009</w:t>
      </w:r>
    </w:p>
    <w:p w14:paraId="431705E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[4] </w:t>
      </w:r>
      <w:r w:rsidRPr="00C93208">
        <w:rPr>
          <w:rFonts w:cs="Times New Roman"/>
          <w:noProof/>
          <w:szCs w:val="24"/>
        </w:rPr>
        <w:tab/>
        <w:t xml:space="preserve">JAN, Jiří. </w:t>
      </w:r>
      <w:r w:rsidRPr="00C93208">
        <w:rPr>
          <w:rFonts w:cs="Times New Roman"/>
          <w:i/>
          <w:iCs/>
          <w:noProof/>
          <w:szCs w:val="24"/>
        </w:rPr>
        <w:t>Číslicová Filtrace, Analýza a Restaurace Signálů</w:t>
      </w:r>
      <w:r w:rsidRPr="00C93208">
        <w:rPr>
          <w:rFonts w:cs="Times New Roman"/>
          <w:noProof/>
          <w:szCs w:val="24"/>
        </w:rPr>
        <w:t>. 2002. ISBN 80-214-1558-4</w:t>
      </w:r>
    </w:p>
    <w:p w14:paraId="654B3441"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[5] </w:t>
      </w:r>
      <w:r w:rsidRPr="00C93208">
        <w:rPr>
          <w:rFonts w:cs="Times New Roman"/>
          <w:noProof/>
          <w:szCs w:val="24"/>
        </w:rPr>
        <w:tab/>
        <w:t xml:space="preserve">SZELISKI, Richard. Computer Vision : Algorithms and Applications. </w:t>
      </w:r>
      <w:r w:rsidRPr="00C93208">
        <w:rPr>
          <w:rFonts w:cs="Times New Roman"/>
          <w:i/>
          <w:iCs/>
          <w:noProof/>
          <w:szCs w:val="24"/>
        </w:rPr>
        <w:t>Computer</w:t>
      </w:r>
      <w:r w:rsidRPr="00C93208">
        <w:rPr>
          <w:rFonts w:cs="Times New Roman"/>
          <w:noProof/>
          <w:szCs w:val="24"/>
        </w:rPr>
        <w:t xml:space="preserve"> [online]. 2010, </w:t>
      </w:r>
      <w:r w:rsidRPr="00C93208">
        <w:rPr>
          <w:rFonts w:cs="Times New Roman"/>
          <w:b/>
          <w:bCs/>
          <w:noProof/>
          <w:szCs w:val="24"/>
        </w:rPr>
        <w:t>5</w:t>
      </w:r>
      <w:r w:rsidRPr="00C93208">
        <w:rPr>
          <w:rFonts w:cs="Times New Roman"/>
          <w:noProof/>
          <w:szCs w:val="24"/>
        </w:rPr>
        <w:t>, 832. ISSN 10636919. Dostupné z: doi:10.1007/978-1-84882-935-0</w:t>
      </w:r>
    </w:p>
    <w:p w14:paraId="112095A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[6] </w:t>
      </w:r>
      <w:r w:rsidRPr="00C93208">
        <w:rPr>
          <w:rFonts w:cs="Times New Roman"/>
          <w:noProof/>
          <w:szCs w:val="24"/>
        </w:rPr>
        <w:tab/>
        <w:t xml:space="preserve">MIKOLAJCZYK, Krystian a Cordelia SCHMID. Scale &amp; affine invariant interest point detectors. </w:t>
      </w:r>
      <w:r w:rsidRPr="00C93208">
        <w:rPr>
          <w:rFonts w:cs="Times New Roman"/>
          <w:i/>
          <w:iCs/>
          <w:noProof/>
          <w:szCs w:val="24"/>
        </w:rPr>
        <w:t>International Journal of Computer Vision</w:t>
      </w:r>
      <w:r w:rsidRPr="00C93208">
        <w:rPr>
          <w:rFonts w:cs="Times New Roman"/>
          <w:noProof/>
          <w:szCs w:val="24"/>
        </w:rPr>
        <w:t xml:space="preserve"> [online]. 2004, </w:t>
      </w:r>
      <w:r w:rsidRPr="00C93208">
        <w:rPr>
          <w:rFonts w:cs="Times New Roman"/>
          <w:b/>
          <w:bCs/>
          <w:noProof/>
          <w:szCs w:val="24"/>
        </w:rPr>
        <w:t>60</w:t>
      </w:r>
      <w:r w:rsidRPr="00C93208">
        <w:rPr>
          <w:rFonts w:cs="Times New Roman"/>
          <w:noProof/>
          <w:szCs w:val="24"/>
        </w:rPr>
        <w:t>(1), 63–86. ISSN 09205691. Dostupné z: doi:10.1023/B:VISI.0000027790.02288.f2</w:t>
      </w:r>
    </w:p>
    <w:p w14:paraId="2A1AF5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[7] </w:t>
      </w:r>
      <w:r w:rsidRPr="00C93208">
        <w:rPr>
          <w:rFonts w:cs="Times New Roman"/>
          <w:noProof/>
          <w:szCs w:val="24"/>
        </w:rPr>
        <w:tab/>
        <w:t xml:space="preserve">HARRIS, Chris a Mike STEPHENS. A Combined Corner and Edge Detector. </w:t>
      </w:r>
      <w:r w:rsidRPr="00C93208">
        <w:rPr>
          <w:rFonts w:cs="Times New Roman"/>
          <w:i/>
          <w:iCs/>
          <w:noProof/>
          <w:szCs w:val="24"/>
        </w:rPr>
        <w:t>Procedings of the Alvey Vision Conference 1988</w:t>
      </w:r>
      <w:r w:rsidRPr="00C93208">
        <w:rPr>
          <w:rFonts w:cs="Times New Roman"/>
          <w:noProof/>
          <w:szCs w:val="24"/>
        </w:rPr>
        <w:t xml:space="preserve"> [online]. 1988, 147–151. ISSN 09639292. Dostupné z: doi:10.5244/C.2.23</w:t>
      </w:r>
    </w:p>
    <w:p w14:paraId="674AE4A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[8] </w:t>
      </w:r>
      <w:r w:rsidRPr="00C93208">
        <w:rPr>
          <w:rFonts w:cs="Times New Roman"/>
          <w:noProof/>
          <w:szCs w:val="24"/>
        </w:rPr>
        <w:tab/>
        <w:t xml:space="preserve">LOWE, David G. Distinctive image features from scale-invariant keypoints. </w:t>
      </w:r>
      <w:r w:rsidRPr="00C93208">
        <w:rPr>
          <w:rFonts w:cs="Times New Roman"/>
          <w:i/>
          <w:iCs/>
          <w:noProof/>
          <w:szCs w:val="24"/>
        </w:rPr>
        <w:t>International Journal of Computer Vision</w:t>
      </w:r>
      <w:r w:rsidRPr="00C93208">
        <w:rPr>
          <w:rFonts w:cs="Times New Roman"/>
          <w:noProof/>
          <w:szCs w:val="24"/>
        </w:rPr>
        <w:t xml:space="preserve">. 2004, </w:t>
      </w:r>
      <w:r w:rsidRPr="00C93208">
        <w:rPr>
          <w:rFonts w:cs="Times New Roman"/>
          <w:b/>
          <w:bCs/>
          <w:noProof/>
          <w:szCs w:val="24"/>
        </w:rPr>
        <w:t>60</w:t>
      </w:r>
      <w:r w:rsidRPr="00C93208">
        <w:rPr>
          <w:rFonts w:cs="Times New Roman"/>
          <w:noProof/>
          <w:szCs w:val="24"/>
        </w:rPr>
        <w:t xml:space="preserve">(2), 91–110. </w:t>
      </w:r>
    </w:p>
    <w:p w14:paraId="3F33EBD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[9] </w:t>
      </w:r>
      <w:r w:rsidRPr="00C93208">
        <w:rPr>
          <w:rFonts w:cs="Times New Roman"/>
          <w:noProof/>
          <w:szCs w:val="24"/>
        </w:rPr>
        <w:tab/>
        <w:t xml:space="preserve">SMITH, Sm a Jm BRADY. SUSAN—a new approach to low level image processing. </w:t>
      </w:r>
      <w:r w:rsidRPr="00C93208">
        <w:rPr>
          <w:rFonts w:cs="Times New Roman"/>
          <w:i/>
          <w:iCs/>
          <w:noProof/>
          <w:szCs w:val="24"/>
        </w:rPr>
        <w:t>International journal of computer vision</w:t>
      </w:r>
      <w:r w:rsidRPr="00C93208">
        <w:rPr>
          <w:rFonts w:cs="Times New Roman"/>
          <w:noProof/>
          <w:szCs w:val="24"/>
        </w:rPr>
        <w:t xml:space="preserve"> [online]. 1997, </w:t>
      </w:r>
      <w:r w:rsidRPr="00C93208">
        <w:rPr>
          <w:rFonts w:cs="Times New Roman"/>
          <w:b/>
          <w:bCs/>
          <w:noProof/>
          <w:szCs w:val="24"/>
        </w:rPr>
        <w:t>23</w:t>
      </w:r>
      <w:r w:rsidRPr="00C93208">
        <w:rPr>
          <w:rFonts w:cs="Times New Roman"/>
          <w:noProof/>
          <w:szCs w:val="24"/>
        </w:rPr>
        <w:t>(1), 45–78. ISSN 1573-1405. Dostupné z: doi:10.1023/A:1007963824710</w:t>
      </w:r>
    </w:p>
    <w:p w14:paraId="45EB378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[10] </w:t>
      </w:r>
      <w:r w:rsidRPr="00C93208">
        <w:rPr>
          <w:rFonts w:cs="Times New Roman"/>
          <w:noProof/>
          <w:szCs w:val="24"/>
        </w:rPr>
        <w:tab/>
        <w:t xml:space="preserve">ROSTEN, Edward a Tom DRUMMOND. Machine learning for high-speed corner detection.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430–443. ISSN 16113349. Dostupné z: doi:10.1007/11744023_34</w:t>
      </w:r>
    </w:p>
    <w:p w14:paraId="6BBEE8A6"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[11] </w:t>
      </w:r>
      <w:r w:rsidRPr="00C93208">
        <w:rPr>
          <w:rFonts w:cs="Times New Roman"/>
          <w:noProof/>
          <w:szCs w:val="24"/>
        </w:rPr>
        <w:tab/>
        <w:t xml:space="preserve">MAIR, "Elmar, Gregory D HAGER, Darius BURSCHKA, Michael SUPPA a Gerhard HIRZINGER". Adaptive and Generic Corner Detection Based on the Accelerated Segment Test". </w:t>
      </w:r>
      <w:r w:rsidRPr="00C93208">
        <w:rPr>
          <w:rFonts w:cs="Times New Roman"/>
          <w:i/>
          <w:iCs/>
          <w:noProof/>
          <w:szCs w:val="24"/>
        </w:rPr>
        <w:t>„European Conference on Computer Vision (ECCV’10)"</w:t>
      </w:r>
      <w:r w:rsidRPr="00C93208">
        <w:rPr>
          <w:rFonts w:cs="Times New Roman"/>
          <w:noProof/>
          <w:szCs w:val="24"/>
        </w:rPr>
        <w:t xml:space="preserve">. nedatováno, 1–14. </w:t>
      </w:r>
    </w:p>
    <w:p w14:paraId="15F00CA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[12] </w:t>
      </w:r>
      <w:r w:rsidRPr="00C93208">
        <w:rPr>
          <w:rFonts w:cs="Times New Roman"/>
          <w:noProof/>
          <w:szCs w:val="24"/>
        </w:rPr>
        <w:tab/>
        <w:t xml:space="preserve">KADIR, T a M BRADY. Scale Saliency: a novel approach to salient feature and scale selection. </w:t>
      </w:r>
      <w:r w:rsidRPr="00C93208">
        <w:rPr>
          <w:rFonts w:cs="Times New Roman"/>
          <w:i/>
          <w:iCs/>
          <w:noProof/>
          <w:szCs w:val="24"/>
        </w:rPr>
        <w:t>Visual Information Engineering</w:t>
      </w:r>
      <w:r w:rsidRPr="00C93208">
        <w:rPr>
          <w:rFonts w:cs="Times New Roman"/>
          <w:noProof/>
          <w:szCs w:val="24"/>
        </w:rPr>
        <w:t xml:space="preserve"> [online]. 2003, 25–28. ISSN 05379989. Dostupné z: doi:10.1049/cp:20030478</w:t>
      </w:r>
    </w:p>
    <w:p w14:paraId="3521851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[13] </w:t>
      </w:r>
      <w:r w:rsidRPr="00C93208">
        <w:rPr>
          <w:rFonts w:cs="Times New Roman"/>
          <w:noProof/>
          <w:szCs w:val="24"/>
        </w:rPr>
        <w:tab/>
        <w:t xml:space="preserve">BAY, Herbert, Tinne TUYTELAARS a Luc VAN GOOL. SURF: Speeded up robust features. </w:t>
      </w:r>
      <w:r w:rsidRPr="00C93208">
        <w:rPr>
          <w:rFonts w:cs="Times New Roman"/>
          <w:i/>
          <w:iCs/>
          <w:noProof/>
          <w:szCs w:val="24"/>
        </w:rPr>
        <w:t>Lecture Notes in Computer Science (including subseries Lecture Notes in Artificial Intelligence and Lecture Notes in Bioinformatics)</w:t>
      </w:r>
      <w:r w:rsidRPr="00C93208">
        <w:rPr>
          <w:rFonts w:cs="Times New Roman"/>
          <w:noProof/>
          <w:szCs w:val="24"/>
        </w:rPr>
        <w:t xml:space="preserve"> [online]. 2006, </w:t>
      </w:r>
      <w:r w:rsidRPr="00C93208">
        <w:rPr>
          <w:rFonts w:cs="Times New Roman"/>
          <w:b/>
          <w:bCs/>
          <w:noProof/>
          <w:szCs w:val="24"/>
        </w:rPr>
        <w:t>3951 LNCS</w:t>
      </w:r>
      <w:r w:rsidRPr="00C93208">
        <w:rPr>
          <w:rFonts w:cs="Times New Roman"/>
          <w:noProof/>
          <w:szCs w:val="24"/>
        </w:rPr>
        <w:t>, 404–417. ISSN 03029743. Dostupné z: doi:10.1007/11744023_32</w:t>
      </w:r>
    </w:p>
    <w:p w14:paraId="61FB557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[14] </w:t>
      </w:r>
      <w:r w:rsidRPr="00C93208">
        <w:rPr>
          <w:rFonts w:cs="Times New Roman"/>
          <w:noProof/>
          <w:szCs w:val="24"/>
        </w:rPr>
        <w:tab/>
        <w:t xml:space="preserve">CALONDER, Michael, Vincent LEPETIT, Christoph STRECHA a Pascal FUA. BRIEF: Binary robust independent elementary features. </w:t>
      </w:r>
      <w:r w:rsidRPr="00C93208">
        <w:rPr>
          <w:rFonts w:cs="Times New Roman"/>
          <w:i/>
          <w:iCs/>
          <w:noProof/>
          <w:szCs w:val="24"/>
        </w:rPr>
        <w:t xml:space="preserve">Lecture Notes in Computer Science </w:t>
      </w:r>
      <w:r w:rsidRPr="00C93208">
        <w:rPr>
          <w:rFonts w:cs="Times New Roman"/>
          <w:i/>
          <w:iCs/>
          <w:noProof/>
          <w:szCs w:val="24"/>
        </w:rPr>
        <w:lastRenderedPageBreak/>
        <w:t>(including subseries Lecture Notes in Artificial Intelligence and Lecture Notes in Bioinformatics)</w:t>
      </w:r>
      <w:r w:rsidRPr="00C93208">
        <w:rPr>
          <w:rFonts w:cs="Times New Roman"/>
          <w:noProof/>
          <w:szCs w:val="24"/>
        </w:rPr>
        <w:t xml:space="preserve"> [online]. 2010, </w:t>
      </w:r>
      <w:r w:rsidRPr="00C93208">
        <w:rPr>
          <w:rFonts w:cs="Times New Roman"/>
          <w:b/>
          <w:bCs/>
          <w:noProof/>
          <w:szCs w:val="24"/>
        </w:rPr>
        <w:t>6314 LNCS</w:t>
      </w:r>
      <w:r w:rsidRPr="00C93208">
        <w:rPr>
          <w:rFonts w:cs="Times New Roman"/>
          <w:noProof/>
          <w:szCs w:val="24"/>
        </w:rPr>
        <w:t>(PART 4), 778–792. ISSN 03029743. Dostupné z: doi:10.1007/978-3-642-15561-1_56</w:t>
      </w:r>
    </w:p>
    <w:p w14:paraId="020B749B"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[15] </w:t>
      </w:r>
      <w:r w:rsidRPr="00C93208">
        <w:rPr>
          <w:rFonts w:cs="Times New Roman"/>
          <w:noProof/>
          <w:szCs w:val="24"/>
        </w:rPr>
        <w:tab/>
        <w:t xml:space="preserve">NOROUZI, Mohammad, David J Dj David J FLEET, Ruslan SALAKHUTDINOV a David M. BLEI. Hamming distance metric learning. </w:t>
      </w:r>
      <w:r w:rsidRPr="00C93208">
        <w:rPr>
          <w:rFonts w:cs="Times New Roman"/>
          <w:i/>
          <w:iCs/>
          <w:noProof/>
          <w:szCs w:val="24"/>
        </w:rPr>
        <w:t>Advances in Neural Information Processing Systems</w:t>
      </w:r>
      <w:r w:rsidRPr="00C93208">
        <w:rPr>
          <w:rFonts w:cs="Times New Roman"/>
          <w:noProof/>
          <w:szCs w:val="24"/>
        </w:rPr>
        <w:t xml:space="preserve"> [online]. 2012, 1–9. ISSN 10495258. Dostupné z: https://papers.nips.cc/paper/4808-hamming-distance-metric-learning.pdf</w:t>
      </w:r>
    </w:p>
    <w:p w14:paraId="0C8509C5"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[16] </w:t>
      </w:r>
      <w:r w:rsidRPr="00C93208">
        <w:rPr>
          <w:rFonts w:cs="Times New Roman"/>
          <w:noProof/>
          <w:szCs w:val="24"/>
        </w:rPr>
        <w:tab/>
        <w:t xml:space="preserve">MIKOLAJCZYK, K., K. MIKOLAJCZYK, C. SCHMID a C. SCHMID. A performance evaluation of local descriptors. </w:t>
      </w:r>
      <w:r w:rsidRPr="00C93208">
        <w:rPr>
          <w:rFonts w:cs="Times New Roman"/>
          <w:i/>
          <w:iCs/>
          <w:noProof/>
          <w:szCs w:val="24"/>
        </w:rPr>
        <w:t>IEEE Transactions on Pattern Analysis and Machine Intelligence</w:t>
      </w:r>
      <w:r w:rsidRPr="00C93208">
        <w:rPr>
          <w:rFonts w:cs="Times New Roman"/>
          <w:noProof/>
          <w:szCs w:val="24"/>
        </w:rPr>
        <w:t xml:space="preserve"> [online]. 2005, </w:t>
      </w:r>
      <w:r w:rsidRPr="00C93208">
        <w:rPr>
          <w:rFonts w:cs="Times New Roman"/>
          <w:b/>
          <w:bCs/>
          <w:noProof/>
          <w:szCs w:val="24"/>
        </w:rPr>
        <w:t>27</w:t>
      </w:r>
      <w:r w:rsidRPr="00C93208">
        <w:rPr>
          <w:rFonts w:cs="Times New Roman"/>
          <w:noProof/>
          <w:szCs w:val="24"/>
        </w:rPr>
        <w:t>(10), 1615–1630. ISSN 0162-8828. Dostupné z: doi:10.1109/TPAMI.2005.188</w:t>
      </w:r>
    </w:p>
    <w:p w14:paraId="66D48B88"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[17] </w:t>
      </w:r>
      <w:r w:rsidRPr="00C93208">
        <w:rPr>
          <w:rFonts w:cs="Times New Roman"/>
          <w:noProof/>
          <w:szCs w:val="24"/>
        </w:rPr>
        <w:tab/>
        <w:t xml:space="preserve">MOORE, B. Principal component analysis in linear systems: Controllability, observability, and model reduction. </w:t>
      </w:r>
      <w:r w:rsidRPr="00C93208">
        <w:rPr>
          <w:rFonts w:cs="Times New Roman"/>
          <w:i/>
          <w:iCs/>
          <w:noProof/>
          <w:szCs w:val="24"/>
        </w:rPr>
        <w:t>IEEE Transactions on Automatic Control</w:t>
      </w:r>
      <w:r w:rsidRPr="00C93208">
        <w:rPr>
          <w:rFonts w:cs="Times New Roman"/>
          <w:noProof/>
          <w:szCs w:val="24"/>
        </w:rPr>
        <w:t xml:space="preserve"> [online]. 1981, </w:t>
      </w:r>
      <w:r w:rsidRPr="00C93208">
        <w:rPr>
          <w:rFonts w:cs="Times New Roman"/>
          <w:b/>
          <w:bCs/>
          <w:noProof/>
          <w:szCs w:val="24"/>
        </w:rPr>
        <w:t>26</w:t>
      </w:r>
      <w:r w:rsidRPr="00C93208">
        <w:rPr>
          <w:rFonts w:cs="Times New Roman"/>
          <w:noProof/>
          <w:szCs w:val="24"/>
        </w:rPr>
        <w:t>(1), 17–32. ISSN 0018-9286. Dostupné z: doi:10.1109/TAC.1981.1102568</w:t>
      </w:r>
    </w:p>
    <w:p w14:paraId="02F9BD63"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[18] </w:t>
      </w:r>
      <w:r w:rsidRPr="00C93208">
        <w:rPr>
          <w:rFonts w:cs="Times New Roman"/>
          <w:noProof/>
          <w:szCs w:val="24"/>
        </w:rPr>
        <w:tab/>
        <w:t xml:space="preserve">BLEI, David M, Blei@cs Berkeley EDU, Andrew Y NG, Ang@cs Stanford EDU, Michael I JORDAN a Jordan@cs Berkeley EDU. Latent Dirichlet Allocation. </w:t>
      </w:r>
      <w:r w:rsidRPr="00C93208">
        <w:rPr>
          <w:rFonts w:cs="Times New Roman"/>
          <w:i/>
          <w:iCs/>
          <w:noProof/>
          <w:szCs w:val="24"/>
        </w:rPr>
        <w:t>Journal of Machine Learning Research</w:t>
      </w:r>
      <w:r w:rsidRPr="00C93208">
        <w:rPr>
          <w:rFonts w:cs="Times New Roman"/>
          <w:noProof/>
          <w:szCs w:val="24"/>
        </w:rPr>
        <w:t xml:space="preserve"> [online]. 2003, </w:t>
      </w:r>
      <w:r w:rsidRPr="00C93208">
        <w:rPr>
          <w:rFonts w:cs="Times New Roman"/>
          <w:b/>
          <w:bCs/>
          <w:noProof/>
          <w:szCs w:val="24"/>
        </w:rPr>
        <w:t>3</w:t>
      </w:r>
      <w:r w:rsidRPr="00C93208">
        <w:rPr>
          <w:rFonts w:cs="Times New Roman"/>
          <w:noProof/>
          <w:szCs w:val="24"/>
        </w:rPr>
        <w:t>, 993–1022. ISSN 15324435. Dostupné z: doi:10.1162/jmlr.2003.3.4-5.993</w:t>
      </w:r>
    </w:p>
    <w:p w14:paraId="41E3331D"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[19] </w:t>
      </w:r>
      <w:r w:rsidRPr="00C93208">
        <w:rPr>
          <w:rFonts w:cs="Times New Roman"/>
          <w:noProof/>
          <w:szCs w:val="24"/>
        </w:rPr>
        <w:tab/>
        <w:t xml:space="preserve">HASHING, Locality Sensitive. Locality-Sensitive Hashing. 2014, 1–6. </w:t>
      </w:r>
    </w:p>
    <w:p w14:paraId="442CC990"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[20] </w:t>
      </w:r>
      <w:r w:rsidRPr="00C93208">
        <w:rPr>
          <w:rFonts w:cs="Times New Roman"/>
          <w:noProof/>
          <w:szCs w:val="24"/>
        </w:rPr>
        <w:tab/>
        <w:t xml:space="preserve">HORN, Roger A a Charles R JOHNSON. </w:t>
      </w:r>
      <w:r w:rsidRPr="00C93208">
        <w:rPr>
          <w:rFonts w:cs="Times New Roman"/>
          <w:i/>
          <w:iCs/>
          <w:noProof/>
          <w:szCs w:val="24"/>
        </w:rPr>
        <w:t>Matrix Analysis:</w:t>
      </w:r>
      <w:r w:rsidRPr="00C93208">
        <w:rPr>
          <w:rFonts w:cs="Times New Roman"/>
          <w:noProof/>
          <w:szCs w:val="24"/>
        </w:rPr>
        <w:t xml:space="preserve"> [online]. 2. vyd. Cambridge: Cambridge University Press, 2012. ISBN 9781139020411. Dostupné z: doi:10.1017/CBO9781139020411</w:t>
      </w:r>
    </w:p>
    <w:p w14:paraId="053D649F"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[21] </w:t>
      </w:r>
      <w:r w:rsidRPr="00C93208">
        <w:rPr>
          <w:rFonts w:cs="Times New Roman"/>
          <w:noProof/>
          <w:szCs w:val="24"/>
        </w:rPr>
        <w:tab/>
        <w:t xml:space="preserve">BROWN, Matthew a D LOWE. Invariant Features from Interest Point Groups. </w:t>
      </w:r>
      <w:r w:rsidRPr="00C93208">
        <w:rPr>
          <w:rFonts w:cs="Times New Roman"/>
          <w:i/>
          <w:iCs/>
          <w:noProof/>
          <w:szCs w:val="24"/>
        </w:rPr>
        <w:t>British Machine Vision Conference, BMVC 2002</w:t>
      </w:r>
      <w:r w:rsidRPr="00C93208">
        <w:rPr>
          <w:rFonts w:cs="Times New Roman"/>
          <w:noProof/>
          <w:szCs w:val="24"/>
        </w:rPr>
        <w:t xml:space="preserve"> [online]. 2002, 656–665. Dostupné z: doi:10.1.1.1.8475</w:t>
      </w:r>
    </w:p>
    <w:p w14:paraId="1F49C9EE"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[22] </w:t>
      </w:r>
      <w:r w:rsidRPr="00C93208">
        <w:rPr>
          <w:rFonts w:cs="Times New Roman"/>
          <w:noProof/>
          <w:szCs w:val="24"/>
        </w:rPr>
        <w:tab/>
        <w:t xml:space="preserve">EDWARDS, Tim. Discrete Wavelet Transforms : Theory and Implementation 1 Introduction 2 A Brief Discussion of Wavelets. </w:t>
      </w:r>
      <w:r w:rsidRPr="00C93208">
        <w:rPr>
          <w:rFonts w:cs="Times New Roman"/>
          <w:i/>
          <w:iCs/>
          <w:noProof/>
          <w:szCs w:val="24"/>
        </w:rPr>
        <w:t>Computer</w:t>
      </w:r>
      <w:r w:rsidRPr="00C93208">
        <w:rPr>
          <w:rFonts w:cs="Times New Roman"/>
          <w:noProof/>
          <w:szCs w:val="24"/>
        </w:rPr>
        <w:t xml:space="preserve">. 1991, (September), 1–27. </w:t>
      </w:r>
    </w:p>
    <w:p w14:paraId="6CD482B4"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[23] </w:t>
      </w:r>
      <w:r w:rsidRPr="00C93208">
        <w:rPr>
          <w:rFonts w:cs="Times New Roman"/>
          <w:noProof/>
          <w:szCs w:val="24"/>
        </w:rPr>
        <w:tab/>
        <w:t>RUBLEE, Ethan a Gary BRADSKI. ORB - an efficient alternative to SIFT or SURF [online]. 2011. ISSN 1550-5499. Dostupné z: doi:10.1109/ICCV.2011.6126544</w:t>
      </w:r>
    </w:p>
    <w:p w14:paraId="2FA72C07" w14:textId="77777777" w:rsidR="00C93208" w:rsidRPr="00C93208" w:rsidRDefault="00C93208" w:rsidP="00C93208">
      <w:pPr>
        <w:widowControl w:val="0"/>
        <w:autoSpaceDE w:val="0"/>
        <w:autoSpaceDN w:val="0"/>
        <w:adjustRightInd w:val="0"/>
        <w:spacing w:line="240" w:lineRule="auto"/>
        <w:ind w:left="640" w:hanging="640"/>
        <w:rPr>
          <w:rFonts w:cs="Times New Roman"/>
          <w:noProof/>
          <w:szCs w:val="24"/>
        </w:rPr>
      </w:pPr>
      <w:r w:rsidRPr="00C93208">
        <w:rPr>
          <w:rFonts w:cs="Times New Roman"/>
          <w:noProof/>
          <w:szCs w:val="24"/>
        </w:rPr>
        <w:t xml:space="preserve">[24] </w:t>
      </w:r>
      <w:r w:rsidRPr="00C93208">
        <w:rPr>
          <w:rFonts w:cs="Times New Roman"/>
          <w:noProof/>
          <w:szCs w:val="24"/>
        </w:rPr>
        <w:tab/>
        <w:t xml:space="preserve">LEUTENEGGER, Stefan, Margarita CHLI a Roland Y SIEGWART. BRISK : Binary Robust Invariant Scalable Keypoints. nedatováno. </w:t>
      </w:r>
    </w:p>
    <w:p w14:paraId="3B50CD1A" w14:textId="77777777" w:rsidR="00C93208" w:rsidRPr="00C93208" w:rsidRDefault="00C93208" w:rsidP="00C93208">
      <w:pPr>
        <w:widowControl w:val="0"/>
        <w:autoSpaceDE w:val="0"/>
        <w:autoSpaceDN w:val="0"/>
        <w:adjustRightInd w:val="0"/>
        <w:spacing w:line="240" w:lineRule="auto"/>
        <w:ind w:left="640" w:hanging="640"/>
        <w:rPr>
          <w:rFonts w:cs="Times New Roman"/>
          <w:noProof/>
        </w:rPr>
      </w:pPr>
      <w:r w:rsidRPr="00C93208">
        <w:rPr>
          <w:rFonts w:cs="Times New Roman"/>
          <w:noProof/>
          <w:szCs w:val="24"/>
        </w:rPr>
        <w:t xml:space="preserve">[25] </w:t>
      </w:r>
      <w:r w:rsidRPr="00C93208">
        <w:rPr>
          <w:rFonts w:cs="Times New Roman"/>
          <w:noProof/>
          <w:szCs w:val="24"/>
        </w:rPr>
        <w:tab/>
        <w:t xml:space="preserve">MANTAS, J. An overview of character recognition methodologies. </w:t>
      </w:r>
      <w:r w:rsidRPr="00C93208">
        <w:rPr>
          <w:rFonts w:cs="Times New Roman"/>
          <w:i/>
          <w:iCs/>
          <w:noProof/>
          <w:szCs w:val="24"/>
        </w:rPr>
        <w:t>Pattern Recognition</w:t>
      </w:r>
      <w:r w:rsidRPr="00C93208">
        <w:rPr>
          <w:rFonts w:cs="Times New Roman"/>
          <w:noProof/>
          <w:szCs w:val="24"/>
        </w:rPr>
        <w:t xml:space="preserve"> [online]. 1986, </w:t>
      </w:r>
      <w:r w:rsidRPr="00C93208">
        <w:rPr>
          <w:rFonts w:cs="Times New Roman"/>
          <w:b/>
          <w:bCs/>
          <w:noProof/>
          <w:szCs w:val="24"/>
        </w:rPr>
        <w:t>19</w:t>
      </w:r>
      <w:r w:rsidRPr="00C93208">
        <w:rPr>
          <w:rFonts w:cs="Times New Roman"/>
          <w:noProof/>
          <w:szCs w:val="24"/>
        </w:rPr>
        <w:t>(6), 425–430. ISSN 0031-3203. Dostupné z: doi:http://dx.doi.org/10.1016/0031-3203(86)90040-3</w:t>
      </w:r>
    </w:p>
    <w:p w14:paraId="7D64C140" w14:textId="77777777" w:rsidR="0071057B" w:rsidRPr="00262B1E" w:rsidRDefault="0071057B">
      <w:pPr>
        <w:spacing w:line="259" w:lineRule="auto"/>
      </w:pPr>
      <w:r w:rsidRPr="00262B1E">
        <w:fldChar w:fldCharType="end"/>
      </w:r>
    </w:p>
    <w:p w14:paraId="1D56A1F3" w14:textId="77777777" w:rsidR="00FF0033" w:rsidRPr="00262B1E" w:rsidRDefault="0071057B" w:rsidP="00EC4001">
      <w:pPr>
        <w:spacing w:line="360" w:lineRule="auto"/>
      </w:pPr>
      <w:r w:rsidRPr="00262B1E">
        <w:br w:type="page"/>
      </w:r>
    </w:p>
    <w:p w14:paraId="1F8F97C2" w14:textId="77777777" w:rsidR="00F629A1" w:rsidRPr="00262B1E" w:rsidRDefault="00FF0033" w:rsidP="00DC1818">
      <w:pPr>
        <w:pStyle w:val="Heading1"/>
      </w:pPr>
      <w:bookmarkStart w:id="109" w:name="_Toc470255206"/>
      <w:r w:rsidRPr="00262B1E">
        <w:lastRenderedPageBreak/>
        <w:t>SEZNAM ZKRATEK A PŘÍLOH</w:t>
      </w:r>
      <w:bookmarkEnd w:id="109"/>
    </w:p>
    <w:p w14:paraId="62BDB4F5" w14:textId="77777777" w:rsidR="00FF0033" w:rsidRPr="00262B1E" w:rsidRDefault="00FF0033" w:rsidP="00DC1818">
      <w:pPr>
        <w:pStyle w:val="Heading2"/>
      </w:pPr>
      <w:bookmarkStart w:id="110" w:name="_Toc470255207"/>
      <w:r w:rsidRPr="00262B1E">
        <w:t>Seznam zkratek</w:t>
      </w:r>
      <w:bookmarkEnd w:id="110"/>
    </w:p>
    <w:p w14:paraId="22D3FFC9" w14:textId="77777777" w:rsidR="00FF0033" w:rsidRPr="00262B1E" w:rsidRDefault="000015E1" w:rsidP="00F629A1">
      <w:r w:rsidRPr="00262B1E">
        <w:t>LoG – Laplacian of Gaussian</w:t>
      </w:r>
    </w:p>
    <w:p w14:paraId="3A088142" w14:textId="77777777" w:rsidR="000015E1" w:rsidRPr="00262B1E" w:rsidRDefault="000015E1" w:rsidP="00F629A1">
      <w:r w:rsidRPr="00262B1E">
        <w:t>DoG – Difference of Gaussian</w:t>
      </w:r>
    </w:p>
    <w:p w14:paraId="7353A680" w14:textId="4BCCD6B6" w:rsidR="005A723C" w:rsidRPr="00262B1E" w:rsidRDefault="005A723C" w:rsidP="00F629A1">
      <w:r w:rsidRPr="00262B1E">
        <w:t>FAST</w:t>
      </w:r>
      <w:r w:rsidR="00F2511B" w:rsidRPr="00262B1E">
        <w:t xml:space="preserve"> – </w:t>
      </w:r>
      <w:r w:rsidRPr="00262B1E">
        <w:t>Feature from Accelerated Segment Test</w:t>
      </w:r>
    </w:p>
    <w:p w14:paraId="6B27816C" w14:textId="5258FC18" w:rsidR="000015E1" w:rsidRPr="00262B1E" w:rsidRDefault="000015E1" w:rsidP="00F629A1">
      <w:r w:rsidRPr="00262B1E">
        <w:t>SIFT</w:t>
      </w:r>
      <w:r w:rsidR="00F2511B" w:rsidRPr="00262B1E">
        <w:t xml:space="preserve"> – </w:t>
      </w:r>
      <w:r w:rsidR="005803A8" w:rsidRPr="00262B1E">
        <w:t>Scale Invariant Feature transform</w:t>
      </w:r>
    </w:p>
    <w:p w14:paraId="659CEF10" w14:textId="40D0E10E" w:rsidR="000015E1" w:rsidRPr="00262B1E" w:rsidRDefault="000015E1" w:rsidP="00F629A1">
      <w:r w:rsidRPr="00262B1E">
        <w:t>SURF</w:t>
      </w:r>
      <w:r w:rsidR="00F2511B" w:rsidRPr="00262B1E">
        <w:t xml:space="preserve"> – </w:t>
      </w:r>
      <w:r w:rsidRPr="00262B1E">
        <w:t>Speeded-Up Robust Features</w:t>
      </w:r>
    </w:p>
    <w:p w14:paraId="508C2921" w14:textId="77777777" w:rsidR="00394B38" w:rsidRDefault="005803A8" w:rsidP="00F629A1">
      <w:r w:rsidRPr="00262B1E">
        <w:t>BRIEF – Binary Robust Independent Elementary Features</w:t>
      </w:r>
    </w:p>
    <w:p w14:paraId="2C12BB8B" w14:textId="77777777" w:rsidR="00FF0033" w:rsidRPr="00262B1E" w:rsidRDefault="005803A8" w:rsidP="00F629A1">
      <w:r w:rsidRPr="00262B1E">
        <w:t>BRISK – Binary Robust Invariant Scalable Keypoints</w:t>
      </w:r>
    </w:p>
    <w:sectPr w:rsidR="00FF0033" w:rsidRPr="00262B1E" w:rsidSect="00227CEB">
      <w:footerReference w:type="default" r:id="rId29"/>
      <w:pgSz w:w="11906" w:h="16838"/>
      <w:pgMar w:top="1417" w:right="1417" w:bottom="1417" w:left="1417"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vratislav.harabis Harabiš" w:date="2016-12-23T21:07:00Z" w:initials="vH">
    <w:p w14:paraId="53500FB9" w14:textId="77777777" w:rsidR="00227CEB" w:rsidRDefault="00227CEB">
      <w:pPr>
        <w:pStyle w:val="CommentText"/>
      </w:pPr>
      <w:r>
        <w:rPr>
          <w:rStyle w:val="CommentReference"/>
        </w:rPr>
        <w:annotationRef/>
      </w:r>
      <w:r>
        <w:t>Přeformulovat. Abstrakt nemá popisovat práci po jednotlivých kapitolách, ale obecně shrnout celou práci (bez nějakého členění). To jestli obsahuje literární rešerši nebo ne není v abstraktu podstatné.</w:t>
      </w:r>
    </w:p>
  </w:comment>
  <w:comment w:id="22" w:author="vratislav.harabis Harabiš" w:date="2016-12-23T21:08:00Z" w:initials="vH">
    <w:p w14:paraId="417820DF" w14:textId="77777777" w:rsidR="00227CEB" w:rsidRDefault="00227CEB">
      <w:pPr>
        <w:pStyle w:val="CommentText"/>
      </w:pPr>
      <w:r>
        <w:rPr>
          <w:rStyle w:val="CommentReference"/>
        </w:rPr>
        <w:annotationRef/>
      </w:r>
      <w:r>
        <w:t>Ph.D. titul (a všechny tituly za jménem) se odděluje čárkou.</w:t>
      </w:r>
    </w:p>
  </w:comment>
  <w:comment w:id="40" w:author="vratislav.harabis Harabiš" w:date="2016-12-23T21:10:00Z" w:initials="vH">
    <w:p w14:paraId="4EF43D27" w14:textId="77777777" w:rsidR="00227CEB" w:rsidRDefault="00227CEB">
      <w:pPr>
        <w:pStyle w:val="CommentText"/>
      </w:pPr>
      <w:r>
        <w:t>„</w:t>
      </w:r>
      <w:r>
        <w:rPr>
          <w:rStyle w:val="CommentReference"/>
        </w:rPr>
        <w:annotationRef/>
      </w:r>
      <w:r>
        <w:t>Vybuildovaných“ určitě ne. Spíše bych použil české slovo „sestavených“ nebo možná lépe „kompilovaných“</w:t>
      </w:r>
    </w:p>
  </w:comment>
  <w:comment w:id="65" w:author="vratislav.harabis Harabiš" w:date="2016-12-24T01:35:00Z" w:initials="vH">
    <w:p w14:paraId="2E7D395D" w14:textId="7138D6C8" w:rsidR="00227CEB" w:rsidRDefault="00227CEB">
      <w:pPr>
        <w:pStyle w:val="CommentText"/>
      </w:pPr>
      <w:r>
        <w:rPr>
          <w:rStyle w:val="CommentReference"/>
        </w:rPr>
        <w:annotationRef/>
      </w:r>
      <w:r>
        <w:t>Nedává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500FB9" w15:done="0"/>
  <w15:commentEx w15:paraId="417820DF" w15:done="0"/>
  <w15:commentEx w15:paraId="4EF43D27" w15:done="1"/>
  <w15:commentEx w15:paraId="2E7D395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750DFA" w14:textId="77777777" w:rsidR="006C3E7F" w:rsidRDefault="006C3E7F" w:rsidP="001B768B">
      <w:pPr>
        <w:spacing w:after="0" w:line="240" w:lineRule="auto"/>
      </w:pPr>
      <w:r>
        <w:separator/>
      </w:r>
    </w:p>
  </w:endnote>
  <w:endnote w:type="continuationSeparator" w:id="0">
    <w:p w14:paraId="2C825669" w14:textId="77777777" w:rsidR="006C3E7F" w:rsidRDefault="006C3E7F" w:rsidP="001B7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067313"/>
      <w:docPartObj>
        <w:docPartGallery w:val="Page Numbers (Bottom of Page)"/>
        <w:docPartUnique/>
      </w:docPartObj>
    </w:sdtPr>
    <w:sdtContent>
      <w:p w14:paraId="679A87B7" w14:textId="7F5461B2" w:rsidR="00227CEB" w:rsidRDefault="00227CEB">
        <w:pPr>
          <w:pStyle w:val="Footer"/>
          <w:jc w:val="center"/>
        </w:pPr>
        <w:r>
          <w:fldChar w:fldCharType="begin"/>
        </w:r>
        <w:r>
          <w:instrText>PAGE   \* MERGEFORMAT</w:instrText>
        </w:r>
        <w:r>
          <w:fldChar w:fldCharType="separate"/>
        </w:r>
        <w:r w:rsidR="003F6A2E">
          <w:rPr>
            <w:noProof/>
          </w:rPr>
          <w:t>24</w:t>
        </w:r>
        <w:r>
          <w:fldChar w:fldCharType="end"/>
        </w:r>
      </w:p>
    </w:sdtContent>
  </w:sdt>
  <w:p w14:paraId="2E557044" w14:textId="77777777" w:rsidR="00227CEB" w:rsidRDefault="00227C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663511" w14:textId="77777777" w:rsidR="006C3E7F" w:rsidRDefault="006C3E7F" w:rsidP="001B768B">
      <w:pPr>
        <w:spacing w:after="0" w:line="240" w:lineRule="auto"/>
      </w:pPr>
      <w:r>
        <w:separator/>
      </w:r>
    </w:p>
  </w:footnote>
  <w:footnote w:type="continuationSeparator" w:id="0">
    <w:p w14:paraId="5BE7A214" w14:textId="77777777" w:rsidR="006C3E7F" w:rsidRDefault="006C3E7F" w:rsidP="001B7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1EDF"/>
    <w:multiLevelType w:val="hybridMultilevel"/>
    <w:tmpl w:val="0FC68318"/>
    <w:lvl w:ilvl="0" w:tplc="B8761BF0">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A137E56"/>
    <w:multiLevelType w:val="multilevel"/>
    <w:tmpl w:val="04050025"/>
    <w:lvl w:ilvl="0">
      <w:start w:val="1"/>
      <w:numFmt w:val="decimal"/>
      <w:pStyle w:val="Heading1"/>
      <w:lvlText w:val="%1"/>
      <w:lvlJc w:val="left"/>
      <w:pPr>
        <w:ind w:left="2984" w:hanging="432"/>
      </w:pPr>
    </w:lvl>
    <w:lvl w:ilvl="1">
      <w:start w:val="1"/>
      <w:numFmt w:val="decimal"/>
      <w:pStyle w:val="Heading2"/>
      <w:lvlText w:val="%1.%2"/>
      <w:lvlJc w:val="left"/>
      <w:pPr>
        <w:ind w:left="201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4E7638"/>
    <w:multiLevelType w:val="hybridMultilevel"/>
    <w:tmpl w:val="36C0C7BC"/>
    <w:lvl w:ilvl="0" w:tplc="B8761BF0">
      <w:start w:val="1"/>
      <w:numFmt w:val="decimal"/>
      <w:lvlText w:val="(%1)"/>
      <w:lvlJc w:val="right"/>
      <w:pPr>
        <w:ind w:left="2628"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29A1C0F"/>
    <w:multiLevelType w:val="hybridMultilevel"/>
    <w:tmpl w:val="581CB20C"/>
    <w:lvl w:ilvl="0" w:tplc="DE18E99A">
      <w:start w:val="1"/>
      <w:numFmt w:val="decimal"/>
      <w:pStyle w:val="Title"/>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DDE697A"/>
    <w:multiLevelType w:val="hybridMultilevel"/>
    <w:tmpl w:val="762003A0"/>
    <w:lvl w:ilvl="0" w:tplc="AAF61A40">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CCE6B85"/>
    <w:multiLevelType w:val="hybridMultilevel"/>
    <w:tmpl w:val="A604885A"/>
    <w:lvl w:ilvl="0" w:tplc="878EF74C">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7D86AC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3F557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5F1EC5"/>
    <w:multiLevelType w:val="hybridMultilevel"/>
    <w:tmpl w:val="51F0B50E"/>
    <w:lvl w:ilvl="0" w:tplc="ABBE23D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C911DAB"/>
    <w:multiLevelType w:val="hybridMultilevel"/>
    <w:tmpl w:val="B4440268"/>
    <w:lvl w:ilvl="0" w:tplc="84AAEE0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F9C5387"/>
    <w:multiLevelType w:val="hybridMultilevel"/>
    <w:tmpl w:val="6FCA29D2"/>
    <w:lvl w:ilvl="0" w:tplc="21F4E638">
      <w:start w:val="6"/>
      <w:numFmt w:val="bullet"/>
      <w:lvlText w:val="-"/>
      <w:lvlJc w:val="left"/>
      <w:pPr>
        <w:ind w:left="2345" w:hanging="360"/>
      </w:pPr>
      <w:rPr>
        <w:rFonts w:ascii="Times New Roman" w:eastAsiaTheme="minorHAnsi" w:hAnsi="Times New Roman" w:cs="Times New Roman" w:hint="default"/>
      </w:rPr>
    </w:lvl>
    <w:lvl w:ilvl="1" w:tplc="04050003" w:tentative="1">
      <w:start w:val="1"/>
      <w:numFmt w:val="bullet"/>
      <w:lvlText w:val="o"/>
      <w:lvlJc w:val="left"/>
      <w:pPr>
        <w:ind w:left="3065" w:hanging="360"/>
      </w:pPr>
      <w:rPr>
        <w:rFonts w:ascii="Courier New" w:hAnsi="Courier New" w:cs="Courier New" w:hint="default"/>
      </w:rPr>
    </w:lvl>
    <w:lvl w:ilvl="2" w:tplc="04050005" w:tentative="1">
      <w:start w:val="1"/>
      <w:numFmt w:val="bullet"/>
      <w:lvlText w:val=""/>
      <w:lvlJc w:val="left"/>
      <w:pPr>
        <w:ind w:left="3785" w:hanging="360"/>
      </w:pPr>
      <w:rPr>
        <w:rFonts w:ascii="Wingdings" w:hAnsi="Wingdings" w:hint="default"/>
      </w:rPr>
    </w:lvl>
    <w:lvl w:ilvl="3" w:tplc="04050001" w:tentative="1">
      <w:start w:val="1"/>
      <w:numFmt w:val="bullet"/>
      <w:lvlText w:val=""/>
      <w:lvlJc w:val="left"/>
      <w:pPr>
        <w:ind w:left="4505" w:hanging="360"/>
      </w:pPr>
      <w:rPr>
        <w:rFonts w:ascii="Symbol" w:hAnsi="Symbol" w:hint="default"/>
      </w:rPr>
    </w:lvl>
    <w:lvl w:ilvl="4" w:tplc="04050003" w:tentative="1">
      <w:start w:val="1"/>
      <w:numFmt w:val="bullet"/>
      <w:lvlText w:val="o"/>
      <w:lvlJc w:val="left"/>
      <w:pPr>
        <w:ind w:left="5225" w:hanging="360"/>
      </w:pPr>
      <w:rPr>
        <w:rFonts w:ascii="Courier New" w:hAnsi="Courier New" w:cs="Courier New" w:hint="default"/>
      </w:rPr>
    </w:lvl>
    <w:lvl w:ilvl="5" w:tplc="04050005" w:tentative="1">
      <w:start w:val="1"/>
      <w:numFmt w:val="bullet"/>
      <w:lvlText w:val=""/>
      <w:lvlJc w:val="left"/>
      <w:pPr>
        <w:ind w:left="5945" w:hanging="360"/>
      </w:pPr>
      <w:rPr>
        <w:rFonts w:ascii="Wingdings" w:hAnsi="Wingdings" w:hint="default"/>
      </w:rPr>
    </w:lvl>
    <w:lvl w:ilvl="6" w:tplc="04050001" w:tentative="1">
      <w:start w:val="1"/>
      <w:numFmt w:val="bullet"/>
      <w:lvlText w:val=""/>
      <w:lvlJc w:val="left"/>
      <w:pPr>
        <w:ind w:left="6665" w:hanging="360"/>
      </w:pPr>
      <w:rPr>
        <w:rFonts w:ascii="Symbol" w:hAnsi="Symbol" w:hint="default"/>
      </w:rPr>
    </w:lvl>
    <w:lvl w:ilvl="7" w:tplc="04050003" w:tentative="1">
      <w:start w:val="1"/>
      <w:numFmt w:val="bullet"/>
      <w:lvlText w:val="o"/>
      <w:lvlJc w:val="left"/>
      <w:pPr>
        <w:ind w:left="7385" w:hanging="360"/>
      </w:pPr>
      <w:rPr>
        <w:rFonts w:ascii="Courier New" w:hAnsi="Courier New" w:cs="Courier New" w:hint="default"/>
      </w:rPr>
    </w:lvl>
    <w:lvl w:ilvl="8" w:tplc="04050005" w:tentative="1">
      <w:start w:val="1"/>
      <w:numFmt w:val="bullet"/>
      <w:lvlText w:val=""/>
      <w:lvlJc w:val="left"/>
      <w:pPr>
        <w:ind w:left="8105" w:hanging="360"/>
      </w:pPr>
      <w:rPr>
        <w:rFonts w:ascii="Wingdings" w:hAnsi="Wingdings" w:hint="default"/>
      </w:rPr>
    </w:lvl>
  </w:abstractNum>
  <w:num w:numId="1">
    <w:abstractNumId w:val="1"/>
  </w:num>
  <w:num w:numId="2">
    <w:abstractNumId w:val="1"/>
  </w:num>
  <w:num w:numId="3">
    <w:abstractNumId w:val="6"/>
  </w:num>
  <w:num w:numId="4">
    <w:abstractNumId w:val="3"/>
  </w:num>
  <w:num w:numId="5">
    <w:abstractNumId w:val="3"/>
    <w:lvlOverride w:ilvl="0">
      <w:startOverride w:val="1"/>
    </w:lvlOverride>
  </w:num>
  <w:num w:numId="6">
    <w:abstractNumId w:val="7"/>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4"/>
  </w:num>
  <w:num w:numId="13">
    <w:abstractNumId w:val="5"/>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atislav.harabis Harabiš">
    <w15:presenceInfo w15:providerId="Windows Live" w15:userId="999ec3338f815f76"/>
  </w15:person>
  <w15:person w15:author="kristyna.labudova@gmail.com">
    <w15:presenceInfo w15:providerId="Windows Live" w15:userId="b1abfe43dac8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677"/>
    <w:rsid w:val="000015E1"/>
    <w:rsid w:val="000207AF"/>
    <w:rsid w:val="0002396B"/>
    <w:rsid w:val="000247BE"/>
    <w:rsid w:val="00042200"/>
    <w:rsid w:val="00053ED1"/>
    <w:rsid w:val="0005530D"/>
    <w:rsid w:val="000B058C"/>
    <w:rsid w:val="000C3A94"/>
    <w:rsid w:val="000D12B0"/>
    <w:rsid w:val="000D1659"/>
    <w:rsid w:val="000D591A"/>
    <w:rsid w:val="000E24FD"/>
    <w:rsid w:val="000F657D"/>
    <w:rsid w:val="000F69E1"/>
    <w:rsid w:val="001158F6"/>
    <w:rsid w:val="00134C09"/>
    <w:rsid w:val="00141AD1"/>
    <w:rsid w:val="0014356C"/>
    <w:rsid w:val="00151F04"/>
    <w:rsid w:val="00187975"/>
    <w:rsid w:val="00192610"/>
    <w:rsid w:val="00196495"/>
    <w:rsid w:val="001A2B04"/>
    <w:rsid w:val="001B36D1"/>
    <w:rsid w:val="001B5BBD"/>
    <w:rsid w:val="001B768B"/>
    <w:rsid w:val="001C226C"/>
    <w:rsid w:val="001D0B1B"/>
    <w:rsid w:val="001D328B"/>
    <w:rsid w:val="001E4A67"/>
    <w:rsid w:val="001E6398"/>
    <w:rsid w:val="001F4CB1"/>
    <w:rsid w:val="001F6C8D"/>
    <w:rsid w:val="002229B5"/>
    <w:rsid w:val="00227CEB"/>
    <w:rsid w:val="00250C43"/>
    <w:rsid w:val="00262B1E"/>
    <w:rsid w:val="00267436"/>
    <w:rsid w:val="00285F74"/>
    <w:rsid w:val="00297606"/>
    <w:rsid w:val="00297FF5"/>
    <w:rsid w:val="002A302B"/>
    <w:rsid w:val="002A6213"/>
    <w:rsid w:val="002E110C"/>
    <w:rsid w:val="002F13E2"/>
    <w:rsid w:val="002F5D82"/>
    <w:rsid w:val="00305B16"/>
    <w:rsid w:val="00316F6D"/>
    <w:rsid w:val="00330508"/>
    <w:rsid w:val="00345A23"/>
    <w:rsid w:val="0035167E"/>
    <w:rsid w:val="0035173D"/>
    <w:rsid w:val="0037630B"/>
    <w:rsid w:val="0037649D"/>
    <w:rsid w:val="00382B20"/>
    <w:rsid w:val="003929D6"/>
    <w:rsid w:val="003936F2"/>
    <w:rsid w:val="00394B38"/>
    <w:rsid w:val="003B1790"/>
    <w:rsid w:val="003B66AC"/>
    <w:rsid w:val="003C4666"/>
    <w:rsid w:val="003C77B5"/>
    <w:rsid w:val="003D63BF"/>
    <w:rsid w:val="003F25E9"/>
    <w:rsid w:val="003F6A2E"/>
    <w:rsid w:val="004063C3"/>
    <w:rsid w:val="00406C22"/>
    <w:rsid w:val="00406FDB"/>
    <w:rsid w:val="004229E3"/>
    <w:rsid w:val="00443501"/>
    <w:rsid w:val="00446843"/>
    <w:rsid w:val="00452F02"/>
    <w:rsid w:val="00463A07"/>
    <w:rsid w:val="004827C7"/>
    <w:rsid w:val="0048617D"/>
    <w:rsid w:val="004864A9"/>
    <w:rsid w:val="00495ECA"/>
    <w:rsid w:val="004A00CB"/>
    <w:rsid w:val="004B0B26"/>
    <w:rsid w:val="004B6F00"/>
    <w:rsid w:val="004C54C3"/>
    <w:rsid w:val="004F0809"/>
    <w:rsid w:val="005001C4"/>
    <w:rsid w:val="00513BF7"/>
    <w:rsid w:val="0053352B"/>
    <w:rsid w:val="00542932"/>
    <w:rsid w:val="005533AB"/>
    <w:rsid w:val="0055442B"/>
    <w:rsid w:val="005558FF"/>
    <w:rsid w:val="005803A8"/>
    <w:rsid w:val="00583946"/>
    <w:rsid w:val="005A25A0"/>
    <w:rsid w:val="005A723C"/>
    <w:rsid w:val="005B0BAA"/>
    <w:rsid w:val="005C1A74"/>
    <w:rsid w:val="005F76C3"/>
    <w:rsid w:val="0064059E"/>
    <w:rsid w:val="006533F0"/>
    <w:rsid w:val="00692BF3"/>
    <w:rsid w:val="006A476D"/>
    <w:rsid w:val="006C3E7F"/>
    <w:rsid w:val="006C468D"/>
    <w:rsid w:val="006E0B61"/>
    <w:rsid w:val="006F0939"/>
    <w:rsid w:val="006F78FC"/>
    <w:rsid w:val="00704955"/>
    <w:rsid w:val="0071057B"/>
    <w:rsid w:val="0071711C"/>
    <w:rsid w:val="00723843"/>
    <w:rsid w:val="00723AFE"/>
    <w:rsid w:val="007312DC"/>
    <w:rsid w:val="00731475"/>
    <w:rsid w:val="00770194"/>
    <w:rsid w:val="00776A25"/>
    <w:rsid w:val="0079105D"/>
    <w:rsid w:val="007B5A86"/>
    <w:rsid w:val="007C086A"/>
    <w:rsid w:val="007C7BEC"/>
    <w:rsid w:val="007D1747"/>
    <w:rsid w:val="007E1142"/>
    <w:rsid w:val="007E373F"/>
    <w:rsid w:val="00802138"/>
    <w:rsid w:val="0081248E"/>
    <w:rsid w:val="00821473"/>
    <w:rsid w:val="0083572D"/>
    <w:rsid w:val="00864A57"/>
    <w:rsid w:val="0089226F"/>
    <w:rsid w:val="008B487C"/>
    <w:rsid w:val="008C51FA"/>
    <w:rsid w:val="008C5ED3"/>
    <w:rsid w:val="008E0A01"/>
    <w:rsid w:val="008E15F1"/>
    <w:rsid w:val="008E2387"/>
    <w:rsid w:val="008E23F8"/>
    <w:rsid w:val="008E75AA"/>
    <w:rsid w:val="009009DB"/>
    <w:rsid w:val="00901002"/>
    <w:rsid w:val="009029E3"/>
    <w:rsid w:val="0090402A"/>
    <w:rsid w:val="00914E66"/>
    <w:rsid w:val="00934B27"/>
    <w:rsid w:val="00940D59"/>
    <w:rsid w:val="00944698"/>
    <w:rsid w:val="00947848"/>
    <w:rsid w:val="00980D68"/>
    <w:rsid w:val="009D3147"/>
    <w:rsid w:val="009F606E"/>
    <w:rsid w:val="00A15546"/>
    <w:rsid w:val="00A2002A"/>
    <w:rsid w:val="00A2559F"/>
    <w:rsid w:val="00A35C9A"/>
    <w:rsid w:val="00A370A0"/>
    <w:rsid w:val="00A55254"/>
    <w:rsid w:val="00A57DD2"/>
    <w:rsid w:val="00AB36EE"/>
    <w:rsid w:val="00AB4A21"/>
    <w:rsid w:val="00AC2123"/>
    <w:rsid w:val="00AC3DF8"/>
    <w:rsid w:val="00AC556E"/>
    <w:rsid w:val="00AD17E5"/>
    <w:rsid w:val="00AD727D"/>
    <w:rsid w:val="00AF44C2"/>
    <w:rsid w:val="00B2718E"/>
    <w:rsid w:val="00B51B21"/>
    <w:rsid w:val="00B52149"/>
    <w:rsid w:val="00B563CE"/>
    <w:rsid w:val="00B572BF"/>
    <w:rsid w:val="00B60DB2"/>
    <w:rsid w:val="00B82DFE"/>
    <w:rsid w:val="00B846E9"/>
    <w:rsid w:val="00BA5F1E"/>
    <w:rsid w:val="00BB0DC8"/>
    <w:rsid w:val="00BC2F0E"/>
    <w:rsid w:val="00BC491B"/>
    <w:rsid w:val="00BC4B33"/>
    <w:rsid w:val="00BD2B5E"/>
    <w:rsid w:val="00BD2F14"/>
    <w:rsid w:val="00BD3167"/>
    <w:rsid w:val="00BF4074"/>
    <w:rsid w:val="00C0404A"/>
    <w:rsid w:val="00C04323"/>
    <w:rsid w:val="00C178D8"/>
    <w:rsid w:val="00C24105"/>
    <w:rsid w:val="00C564DF"/>
    <w:rsid w:val="00C57EA5"/>
    <w:rsid w:val="00C62E2D"/>
    <w:rsid w:val="00C6515C"/>
    <w:rsid w:val="00C86EBD"/>
    <w:rsid w:val="00C93208"/>
    <w:rsid w:val="00C94A4D"/>
    <w:rsid w:val="00CA3031"/>
    <w:rsid w:val="00CA5E01"/>
    <w:rsid w:val="00CC53EE"/>
    <w:rsid w:val="00CE0677"/>
    <w:rsid w:val="00CE1BFE"/>
    <w:rsid w:val="00CE48ED"/>
    <w:rsid w:val="00CE677C"/>
    <w:rsid w:val="00D222E3"/>
    <w:rsid w:val="00D52444"/>
    <w:rsid w:val="00D63169"/>
    <w:rsid w:val="00D63D85"/>
    <w:rsid w:val="00D76DB5"/>
    <w:rsid w:val="00D80361"/>
    <w:rsid w:val="00D978D7"/>
    <w:rsid w:val="00DA6180"/>
    <w:rsid w:val="00DA7B95"/>
    <w:rsid w:val="00DC1818"/>
    <w:rsid w:val="00DE3A5C"/>
    <w:rsid w:val="00E00C64"/>
    <w:rsid w:val="00E07307"/>
    <w:rsid w:val="00E077F7"/>
    <w:rsid w:val="00E21BA3"/>
    <w:rsid w:val="00E3543B"/>
    <w:rsid w:val="00E41AEC"/>
    <w:rsid w:val="00E4534C"/>
    <w:rsid w:val="00E50DFC"/>
    <w:rsid w:val="00EB6103"/>
    <w:rsid w:val="00EC2D00"/>
    <w:rsid w:val="00EC4001"/>
    <w:rsid w:val="00ED1590"/>
    <w:rsid w:val="00EF24B6"/>
    <w:rsid w:val="00EF5F0C"/>
    <w:rsid w:val="00F20E4C"/>
    <w:rsid w:val="00F2511B"/>
    <w:rsid w:val="00F27757"/>
    <w:rsid w:val="00F60730"/>
    <w:rsid w:val="00F629A1"/>
    <w:rsid w:val="00F73F14"/>
    <w:rsid w:val="00FA3328"/>
    <w:rsid w:val="00FB62D9"/>
    <w:rsid w:val="00FC45BA"/>
    <w:rsid w:val="00FE323A"/>
    <w:rsid w:val="00FE7FF3"/>
    <w:rsid w:val="00FF0033"/>
    <w:rsid w:val="00FF17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2409"/>
  <w15:chartTrackingRefBased/>
  <w15:docId w15:val="{51D17721-EE88-44F1-BFA8-967BA84C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První odstavec"/>
    <w:next w:val="NoSpacing"/>
    <w:qFormat/>
    <w:rsid w:val="00B563CE"/>
    <w:pPr>
      <w:spacing w:line="312"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DE3A5C"/>
    <w:pPr>
      <w:keepNext/>
      <w:keepLines/>
      <w:numPr>
        <w:numId w:val="1"/>
      </w:numPr>
      <w:spacing w:before="240" w:after="0"/>
      <w:ind w:left="432"/>
      <w:outlineLvl w:val="0"/>
    </w:pPr>
    <w:rPr>
      <w:rFonts w:eastAsiaTheme="majorEastAsia" w:cstheme="majorBidi"/>
      <w:b/>
      <w:smallCaps/>
      <w:color w:val="000000" w:themeColor="text1"/>
      <w:sz w:val="28"/>
      <w:szCs w:val="32"/>
    </w:rPr>
  </w:style>
  <w:style w:type="paragraph" w:styleId="Heading2">
    <w:name w:val="heading 2"/>
    <w:basedOn w:val="Normal"/>
    <w:next w:val="Normal"/>
    <w:link w:val="Heading2Char"/>
    <w:uiPriority w:val="9"/>
    <w:unhideWhenUsed/>
    <w:qFormat/>
    <w:rsid w:val="00F629A1"/>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629A1"/>
    <w:pPr>
      <w:keepNext/>
      <w:keepLines/>
      <w:numPr>
        <w:ilvl w:val="2"/>
        <w:numId w:val="1"/>
      </w:numPr>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8E15F1"/>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C5E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C5E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C5E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C5E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3F8"/>
    <w:pPr>
      <w:numPr>
        <w:numId w:val="4"/>
      </w:numPr>
      <w:spacing w:before="120" w:after="12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8E23F8"/>
    <w:rPr>
      <w:rFonts w:ascii="Times New Roman" w:eastAsiaTheme="majorEastAsia" w:hAnsi="Times New Roman" w:cstheme="majorBidi"/>
      <w:spacing w:val="-10"/>
      <w:kern w:val="28"/>
      <w:sz w:val="40"/>
      <w:szCs w:val="56"/>
    </w:rPr>
  </w:style>
  <w:style w:type="character" w:customStyle="1" w:styleId="Heading2Char">
    <w:name w:val="Heading 2 Char"/>
    <w:basedOn w:val="DefaultParagraphFont"/>
    <w:link w:val="Heading2"/>
    <w:uiPriority w:val="9"/>
    <w:rsid w:val="00F629A1"/>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DE3A5C"/>
    <w:rPr>
      <w:rFonts w:ascii="Times New Roman" w:eastAsiaTheme="majorEastAsia" w:hAnsi="Times New Roman" w:cstheme="majorBidi"/>
      <w:b/>
      <w:smallCaps/>
      <w:color w:val="000000" w:themeColor="text1"/>
      <w:sz w:val="28"/>
      <w:szCs w:val="32"/>
    </w:rPr>
  </w:style>
  <w:style w:type="character" w:customStyle="1" w:styleId="Heading3Char">
    <w:name w:val="Heading 3 Char"/>
    <w:basedOn w:val="DefaultParagraphFont"/>
    <w:link w:val="Heading3"/>
    <w:uiPriority w:val="9"/>
    <w:rsid w:val="00F629A1"/>
    <w:rPr>
      <w:rFonts w:ascii="Times New Roman" w:eastAsiaTheme="majorEastAsia" w:hAnsi="Times New Roman" w:cstheme="majorBidi"/>
      <w:sz w:val="28"/>
      <w:szCs w:val="24"/>
    </w:rPr>
  </w:style>
  <w:style w:type="character" w:styleId="PlaceholderText">
    <w:name w:val="Placeholder Text"/>
    <w:basedOn w:val="DefaultParagraphFont"/>
    <w:uiPriority w:val="99"/>
    <w:semiHidden/>
    <w:rsid w:val="004864A9"/>
    <w:rPr>
      <w:color w:val="808080"/>
    </w:rPr>
  </w:style>
  <w:style w:type="table" w:styleId="TableGrid">
    <w:name w:val="Table Grid"/>
    <w:basedOn w:val="TableNormal"/>
    <w:uiPriority w:val="39"/>
    <w:rsid w:val="00D2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1B21"/>
    <w:pPr>
      <w:spacing w:after="200" w:line="240" w:lineRule="auto"/>
    </w:pPr>
    <w:rPr>
      <w:i/>
      <w:iCs/>
      <w:sz w:val="22"/>
      <w:szCs w:val="18"/>
    </w:rPr>
  </w:style>
  <w:style w:type="paragraph" w:styleId="ListParagraph">
    <w:name w:val="List Paragraph"/>
    <w:basedOn w:val="Normal"/>
    <w:uiPriority w:val="34"/>
    <w:qFormat/>
    <w:rsid w:val="000D1659"/>
    <w:pPr>
      <w:ind w:left="720"/>
      <w:contextualSpacing/>
    </w:pPr>
  </w:style>
  <w:style w:type="character" w:customStyle="1" w:styleId="Heading4Char">
    <w:name w:val="Heading 4 Char"/>
    <w:basedOn w:val="DefaultParagraphFont"/>
    <w:link w:val="Heading4"/>
    <w:uiPriority w:val="9"/>
    <w:rsid w:val="008E15F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8C5ED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C5ED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C5ED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C5E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6F00"/>
    <w:pPr>
      <w:numPr>
        <w:numId w:val="0"/>
      </w:numPr>
      <w:spacing w:line="259" w:lineRule="auto"/>
      <w:outlineLvl w:val="9"/>
    </w:pPr>
    <w:rPr>
      <w:rFonts w:asciiTheme="majorHAnsi" w:hAnsiTheme="majorHAnsi"/>
      <w:b w:val="0"/>
      <w:smallCaps w:val="0"/>
      <w:color w:val="2E74B5" w:themeColor="accent1" w:themeShade="BF"/>
      <w:sz w:val="32"/>
      <w:lang w:eastAsia="cs-CZ"/>
    </w:rPr>
  </w:style>
  <w:style w:type="paragraph" w:styleId="TOC1">
    <w:name w:val="toc 1"/>
    <w:basedOn w:val="Normal"/>
    <w:next w:val="Normal"/>
    <w:autoRedefine/>
    <w:uiPriority w:val="39"/>
    <w:unhideWhenUsed/>
    <w:rsid w:val="004B6F00"/>
    <w:pPr>
      <w:spacing w:after="100"/>
    </w:pPr>
  </w:style>
  <w:style w:type="paragraph" w:styleId="TOC2">
    <w:name w:val="toc 2"/>
    <w:basedOn w:val="Normal"/>
    <w:next w:val="Normal"/>
    <w:autoRedefine/>
    <w:uiPriority w:val="39"/>
    <w:unhideWhenUsed/>
    <w:rsid w:val="004B6F00"/>
    <w:pPr>
      <w:spacing w:after="100"/>
      <w:ind w:left="240"/>
    </w:pPr>
  </w:style>
  <w:style w:type="paragraph" w:styleId="TOC3">
    <w:name w:val="toc 3"/>
    <w:basedOn w:val="Normal"/>
    <w:next w:val="Normal"/>
    <w:autoRedefine/>
    <w:uiPriority w:val="39"/>
    <w:unhideWhenUsed/>
    <w:rsid w:val="004B6F00"/>
    <w:pPr>
      <w:spacing w:after="100"/>
      <w:ind w:left="480"/>
    </w:pPr>
  </w:style>
  <w:style w:type="character" w:styleId="Hyperlink">
    <w:name w:val="Hyperlink"/>
    <w:basedOn w:val="DefaultParagraphFont"/>
    <w:uiPriority w:val="99"/>
    <w:unhideWhenUsed/>
    <w:rsid w:val="004B6F00"/>
    <w:rPr>
      <w:color w:val="0563C1" w:themeColor="hyperlink"/>
      <w:u w:val="single"/>
    </w:rPr>
  </w:style>
  <w:style w:type="paragraph" w:styleId="Header">
    <w:name w:val="header"/>
    <w:basedOn w:val="Normal"/>
    <w:link w:val="HeaderChar"/>
    <w:uiPriority w:val="99"/>
    <w:unhideWhenUsed/>
    <w:rsid w:val="001B76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768B"/>
    <w:rPr>
      <w:rFonts w:ascii="Times New Roman" w:hAnsi="Times New Roman"/>
      <w:sz w:val="24"/>
    </w:rPr>
  </w:style>
  <w:style w:type="paragraph" w:styleId="Footer">
    <w:name w:val="footer"/>
    <w:basedOn w:val="Normal"/>
    <w:link w:val="FooterChar"/>
    <w:uiPriority w:val="99"/>
    <w:unhideWhenUsed/>
    <w:rsid w:val="001B76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768B"/>
    <w:rPr>
      <w:rFonts w:ascii="Times New Roman" w:hAnsi="Times New Roman"/>
      <w:sz w:val="24"/>
    </w:rPr>
  </w:style>
  <w:style w:type="paragraph" w:styleId="TableofFigures">
    <w:name w:val="table of figures"/>
    <w:basedOn w:val="Normal"/>
    <w:next w:val="Normal"/>
    <w:uiPriority w:val="99"/>
    <w:unhideWhenUsed/>
    <w:rsid w:val="00AC3DF8"/>
    <w:pPr>
      <w:spacing w:after="0"/>
    </w:pPr>
  </w:style>
  <w:style w:type="paragraph" w:styleId="NoSpacing">
    <w:name w:val="No Spacing"/>
    <w:basedOn w:val="Normal"/>
    <w:uiPriority w:val="1"/>
    <w:qFormat/>
    <w:rsid w:val="00B563CE"/>
    <w:pPr>
      <w:spacing w:after="0"/>
      <w:ind w:firstLine="0"/>
    </w:pPr>
  </w:style>
  <w:style w:type="character" w:styleId="CommentReference">
    <w:name w:val="annotation reference"/>
    <w:basedOn w:val="DefaultParagraphFont"/>
    <w:uiPriority w:val="99"/>
    <w:semiHidden/>
    <w:unhideWhenUsed/>
    <w:rsid w:val="00267436"/>
    <w:rPr>
      <w:sz w:val="16"/>
      <w:szCs w:val="16"/>
    </w:rPr>
  </w:style>
  <w:style w:type="paragraph" w:styleId="CommentText">
    <w:name w:val="annotation text"/>
    <w:basedOn w:val="Normal"/>
    <w:link w:val="CommentTextChar"/>
    <w:uiPriority w:val="99"/>
    <w:semiHidden/>
    <w:unhideWhenUsed/>
    <w:rsid w:val="00267436"/>
    <w:pPr>
      <w:spacing w:line="240" w:lineRule="auto"/>
    </w:pPr>
    <w:rPr>
      <w:sz w:val="20"/>
      <w:szCs w:val="20"/>
    </w:rPr>
  </w:style>
  <w:style w:type="character" w:customStyle="1" w:styleId="CommentTextChar">
    <w:name w:val="Comment Text Char"/>
    <w:basedOn w:val="DefaultParagraphFont"/>
    <w:link w:val="CommentText"/>
    <w:uiPriority w:val="99"/>
    <w:semiHidden/>
    <w:rsid w:val="002674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7436"/>
    <w:rPr>
      <w:b/>
      <w:bCs/>
    </w:rPr>
  </w:style>
  <w:style w:type="character" w:customStyle="1" w:styleId="CommentSubjectChar">
    <w:name w:val="Comment Subject Char"/>
    <w:basedOn w:val="CommentTextChar"/>
    <w:link w:val="CommentSubject"/>
    <w:uiPriority w:val="99"/>
    <w:semiHidden/>
    <w:rsid w:val="00267436"/>
    <w:rPr>
      <w:rFonts w:ascii="Times New Roman" w:hAnsi="Times New Roman"/>
      <w:b/>
      <w:bCs/>
      <w:sz w:val="20"/>
      <w:szCs w:val="20"/>
    </w:rPr>
  </w:style>
  <w:style w:type="paragraph" w:styleId="BalloonText">
    <w:name w:val="Balloon Text"/>
    <w:basedOn w:val="Normal"/>
    <w:link w:val="BalloonTextChar"/>
    <w:uiPriority w:val="99"/>
    <w:semiHidden/>
    <w:unhideWhenUsed/>
    <w:rsid w:val="00267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7436"/>
    <w:rPr>
      <w:rFonts w:ascii="Segoe UI" w:hAnsi="Segoe UI" w:cs="Segoe UI"/>
      <w:sz w:val="18"/>
      <w:szCs w:val="18"/>
    </w:rPr>
  </w:style>
  <w:style w:type="character" w:customStyle="1" w:styleId="apple-converted-space">
    <w:name w:val="apple-converted-space"/>
    <w:basedOn w:val="DefaultParagraphFont"/>
    <w:rsid w:val="00E21B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jpe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7FBBB-4408-4DE9-B744-815D2E5AF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18204</Words>
  <Characters>103767</Characters>
  <Application>Microsoft Office Word</Application>
  <DocSecurity>0</DocSecurity>
  <Lines>864</Lines>
  <Paragraphs>243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121728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kristyna.labudova@gmail.com</dc:creator>
  <cp:keywords/>
  <dc:description/>
  <cp:lastModifiedBy>Labudová Kristýna</cp:lastModifiedBy>
  <cp:revision>6</cp:revision>
  <cp:lastPrinted>2017-01-04T10:13:00Z</cp:lastPrinted>
  <dcterms:created xsi:type="dcterms:W3CDTF">2017-01-04T09:38:00Z</dcterms:created>
  <dcterms:modified xsi:type="dcterms:W3CDTF">2017-01-04T10:33:00Z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b6ff421b-b4f8-306a-87ee-e242c1f8f81d</vt:lpwstr>
  </property>
  <property fmtid="{D5CDD505-2E9C-101B-9397-08002B2CF9AE}" pid="4" name="Mendeley Citation Style_1">
    <vt:lpwstr>http://www.zotero.org/styles/iso690-numeric-brackets-cs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http://www.zotero.org/styles/iso690-author-date-cs</vt:lpwstr>
  </property>
  <property fmtid="{D5CDD505-2E9C-101B-9397-08002B2CF9AE}" pid="16" name="Mendeley Recent Style Name 5_1">
    <vt:lpwstr>ISO-690 (author-date, Czech)</vt:lpwstr>
  </property>
  <property fmtid="{D5CDD505-2E9C-101B-9397-08002B2CF9AE}" pid="17" name="Mendeley Recent Style Id 6_1">
    <vt:lpwstr>http://csl.mendeley.com/styles/6947853/iso690-author-date-FM-VSE</vt:lpwstr>
  </property>
  <property fmtid="{D5CDD505-2E9C-101B-9397-08002B2CF9AE}" pid="18" name="Mendeley Recent Style Name 6_1">
    <vt:lpwstr>ISO-690 (author-date, Czech) upraveno pro FM VŠE</vt:lpwstr>
  </property>
  <property fmtid="{D5CDD505-2E9C-101B-9397-08002B2CF9AE}" pid="19" name="Mendeley Recent Style Id 7_1">
    <vt:lpwstr>http://www.zotero.org/styles/iso690-numeric-brackets-cs</vt:lpwstr>
  </property>
  <property fmtid="{D5CDD505-2E9C-101B-9397-08002B2CF9AE}" pid="20" name="Mendeley Recent Style Name 7_1">
    <vt:lpwstr>ISO-690 (numeric, brackets, Czech)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