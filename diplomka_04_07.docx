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AEF4D" w14:textId="5D5AA70D" w:rsidR="00E50DFC" w:rsidRPr="00262B1E" w:rsidRDefault="001F6C8D" w:rsidP="004B6F00">
      <w:pPr>
        <w:pStyle w:val="Heading1"/>
        <w:numPr>
          <w:ilvl w:val="0"/>
          <w:numId w:val="0"/>
        </w:numPr>
        <w:ind w:left="432" w:hanging="432"/>
      </w:pPr>
      <w:bookmarkStart w:id="0" w:name="_Toc468643986"/>
      <w:bookmarkStart w:id="1" w:name="_Toc469236425"/>
      <w:bookmarkStart w:id="2" w:name="_Toc470253491"/>
      <w:bookmarkStart w:id="3" w:name="_Toc470255178"/>
      <w:r w:rsidRPr="00262B1E">
        <w:t>ABSTRAKT</w:t>
      </w:r>
      <w:bookmarkEnd w:id="0"/>
      <w:bookmarkEnd w:id="1"/>
      <w:bookmarkEnd w:id="2"/>
      <w:bookmarkEnd w:id="3"/>
    </w:p>
    <w:p w14:paraId="576B3922" w14:textId="692C1B0B" w:rsidR="001F6C8D" w:rsidRPr="00262B1E" w:rsidRDefault="003C77B5" w:rsidP="00B563CE">
      <w:pPr>
        <w:pStyle w:val="NoSpacing"/>
      </w:pPr>
      <w:commentRangeStart w:id="4"/>
      <w:r>
        <w:t xml:space="preserve">Tato práce se zabývá zpracováním snímků displeje embedded zařízení a jejich klasifikací. </w:t>
      </w:r>
      <w:r w:rsidR="002A302B">
        <w:t>Je zde rozebrána problematika odstranění šumu moar</w:t>
      </w:r>
      <w:r>
        <w:t xml:space="preserve">é </w:t>
      </w:r>
      <w:r w:rsidR="002A302B">
        <w:t xml:space="preserve">prostřednictvím filtrace ve spektru </w:t>
      </w:r>
      <w:r>
        <w:t xml:space="preserve">a </w:t>
      </w:r>
      <w:r w:rsidR="002A302B">
        <w:t>normalizace</w:t>
      </w:r>
      <w:r>
        <w:t xml:space="preserve"> obraz</w:t>
      </w:r>
      <w:r w:rsidR="002A302B">
        <w:t>u</w:t>
      </w:r>
      <w:r>
        <w:t xml:space="preserve"> pro další analýzu. Pro klasifikaci obrazů jsou využity </w:t>
      </w:r>
      <w:r w:rsidR="001C226C">
        <w:t xml:space="preserve">detektory významných bodů a </w:t>
      </w:r>
      <w:r>
        <w:t xml:space="preserve">deskriptory. </w:t>
      </w:r>
      <w:r w:rsidR="001C226C">
        <w:t xml:space="preserve">Hlavní důraz je kladen na detektory FAST a Harrisův detektor rohů a na deskriptory SURF, BRIEF a BRISK a jejich </w:t>
      </w:r>
      <w:r>
        <w:t>hodnocení z pohledu potenciálního přínosu pro tuto práci.</w:t>
      </w:r>
      <w:commentRangeEnd w:id="4"/>
      <w:r w:rsidR="00267436">
        <w:rPr>
          <w:rStyle w:val="CommentReference"/>
        </w:rPr>
        <w:commentReference w:id="4"/>
      </w:r>
    </w:p>
    <w:p w14:paraId="477BB73A" w14:textId="77777777" w:rsidR="001F6C8D" w:rsidRPr="00262B1E" w:rsidRDefault="001F6C8D"/>
    <w:p w14:paraId="7030F8CB" w14:textId="77777777" w:rsidR="001F6C8D" w:rsidRPr="00262B1E" w:rsidRDefault="001F6C8D" w:rsidP="004B6F00">
      <w:pPr>
        <w:pStyle w:val="Heading1"/>
        <w:numPr>
          <w:ilvl w:val="0"/>
          <w:numId w:val="0"/>
        </w:numPr>
        <w:ind w:left="432" w:hanging="432"/>
      </w:pPr>
      <w:bookmarkStart w:id="5" w:name="_Toc468643987"/>
      <w:bookmarkStart w:id="6" w:name="_Toc469236426"/>
      <w:bookmarkStart w:id="7" w:name="_Toc470253492"/>
      <w:bookmarkStart w:id="8" w:name="_Toc470255179"/>
      <w:r w:rsidRPr="00262B1E">
        <w:t>ABSTRACT</w:t>
      </w:r>
      <w:bookmarkEnd w:id="5"/>
      <w:bookmarkEnd w:id="6"/>
      <w:bookmarkEnd w:id="7"/>
      <w:bookmarkEnd w:id="8"/>
    </w:p>
    <w:p w14:paraId="21C583F3" w14:textId="46F4E4EA" w:rsidR="001F6C8D" w:rsidRPr="00262B1E" w:rsidRDefault="003C77B5" w:rsidP="00B563CE">
      <w:pPr>
        <w:pStyle w:val="NoSpacing"/>
      </w:pPr>
      <w:r>
        <w:t>This thesis concerns with processing of</w:t>
      </w:r>
      <w:r w:rsidR="00BC2F0E">
        <w:t xml:space="preserve"> embedded terminals</w:t>
      </w:r>
      <w:r w:rsidR="00BC2F0E">
        <w:rPr>
          <w:lang w:val="en-GB"/>
        </w:rPr>
        <w:t>’</w:t>
      </w:r>
      <w:r w:rsidR="00BC2F0E">
        <w:t xml:space="preserve"> images and their classification. </w:t>
      </w:r>
      <w:r w:rsidR="00AC2123">
        <w:t>There is problematics of moire noise reduction thought filtration in frequency doma</w:t>
      </w:r>
      <w:r w:rsidR="00227CEB">
        <w:t>in</w:t>
      </w:r>
      <w:r w:rsidR="00AC2123">
        <w:t xml:space="preserve"> and the image normalization for further processing analyzed. Keypoints detectors and d</w:t>
      </w:r>
      <w:r w:rsidR="00BC2F0E">
        <w:t xml:space="preserve">escriptors are used for image </w:t>
      </w:r>
      <w:r w:rsidR="00227CEB">
        <w:t>classification.</w:t>
      </w:r>
      <w:r w:rsidR="00BC2F0E">
        <w:t xml:space="preserve"> </w:t>
      </w:r>
      <w:r w:rsidR="00AC2123">
        <w:t xml:space="preserve">Detectors FAST and Harris corner detector and descriptors SURF, BRIEF and BRISK are emphasized as well as their evaluation in terms of potential </w:t>
      </w:r>
      <w:r w:rsidR="00227CEB">
        <w:t>contribution to this work.</w:t>
      </w:r>
    </w:p>
    <w:p w14:paraId="3163D306" w14:textId="77777777" w:rsidR="001F6C8D" w:rsidRDefault="001F6C8D"/>
    <w:p w14:paraId="5DA36D89" w14:textId="77777777" w:rsidR="00BC2F0E" w:rsidRDefault="00BC2F0E"/>
    <w:p w14:paraId="61AE113C" w14:textId="77777777" w:rsidR="00BC2F0E" w:rsidRDefault="00BC2F0E"/>
    <w:p w14:paraId="6DD81D49" w14:textId="77777777" w:rsidR="00BC2F0E" w:rsidRDefault="00BC2F0E"/>
    <w:p w14:paraId="16E86857" w14:textId="77777777" w:rsidR="00BC2F0E" w:rsidRDefault="00BC2F0E"/>
    <w:p w14:paraId="6CF79DF4" w14:textId="77777777" w:rsidR="00BC2F0E" w:rsidRDefault="00BC2F0E"/>
    <w:p w14:paraId="72739D5D" w14:textId="77777777" w:rsidR="00BC2F0E" w:rsidRPr="00262B1E" w:rsidRDefault="00BC2F0E"/>
    <w:p w14:paraId="5868DF36" w14:textId="77777777" w:rsidR="001F6C8D" w:rsidRPr="00262B1E" w:rsidRDefault="001F6C8D" w:rsidP="004B6F00">
      <w:pPr>
        <w:pStyle w:val="Heading1"/>
        <w:numPr>
          <w:ilvl w:val="0"/>
          <w:numId w:val="0"/>
        </w:numPr>
        <w:ind w:left="432" w:hanging="432"/>
      </w:pPr>
      <w:bookmarkStart w:id="9" w:name="_Toc468643988"/>
      <w:bookmarkStart w:id="10" w:name="_Toc469236427"/>
      <w:bookmarkStart w:id="11" w:name="_Toc470253493"/>
      <w:bookmarkStart w:id="12" w:name="_Toc470255180"/>
      <w:r w:rsidRPr="00262B1E">
        <w:t>KLÍČOVÁ SLOVA</w:t>
      </w:r>
      <w:bookmarkEnd w:id="9"/>
      <w:bookmarkEnd w:id="10"/>
      <w:bookmarkEnd w:id="11"/>
      <w:bookmarkEnd w:id="12"/>
    </w:p>
    <w:p w14:paraId="4A480025" w14:textId="77777777" w:rsidR="001F6C8D" w:rsidRPr="00262B1E" w:rsidRDefault="001F6C8D" w:rsidP="00B563CE">
      <w:pPr>
        <w:pStyle w:val="NoSpacing"/>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14:paraId="473A6A00" w14:textId="77777777" w:rsidR="001F6C8D" w:rsidRPr="00262B1E" w:rsidRDefault="001F6C8D" w:rsidP="004B6F00">
      <w:pPr>
        <w:pStyle w:val="Heading1"/>
        <w:numPr>
          <w:ilvl w:val="0"/>
          <w:numId w:val="0"/>
        </w:numPr>
        <w:ind w:left="432" w:hanging="432"/>
      </w:pPr>
      <w:bookmarkStart w:id="13" w:name="_Toc468643989"/>
      <w:bookmarkStart w:id="14" w:name="_Toc469236428"/>
      <w:bookmarkStart w:id="15" w:name="_Toc470253494"/>
      <w:bookmarkStart w:id="16" w:name="_Toc470255181"/>
      <w:r w:rsidRPr="00262B1E">
        <w:t>KEY WORDS</w:t>
      </w:r>
      <w:bookmarkEnd w:id="13"/>
      <w:bookmarkEnd w:id="14"/>
      <w:bookmarkEnd w:id="15"/>
      <w:bookmarkEnd w:id="16"/>
    </w:p>
    <w:p w14:paraId="270164AF" w14:textId="7447C895" w:rsidR="001F6C8D" w:rsidRPr="00262B1E" w:rsidRDefault="008E23F8" w:rsidP="00B563CE">
      <w:pPr>
        <w:pStyle w:val="NoSpacing"/>
      </w:pPr>
      <w:r w:rsidRPr="00262B1E">
        <w:t>Descriptors,</w:t>
      </w:r>
      <w:r w:rsidR="003C77B5">
        <w:t xml:space="preserve"> keypoint detection,</w:t>
      </w:r>
      <w:r w:rsidRPr="00262B1E">
        <w:t xml:space="preserve"> noise reduction, ima</w:t>
      </w:r>
      <w:r w:rsidR="00E21BA3">
        <w:t>ge enhancement, detection of regions of inter</w:t>
      </w:r>
      <w:r w:rsidRPr="00262B1E">
        <w:t>est, key regions matching, shape detection</w:t>
      </w:r>
    </w:p>
    <w:p w14:paraId="7B804983" w14:textId="77777777" w:rsidR="001F6C8D" w:rsidRPr="00262B1E" w:rsidRDefault="001F6C8D">
      <w:r w:rsidRPr="00262B1E">
        <w:br w:type="page"/>
      </w:r>
    </w:p>
    <w:p w14:paraId="039132C9" w14:textId="77777777" w:rsidR="001F6C8D" w:rsidRPr="00262B1E" w:rsidRDefault="001F6C8D"/>
    <w:p w14:paraId="7455F6CC" w14:textId="77777777" w:rsidR="001F6C8D" w:rsidRPr="00262B1E" w:rsidRDefault="001F6C8D"/>
    <w:p w14:paraId="20E9EFA4" w14:textId="77777777" w:rsidR="001F6C8D" w:rsidRPr="00262B1E" w:rsidRDefault="001F6C8D"/>
    <w:p w14:paraId="499B200C" w14:textId="77777777" w:rsidR="001F6C8D" w:rsidRPr="00262B1E" w:rsidRDefault="001F6C8D"/>
    <w:p w14:paraId="5F295269" w14:textId="77777777" w:rsidR="001F6C8D" w:rsidRPr="00262B1E" w:rsidRDefault="001F6C8D"/>
    <w:p w14:paraId="4F4B6F1E" w14:textId="77777777" w:rsidR="001F6C8D" w:rsidRPr="00262B1E" w:rsidRDefault="001F6C8D"/>
    <w:p w14:paraId="1BF2BE19" w14:textId="77777777" w:rsidR="001F6C8D" w:rsidRPr="00262B1E" w:rsidRDefault="001F6C8D"/>
    <w:p w14:paraId="4A7383A6" w14:textId="77777777" w:rsidR="001F6C8D" w:rsidRPr="00262B1E" w:rsidRDefault="001F6C8D"/>
    <w:p w14:paraId="4C8E447B" w14:textId="77777777" w:rsidR="001F6C8D" w:rsidRPr="00262B1E" w:rsidRDefault="001F6C8D"/>
    <w:p w14:paraId="08E5FFF9" w14:textId="77777777" w:rsidR="001F6C8D" w:rsidRPr="00262B1E" w:rsidRDefault="001F6C8D"/>
    <w:p w14:paraId="7A99AC66" w14:textId="77777777" w:rsidR="001F6C8D" w:rsidRPr="00262B1E" w:rsidRDefault="001F6C8D"/>
    <w:p w14:paraId="7477C70D" w14:textId="77777777" w:rsidR="001F6C8D" w:rsidRPr="00262B1E" w:rsidRDefault="001F6C8D"/>
    <w:p w14:paraId="321C439F" w14:textId="77777777" w:rsidR="001F6C8D" w:rsidRPr="00262B1E" w:rsidRDefault="001F6C8D" w:rsidP="004B6F00">
      <w:pPr>
        <w:pStyle w:val="Heading1"/>
        <w:numPr>
          <w:ilvl w:val="0"/>
          <w:numId w:val="0"/>
        </w:numPr>
        <w:ind w:left="432" w:hanging="432"/>
      </w:pPr>
      <w:bookmarkStart w:id="17" w:name="_Toc468643990"/>
      <w:bookmarkStart w:id="18" w:name="_Toc469236429"/>
      <w:bookmarkStart w:id="19" w:name="_Toc470253495"/>
      <w:bookmarkStart w:id="20" w:name="_Toc470255182"/>
      <w:r w:rsidRPr="00262B1E">
        <w:t>BIBLIOGRAFICKÁ CITACE</w:t>
      </w:r>
      <w:bookmarkEnd w:id="17"/>
      <w:bookmarkEnd w:id="18"/>
      <w:bookmarkEnd w:id="19"/>
      <w:bookmarkEnd w:id="20"/>
    </w:p>
    <w:p w14:paraId="015AF505" w14:textId="0FDAE2D4" w:rsidR="001F6C8D" w:rsidRPr="00262B1E" w:rsidRDefault="001F6C8D" w:rsidP="00B563CE">
      <w:pPr>
        <w:pStyle w:val="NoSpacing"/>
      </w:pPr>
      <w:r w:rsidRPr="00262B1E">
        <w:t xml:space="preserve">LABUDOVÁ, K. Zpracování obrazu pro ovládání robotické ruky. Brno: Vysoké učení technické v Brně, Fakulta elektrotechniky a komunikačních technologií, 2017. </w:t>
      </w:r>
      <w:r w:rsidR="00227CEB">
        <w:t>28</w:t>
      </w:r>
      <w:r w:rsidR="00D978D7">
        <w:t xml:space="preserve"> s. Vedoucí seminární</w:t>
      </w:r>
      <w:r w:rsidRPr="00262B1E">
        <w:t xml:space="preserve"> práce Ing. Vratislav </w:t>
      </w:r>
      <w:commentRangeStart w:id="21"/>
      <w:r w:rsidRPr="00262B1E">
        <w:t>Harabiš</w:t>
      </w:r>
      <w:commentRangeEnd w:id="21"/>
      <w:r w:rsidR="00267436">
        <w:rPr>
          <w:rStyle w:val="CommentReference"/>
        </w:rPr>
        <w:commentReference w:id="21"/>
      </w:r>
      <w:r w:rsidR="00267436">
        <w:t>,</w:t>
      </w:r>
      <w:r w:rsidRPr="00262B1E">
        <w:t xml:space="preserve"> Ph.D.</w:t>
      </w:r>
    </w:p>
    <w:p w14:paraId="19767485" w14:textId="77777777" w:rsidR="001F6C8D" w:rsidRPr="00262B1E" w:rsidRDefault="001F6C8D">
      <w:r w:rsidRPr="00262B1E">
        <w:br w:type="page"/>
      </w:r>
    </w:p>
    <w:p w14:paraId="7060D287" w14:textId="77777777" w:rsidR="001F6C8D" w:rsidRPr="00262B1E" w:rsidRDefault="001F6C8D" w:rsidP="004B6F00">
      <w:pPr>
        <w:pStyle w:val="Heading1"/>
        <w:numPr>
          <w:ilvl w:val="0"/>
          <w:numId w:val="0"/>
        </w:numPr>
        <w:ind w:left="432" w:hanging="432"/>
      </w:pPr>
      <w:bookmarkStart w:id="22" w:name="_Toc468643991"/>
      <w:bookmarkStart w:id="23" w:name="_Toc469236430"/>
      <w:bookmarkStart w:id="24" w:name="_Toc470253496"/>
      <w:bookmarkStart w:id="25" w:name="_Toc470255183"/>
      <w:r w:rsidRPr="00262B1E">
        <w:lastRenderedPageBreak/>
        <w:t>PROHLÁŠENÍ</w:t>
      </w:r>
      <w:bookmarkEnd w:id="22"/>
      <w:bookmarkEnd w:id="23"/>
      <w:bookmarkEnd w:id="24"/>
      <w:bookmarkEnd w:id="25"/>
    </w:p>
    <w:p w14:paraId="4D7983EF" w14:textId="6EFF51D4" w:rsidR="001F6C8D" w:rsidRPr="00262B1E" w:rsidRDefault="001F6C8D" w:rsidP="00B563CE">
      <w:pPr>
        <w:pStyle w:val="NoSpacing"/>
      </w:pPr>
      <w:r w:rsidRPr="00262B1E">
        <w:t>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w:t>
      </w:r>
      <w:r w:rsidR="00E21BA3">
        <w:t xml:space="preserve">a následků porušení ustanovení </w:t>
      </w:r>
      <w:r w:rsidR="00E21BA3">
        <w:rPr>
          <w:rFonts w:cs="Times New Roman"/>
        </w:rPr>
        <w:t>§</w:t>
      </w:r>
      <w:r w:rsidRPr="00262B1E">
        <w:t xml:space="preserve">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49C745DC" w14:textId="77777777"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14:paraId="7CCFE12F" w14:textId="77777777" w:rsidR="001F6C8D" w:rsidRPr="00262B1E" w:rsidRDefault="001F6C8D" w:rsidP="00D978D7">
      <w:pPr>
        <w:ind w:left="6372" w:firstLine="708"/>
      </w:pPr>
      <w:r w:rsidRPr="00262B1E">
        <w:t>podpis autora</w:t>
      </w:r>
    </w:p>
    <w:p w14:paraId="4DFEC73A" w14:textId="77777777" w:rsidR="001F6C8D" w:rsidRPr="00262B1E" w:rsidRDefault="001F6C8D"/>
    <w:p w14:paraId="422DDF5A" w14:textId="77777777" w:rsidR="001F6C8D" w:rsidRPr="00262B1E" w:rsidRDefault="001F6C8D"/>
    <w:p w14:paraId="74DE4D05" w14:textId="77777777" w:rsidR="001F6C8D" w:rsidRPr="00262B1E" w:rsidRDefault="001F6C8D"/>
    <w:p w14:paraId="0F3DA40B" w14:textId="77777777" w:rsidR="001F6C8D" w:rsidRPr="00262B1E" w:rsidRDefault="001F6C8D"/>
    <w:p w14:paraId="4ACAEAC6" w14:textId="77777777" w:rsidR="001F6C8D" w:rsidRPr="00262B1E" w:rsidRDefault="001F6C8D"/>
    <w:p w14:paraId="659D9148" w14:textId="77777777" w:rsidR="001F6C8D" w:rsidRPr="00262B1E" w:rsidRDefault="001F6C8D"/>
    <w:p w14:paraId="68DB71D0" w14:textId="77777777" w:rsidR="001F6C8D" w:rsidRPr="00262B1E" w:rsidRDefault="001F6C8D"/>
    <w:p w14:paraId="45AA1FAA" w14:textId="77777777" w:rsidR="001F6C8D" w:rsidRPr="00262B1E" w:rsidRDefault="001F6C8D" w:rsidP="004B6F00">
      <w:pPr>
        <w:pStyle w:val="Heading1"/>
        <w:numPr>
          <w:ilvl w:val="0"/>
          <w:numId w:val="0"/>
        </w:numPr>
        <w:ind w:left="432" w:hanging="432"/>
      </w:pPr>
      <w:bookmarkStart w:id="26" w:name="_Toc468643992"/>
      <w:bookmarkStart w:id="27" w:name="_Toc469236431"/>
      <w:bookmarkStart w:id="28" w:name="_Toc470253497"/>
      <w:bookmarkStart w:id="29" w:name="_Toc470255184"/>
      <w:r w:rsidRPr="00262B1E">
        <w:t>PODĚKOVÁNÍ</w:t>
      </w:r>
      <w:bookmarkEnd w:id="26"/>
      <w:bookmarkEnd w:id="27"/>
      <w:bookmarkEnd w:id="28"/>
      <w:bookmarkEnd w:id="29"/>
    </w:p>
    <w:p w14:paraId="7306CC4A" w14:textId="4C7AA891" w:rsidR="00E21BA3" w:rsidRDefault="00E21BA3" w:rsidP="00E21BA3">
      <w:pPr>
        <w:pStyle w:val="NoSpacing"/>
        <w:rPr>
          <w:shd w:val="clear" w:color="auto" w:fill="FFFFFF"/>
        </w:rPr>
      </w:pPr>
      <w:r>
        <w:rPr>
          <w:shd w:val="clear" w:color="auto" w:fill="FFFFFF"/>
        </w:rPr>
        <w:t>Chtěla bych poděkovat svému vedoucímu</w:t>
      </w:r>
      <w:r>
        <w:rPr>
          <w:rStyle w:val="apple-converted-space"/>
          <w:rFonts w:ascii="Lucida Sans Unicode" w:hAnsi="Lucida Sans Unicode" w:cs="Lucida Sans Unicode"/>
          <w:color w:val="7A7A7A"/>
          <w:sz w:val="19"/>
          <w:szCs w:val="19"/>
          <w:shd w:val="clear" w:color="auto" w:fill="FFFFFF"/>
        </w:rPr>
        <w:t> </w:t>
      </w:r>
      <w:r>
        <w:rPr>
          <w:rFonts w:ascii="Lucida Sans Unicode" w:hAnsi="Lucida Sans Unicode" w:cs="Lucida Sans Unicode"/>
          <w:sz w:val="19"/>
          <w:szCs w:val="19"/>
          <w:shd w:val="clear" w:color="auto" w:fill="FFFFFF"/>
        </w:rPr>
        <w:t>seminární práce</w:t>
      </w:r>
      <w:r>
        <w:rPr>
          <w:shd w:val="clear" w:color="auto" w:fill="FFFFFF"/>
        </w:rPr>
        <w:t> Vratislavu Harabišovi, Ph.D. za odborné vedení, za pomoc a rady při zpracování této práce.</w:t>
      </w:r>
    </w:p>
    <w:p w14:paraId="59FE6F83" w14:textId="77777777" w:rsidR="00E21BA3" w:rsidRDefault="00E21BA3" w:rsidP="00E21BA3">
      <w:pPr>
        <w:pStyle w:val="NoSpacing"/>
        <w:rPr>
          <w:shd w:val="clear" w:color="auto" w:fill="FFFFFF"/>
        </w:rPr>
      </w:pPr>
    </w:p>
    <w:p w14:paraId="147B4165" w14:textId="29EFE3E7"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14:paraId="57888380" w14:textId="77777777" w:rsidR="001F6C8D" w:rsidRPr="00262B1E" w:rsidRDefault="001F6C8D" w:rsidP="00D978D7">
      <w:pPr>
        <w:ind w:left="6372" w:firstLine="708"/>
      </w:pPr>
      <w:r w:rsidRPr="00262B1E">
        <w:t>podpis autora</w:t>
      </w:r>
    </w:p>
    <w:p w14:paraId="2B29AE1A" w14:textId="77777777" w:rsidR="001F6C8D" w:rsidRPr="00262B1E" w:rsidRDefault="001F6C8D">
      <w:r w:rsidRPr="00262B1E">
        <w:br w:type="page"/>
      </w:r>
    </w:p>
    <w:p w14:paraId="7908E4CC" w14:textId="77777777" w:rsidR="001F6C8D" w:rsidRPr="00262B1E" w:rsidRDefault="008E23F8" w:rsidP="004B6F00">
      <w:pPr>
        <w:pStyle w:val="Heading1"/>
        <w:numPr>
          <w:ilvl w:val="0"/>
          <w:numId w:val="0"/>
        </w:numPr>
        <w:ind w:left="432" w:hanging="432"/>
      </w:pPr>
      <w:bookmarkStart w:id="30" w:name="_Toc468643993"/>
      <w:bookmarkStart w:id="31" w:name="_Toc469236432"/>
      <w:bookmarkStart w:id="32" w:name="_Toc470253498"/>
      <w:bookmarkStart w:id="33" w:name="_Toc470255185"/>
      <w:r w:rsidRPr="00262B1E">
        <w:lastRenderedPageBreak/>
        <w:t>OBSAH</w:t>
      </w:r>
      <w:bookmarkEnd w:id="30"/>
      <w:bookmarkEnd w:id="31"/>
      <w:bookmarkEnd w:id="32"/>
      <w:bookmarkEnd w:id="33"/>
    </w:p>
    <w:sdt>
      <w:sdtPr>
        <w:id w:val="1267195275"/>
        <w:docPartObj>
          <w:docPartGallery w:val="Table of Contents"/>
          <w:docPartUnique/>
        </w:docPartObj>
      </w:sdtPr>
      <w:sdtEndPr>
        <w:rPr>
          <w:b/>
          <w:bCs/>
        </w:rPr>
      </w:sdtEndPr>
      <w:sdtContent>
        <w:p w14:paraId="653E5FA4" w14:textId="77777777" w:rsidR="00B563CE" w:rsidRDefault="004B6F00" w:rsidP="00B563CE">
          <w:pPr>
            <w:pStyle w:val="TOC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14:paraId="24E80865" w14:textId="7FD10250" w:rsidR="00B563CE" w:rsidRDefault="00FA6FC6">
          <w:pPr>
            <w:pStyle w:val="TOC1"/>
            <w:tabs>
              <w:tab w:val="right" w:leader="dot" w:pos="9062"/>
            </w:tabs>
            <w:rPr>
              <w:rFonts w:asciiTheme="minorHAnsi" w:eastAsiaTheme="minorEastAsia" w:hAnsiTheme="minorHAnsi"/>
              <w:noProof/>
              <w:sz w:val="22"/>
              <w:lang w:eastAsia="cs-CZ"/>
            </w:rPr>
          </w:pPr>
          <w:hyperlink w:anchor="_Toc470255187" w:history="1">
            <w:r w:rsidR="00B563CE" w:rsidRPr="00720819">
              <w:rPr>
                <w:rStyle w:val="Hyperlink"/>
                <w:noProof/>
              </w:rPr>
              <w:t>ÚVOD</w:t>
            </w:r>
            <w:r w:rsidR="00B563CE">
              <w:rPr>
                <w:noProof/>
                <w:webHidden/>
              </w:rPr>
              <w:tab/>
            </w:r>
            <w:r w:rsidR="00B563CE">
              <w:rPr>
                <w:noProof/>
                <w:webHidden/>
              </w:rPr>
              <w:fldChar w:fldCharType="begin"/>
            </w:r>
            <w:r w:rsidR="00B563CE">
              <w:rPr>
                <w:noProof/>
                <w:webHidden/>
              </w:rPr>
              <w:instrText xml:space="preserve"> PAGEREF _Toc470255187 \h </w:instrText>
            </w:r>
            <w:r w:rsidR="00B563CE">
              <w:rPr>
                <w:noProof/>
                <w:webHidden/>
              </w:rPr>
            </w:r>
            <w:r w:rsidR="00B563CE">
              <w:rPr>
                <w:noProof/>
                <w:webHidden/>
              </w:rPr>
              <w:fldChar w:fldCharType="separate"/>
            </w:r>
            <w:r w:rsidR="00227CEB">
              <w:rPr>
                <w:noProof/>
                <w:webHidden/>
              </w:rPr>
              <w:t>9</w:t>
            </w:r>
            <w:r w:rsidR="00B563CE">
              <w:rPr>
                <w:noProof/>
                <w:webHidden/>
              </w:rPr>
              <w:fldChar w:fldCharType="end"/>
            </w:r>
          </w:hyperlink>
        </w:p>
        <w:p w14:paraId="7496E128" w14:textId="51DFEB58" w:rsidR="00B563CE" w:rsidRDefault="00FA6FC6">
          <w:pPr>
            <w:pStyle w:val="TOC1"/>
            <w:tabs>
              <w:tab w:val="left" w:pos="1100"/>
              <w:tab w:val="right" w:leader="dot" w:pos="9062"/>
            </w:tabs>
            <w:rPr>
              <w:rFonts w:asciiTheme="minorHAnsi" w:eastAsiaTheme="minorEastAsia" w:hAnsiTheme="minorHAnsi"/>
              <w:noProof/>
              <w:sz w:val="22"/>
              <w:lang w:eastAsia="cs-CZ"/>
            </w:rPr>
          </w:pPr>
          <w:hyperlink w:anchor="_Toc470255188" w:history="1">
            <w:r w:rsidR="00B563CE" w:rsidRPr="00720819">
              <w:rPr>
                <w:rStyle w:val="Hyperlink"/>
                <w:noProof/>
              </w:rPr>
              <w:t>1</w:t>
            </w:r>
            <w:r w:rsidR="00B563CE">
              <w:rPr>
                <w:rFonts w:asciiTheme="minorHAnsi" w:eastAsiaTheme="minorEastAsia" w:hAnsiTheme="minorHAnsi"/>
                <w:noProof/>
                <w:sz w:val="22"/>
                <w:lang w:eastAsia="cs-CZ"/>
              </w:rPr>
              <w:tab/>
            </w:r>
            <w:r w:rsidR="00B563CE" w:rsidRPr="00720819">
              <w:rPr>
                <w:rStyle w:val="Hyperlink"/>
                <w:noProof/>
              </w:rPr>
              <w:t>PŘEDZPRACOVÁNÍ OBRAZU</w:t>
            </w:r>
            <w:r w:rsidR="00B563CE">
              <w:rPr>
                <w:noProof/>
                <w:webHidden/>
              </w:rPr>
              <w:tab/>
            </w:r>
            <w:r w:rsidR="00B563CE">
              <w:rPr>
                <w:noProof/>
                <w:webHidden/>
              </w:rPr>
              <w:fldChar w:fldCharType="begin"/>
            </w:r>
            <w:r w:rsidR="00B563CE">
              <w:rPr>
                <w:noProof/>
                <w:webHidden/>
              </w:rPr>
              <w:instrText xml:space="preserve"> PAGEREF _Toc470255188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5B48ACE5" w14:textId="40063635" w:rsidR="00B563CE" w:rsidRDefault="00FA6FC6">
          <w:pPr>
            <w:pStyle w:val="TOC2"/>
            <w:tabs>
              <w:tab w:val="left" w:pos="1540"/>
              <w:tab w:val="right" w:leader="dot" w:pos="9062"/>
            </w:tabs>
            <w:rPr>
              <w:rFonts w:asciiTheme="minorHAnsi" w:eastAsiaTheme="minorEastAsia" w:hAnsiTheme="minorHAnsi"/>
              <w:noProof/>
              <w:sz w:val="22"/>
              <w:lang w:eastAsia="cs-CZ"/>
            </w:rPr>
          </w:pPr>
          <w:hyperlink w:anchor="_Toc470255189" w:history="1">
            <w:r w:rsidR="00B563CE" w:rsidRPr="00720819">
              <w:rPr>
                <w:rStyle w:val="Hyperlink"/>
                <w:noProof/>
              </w:rPr>
              <w:t>1.1</w:t>
            </w:r>
            <w:r w:rsidR="00B563CE">
              <w:rPr>
                <w:rFonts w:asciiTheme="minorHAnsi" w:eastAsiaTheme="minorEastAsia" w:hAnsiTheme="minorHAnsi"/>
                <w:noProof/>
                <w:sz w:val="22"/>
                <w:lang w:eastAsia="cs-CZ"/>
              </w:rPr>
              <w:tab/>
            </w:r>
            <w:r w:rsidR="00B563CE" w:rsidRPr="00720819">
              <w:rPr>
                <w:rStyle w:val="Hyperlink"/>
                <w:noProof/>
              </w:rPr>
              <w:t>Normalizace obrazu</w:t>
            </w:r>
            <w:r w:rsidR="00B563CE">
              <w:rPr>
                <w:noProof/>
                <w:webHidden/>
              </w:rPr>
              <w:tab/>
            </w:r>
            <w:r w:rsidR="00B563CE">
              <w:rPr>
                <w:noProof/>
                <w:webHidden/>
              </w:rPr>
              <w:fldChar w:fldCharType="begin"/>
            </w:r>
            <w:r w:rsidR="00B563CE">
              <w:rPr>
                <w:noProof/>
                <w:webHidden/>
              </w:rPr>
              <w:instrText xml:space="preserve"> PAGEREF _Toc470255189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0E1DC6A7" w14:textId="2B4AFD3B" w:rsidR="00B563CE" w:rsidRDefault="00FA6FC6">
          <w:pPr>
            <w:pStyle w:val="TOC3"/>
            <w:tabs>
              <w:tab w:val="left" w:pos="1760"/>
              <w:tab w:val="right" w:leader="dot" w:pos="9062"/>
            </w:tabs>
            <w:rPr>
              <w:rFonts w:asciiTheme="minorHAnsi" w:eastAsiaTheme="minorEastAsia" w:hAnsiTheme="minorHAnsi"/>
              <w:noProof/>
              <w:sz w:val="22"/>
              <w:lang w:eastAsia="cs-CZ"/>
            </w:rPr>
          </w:pPr>
          <w:hyperlink w:anchor="_Toc470255190" w:history="1">
            <w:r w:rsidR="00B563CE" w:rsidRPr="00720819">
              <w:rPr>
                <w:rStyle w:val="Hyperlink"/>
                <w:noProof/>
              </w:rPr>
              <w:t>1.1.1</w:t>
            </w:r>
            <w:r w:rsidR="00B563CE">
              <w:rPr>
                <w:rFonts w:asciiTheme="minorHAnsi" w:eastAsiaTheme="minorEastAsia" w:hAnsiTheme="minorHAnsi"/>
                <w:noProof/>
                <w:sz w:val="22"/>
                <w:lang w:eastAsia="cs-CZ"/>
              </w:rPr>
              <w:tab/>
            </w:r>
            <w:r w:rsidR="00B563CE" w:rsidRPr="00720819">
              <w:rPr>
                <w:rStyle w:val="Hyperlink"/>
                <w:noProof/>
              </w:rPr>
              <w:t>Detekce rohů displeje</w:t>
            </w:r>
            <w:r w:rsidR="00B563CE">
              <w:rPr>
                <w:noProof/>
                <w:webHidden/>
              </w:rPr>
              <w:tab/>
            </w:r>
            <w:r w:rsidR="00B563CE">
              <w:rPr>
                <w:noProof/>
                <w:webHidden/>
              </w:rPr>
              <w:fldChar w:fldCharType="begin"/>
            </w:r>
            <w:r w:rsidR="00B563CE">
              <w:rPr>
                <w:noProof/>
                <w:webHidden/>
              </w:rPr>
              <w:instrText xml:space="preserve"> PAGEREF _Toc470255190 \h </w:instrText>
            </w:r>
            <w:r w:rsidR="00B563CE">
              <w:rPr>
                <w:noProof/>
                <w:webHidden/>
              </w:rPr>
            </w:r>
            <w:r w:rsidR="00B563CE">
              <w:rPr>
                <w:noProof/>
                <w:webHidden/>
              </w:rPr>
              <w:fldChar w:fldCharType="separate"/>
            </w:r>
            <w:r w:rsidR="00227CEB">
              <w:rPr>
                <w:noProof/>
                <w:webHidden/>
              </w:rPr>
              <w:t>10</w:t>
            </w:r>
            <w:r w:rsidR="00B563CE">
              <w:rPr>
                <w:noProof/>
                <w:webHidden/>
              </w:rPr>
              <w:fldChar w:fldCharType="end"/>
            </w:r>
          </w:hyperlink>
        </w:p>
        <w:p w14:paraId="275AB901" w14:textId="44EE835F" w:rsidR="00B563CE" w:rsidRDefault="00FA6FC6">
          <w:pPr>
            <w:pStyle w:val="TOC3"/>
            <w:tabs>
              <w:tab w:val="left" w:pos="1760"/>
              <w:tab w:val="right" w:leader="dot" w:pos="9062"/>
            </w:tabs>
            <w:rPr>
              <w:rFonts w:asciiTheme="minorHAnsi" w:eastAsiaTheme="minorEastAsia" w:hAnsiTheme="minorHAnsi"/>
              <w:noProof/>
              <w:sz w:val="22"/>
              <w:lang w:eastAsia="cs-CZ"/>
            </w:rPr>
          </w:pPr>
          <w:hyperlink w:anchor="_Toc470255191" w:history="1">
            <w:r w:rsidR="00B563CE" w:rsidRPr="00720819">
              <w:rPr>
                <w:rStyle w:val="Hyperlink"/>
                <w:noProof/>
              </w:rPr>
              <w:t>1.1.2</w:t>
            </w:r>
            <w:r w:rsidR="00B563CE">
              <w:rPr>
                <w:rFonts w:asciiTheme="minorHAnsi" w:eastAsiaTheme="minorEastAsia" w:hAnsiTheme="minorHAnsi"/>
                <w:noProof/>
                <w:sz w:val="22"/>
                <w:lang w:eastAsia="cs-CZ"/>
              </w:rPr>
              <w:tab/>
            </w:r>
            <w:r w:rsidR="00B563CE" w:rsidRPr="00720819">
              <w:rPr>
                <w:rStyle w:val="Hyperlink"/>
                <w:noProof/>
              </w:rPr>
              <w:t>Normalizace jasu</w:t>
            </w:r>
            <w:r w:rsidR="00B563CE">
              <w:rPr>
                <w:noProof/>
                <w:webHidden/>
              </w:rPr>
              <w:tab/>
            </w:r>
            <w:r w:rsidR="00B563CE">
              <w:rPr>
                <w:noProof/>
                <w:webHidden/>
              </w:rPr>
              <w:fldChar w:fldCharType="begin"/>
            </w:r>
            <w:r w:rsidR="00B563CE">
              <w:rPr>
                <w:noProof/>
                <w:webHidden/>
              </w:rPr>
              <w:instrText xml:space="preserve"> PAGEREF _Toc470255191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5E782803" w14:textId="6ED1C91A" w:rsidR="00B563CE" w:rsidRDefault="00FA6FC6">
          <w:pPr>
            <w:pStyle w:val="TOC2"/>
            <w:tabs>
              <w:tab w:val="left" w:pos="1540"/>
              <w:tab w:val="right" w:leader="dot" w:pos="9062"/>
            </w:tabs>
            <w:rPr>
              <w:rFonts w:asciiTheme="minorHAnsi" w:eastAsiaTheme="minorEastAsia" w:hAnsiTheme="minorHAnsi"/>
              <w:noProof/>
              <w:sz w:val="22"/>
              <w:lang w:eastAsia="cs-CZ"/>
            </w:rPr>
          </w:pPr>
          <w:hyperlink w:anchor="_Toc470255192" w:history="1">
            <w:r w:rsidR="00B563CE" w:rsidRPr="00720819">
              <w:rPr>
                <w:rStyle w:val="Hyperlink"/>
                <w:noProof/>
              </w:rPr>
              <w:t>1.2</w:t>
            </w:r>
            <w:r w:rsidR="00B563CE">
              <w:rPr>
                <w:rFonts w:asciiTheme="minorHAnsi" w:eastAsiaTheme="minorEastAsia" w:hAnsiTheme="minorHAnsi"/>
                <w:noProof/>
                <w:sz w:val="22"/>
                <w:lang w:eastAsia="cs-CZ"/>
              </w:rPr>
              <w:tab/>
            </w:r>
            <w:r w:rsidR="00B563CE" w:rsidRPr="00720819">
              <w:rPr>
                <w:rStyle w:val="Hyperlink"/>
                <w:noProof/>
              </w:rPr>
              <w:t>Redukce šumu</w:t>
            </w:r>
            <w:r w:rsidR="00B563CE">
              <w:rPr>
                <w:noProof/>
                <w:webHidden/>
              </w:rPr>
              <w:tab/>
            </w:r>
            <w:r w:rsidR="00B563CE">
              <w:rPr>
                <w:noProof/>
                <w:webHidden/>
              </w:rPr>
              <w:fldChar w:fldCharType="begin"/>
            </w:r>
            <w:r w:rsidR="00B563CE">
              <w:rPr>
                <w:noProof/>
                <w:webHidden/>
              </w:rPr>
              <w:instrText xml:space="preserve"> PAGEREF _Toc470255192 \h </w:instrText>
            </w:r>
            <w:r w:rsidR="00B563CE">
              <w:rPr>
                <w:noProof/>
                <w:webHidden/>
              </w:rPr>
            </w:r>
            <w:r w:rsidR="00B563CE">
              <w:rPr>
                <w:noProof/>
                <w:webHidden/>
              </w:rPr>
              <w:fldChar w:fldCharType="separate"/>
            </w:r>
            <w:r w:rsidR="00227CEB">
              <w:rPr>
                <w:noProof/>
                <w:webHidden/>
              </w:rPr>
              <w:t>11</w:t>
            </w:r>
            <w:r w:rsidR="00B563CE">
              <w:rPr>
                <w:noProof/>
                <w:webHidden/>
              </w:rPr>
              <w:fldChar w:fldCharType="end"/>
            </w:r>
          </w:hyperlink>
        </w:p>
        <w:p w14:paraId="42A3F453" w14:textId="4C883DE1" w:rsidR="00B563CE" w:rsidRDefault="00FA6FC6">
          <w:pPr>
            <w:pStyle w:val="TOC1"/>
            <w:tabs>
              <w:tab w:val="left" w:pos="1100"/>
              <w:tab w:val="right" w:leader="dot" w:pos="9062"/>
            </w:tabs>
            <w:rPr>
              <w:rFonts w:asciiTheme="minorHAnsi" w:eastAsiaTheme="minorEastAsia" w:hAnsiTheme="minorHAnsi"/>
              <w:noProof/>
              <w:sz w:val="22"/>
              <w:lang w:eastAsia="cs-CZ"/>
            </w:rPr>
          </w:pPr>
          <w:hyperlink w:anchor="_Toc470255193" w:history="1">
            <w:r w:rsidR="00B563CE" w:rsidRPr="00720819">
              <w:rPr>
                <w:rStyle w:val="Hyperlink"/>
                <w:noProof/>
              </w:rPr>
              <w:t>2</w:t>
            </w:r>
            <w:r w:rsidR="00B563CE">
              <w:rPr>
                <w:rFonts w:asciiTheme="minorHAnsi" w:eastAsiaTheme="minorEastAsia" w:hAnsiTheme="minorHAnsi"/>
                <w:noProof/>
                <w:sz w:val="22"/>
                <w:lang w:eastAsia="cs-CZ"/>
              </w:rPr>
              <w:tab/>
            </w:r>
            <w:r w:rsidR="00B563CE" w:rsidRPr="00720819">
              <w:rPr>
                <w:rStyle w:val="Hyperlink"/>
                <w:noProof/>
              </w:rPr>
              <w:t>DETEKCE OBRAZOVEK</w:t>
            </w:r>
            <w:r w:rsidR="00B563CE">
              <w:rPr>
                <w:noProof/>
                <w:webHidden/>
              </w:rPr>
              <w:tab/>
            </w:r>
            <w:r w:rsidR="00B563CE">
              <w:rPr>
                <w:noProof/>
                <w:webHidden/>
              </w:rPr>
              <w:fldChar w:fldCharType="begin"/>
            </w:r>
            <w:r w:rsidR="00B563CE">
              <w:rPr>
                <w:noProof/>
                <w:webHidden/>
              </w:rPr>
              <w:instrText xml:space="preserve"> PAGEREF _Toc470255193 \h </w:instrText>
            </w:r>
            <w:r w:rsidR="00B563CE">
              <w:rPr>
                <w:noProof/>
                <w:webHidden/>
              </w:rPr>
            </w:r>
            <w:r w:rsidR="00B563CE">
              <w:rPr>
                <w:noProof/>
                <w:webHidden/>
              </w:rPr>
              <w:fldChar w:fldCharType="separate"/>
            </w:r>
            <w:r w:rsidR="00227CEB">
              <w:rPr>
                <w:noProof/>
                <w:webHidden/>
              </w:rPr>
              <w:t>14</w:t>
            </w:r>
            <w:r w:rsidR="00B563CE">
              <w:rPr>
                <w:noProof/>
                <w:webHidden/>
              </w:rPr>
              <w:fldChar w:fldCharType="end"/>
            </w:r>
          </w:hyperlink>
        </w:p>
        <w:p w14:paraId="26E0E9F2" w14:textId="158026CA" w:rsidR="00B563CE" w:rsidRDefault="00FA6FC6">
          <w:pPr>
            <w:pStyle w:val="TOC2"/>
            <w:tabs>
              <w:tab w:val="left" w:pos="1540"/>
              <w:tab w:val="right" w:leader="dot" w:pos="9062"/>
            </w:tabs>
            <w:rPr>
              <w:rFonts w:asciiTheme="minorHAnsi" w:eastAsiaTheme="minorEastAsia" w:hAnsiTheme="minorHAnsi"/>
              <w:noProof/>
              <w:sz w:val="22"/>
              <w:lang w:eastAsia="cs-CZ"/>
            </w:rPr>
          </w:pPr>
          <w:hyperlink w:anchor="_Toc470255194" w:history="1">
            <w:r w:rsidR="00B563CE" w:rsidRPr="00720819">
              <w:rPr>
                <w:rStyle w:val="Hyperlink"/>
                <w:noProof/>
              </w:rPr>
              <w:t>2.1</w:t>
            </w:r>
            <w:r w:rsidR="00B563CE">
              <w:rPr>
                <w:rFonts w:asciiTheme="minorHAnsi" w:eastAsiaTheme="minorEastAsia" w:hAnsiTheme="minorHAnsi"/>
                <w:noProof/>
                <w:sz w:val="22"/>
                <w:lang w:eastAsia="cs-CZ"/>
              </w:rPr>
              <w:tab/>
            </w:r>
            <w:r w:rsidR="00B563CE" w:rsidRPr="00720819">
              <w:rPr>
                <w:rStyle w:val="Hyperlink"/>
                <w:noProof/>
              </w:rPr>
              <w:t>Detekce zajímavých bodů v obraze</w:t>
            </w:r>
            <w:r w:rsidR="00B563CE">
              <w:rPr>
                <w:noProof/>
                <w:webHidden/>
              </w:rPr>
              <w:tab/>
            </w:r>
            <w:r w:rsidR="00B563CE">
              <w:rPr>
                <w:noProof/>
                <w:webHidden/>
              </w:rPr>
              <w:fldChar w:fldCharType="begin"/>
            </w:r>
            <w:r w:rsidR="00B563CE">
              <w:rPr>
                <w:noProof/>
                <w:webHidden/>
              </w:rPr>
              <w:instrText xml:space="preserve"> PAGEREF _Toc470255194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1D7BC1EE" w14:textId="34A15C70" w:rsidR="00B563CE" w:rsidRDefault="00FA6FC6">
          <w:pPr>
            <w:pStyle w:val="TOC3"/>
            <w:tabs>
              <w:tab w:val="left" w:pos="1760"/>
              <w:tab w:val="right" w:leader="dot" w:pos="9062"/>
            </w:tabs>
            <w:rPr>
              <w:rFonts w:asciiTheme="minorHAnsi" w:eastAsiaTheme="minorEastAsia" w:hAnsiTheme="minorHAnsi"/>
              <w:noProof/>
              <w:sz w:val="22"/>
              <w:lang w:eastAsia="cs-CZ"/>
            </w:rPr>
          </w:pPr>
          <w:hyperlink w:anchor="_Toc470255195" w:history="1">
            <w:r w:rsidR="00B563CE" w:rsidRPr="00720819">
              <w:rPr>
                <w:rStyle w:val="Hyperlink"/>
                <w:noProof/>
              </w:rPr>
              <w:t>2.1.1</w:t>
            </w:r>
            <w:r w:rsidR="00B563CE">
              <w:rPr>
                <w:rFonts w:asciiTheme="minorHAnsi" w:eastAsiaTheme="minorEastAsia" w:hAnsiTheme="minorHAnsi"/>
                <w:noProof/>
                <w:sz w:val="22"/>
                <w:lang w:eastAsia="cs-CZ"/>
              </w:rPr>
              <w:tab/>
            </w:r>
            <w:r w:rsidR="00B563CE" w:rsidRPr="00720819">
              <w:rPr>
                <w:rStyle w:val="Hyperlink"/>
                <w:noProof/>
              </w:rPr>
              <w:t>Harissův detektor rohů</w:t>
            </w:r>
            <w:r w:rsidR="00B563CE">
              <w:rPr>
                <w:noProof/>
                <w:webHidden/>
              </w:rPr>
              <w:tab/>
            </w:r>
            <w:r w:rsidR="00B563CE">
              <w:rPr>
                <w:noProof/>
                <w:webHidden/>
              </w:rPr>
              <w:fldChar w:fldCharType="begin"/>
            </w:r>
            <w:r w:rsidR="00B563CE">
              <w:rPr>
                <w:noProof/>
                <w:webHidden/>
              </w:rPr>
              <w:instrText xml:space="preserve"> PAGEREF _Toc470255195 \h </w:instrText>
            </w:r>
            <w:r w:rsidR="00B563CE">
              <w:rPr>
                <w:noProof/>
                <w:webHidden/>
              </w:rPr>
            </w:r>
            <w:r w:rsidR="00B563CE">
              <w:rPr>
                <w:noProof/>
                <w:webHidden/>
              </w:rPr>
              <w:fldChar w:fldCharType="separate"/>
            </w:r>
            <w:r w:rsidR="00227CEB">
              <w:rPr>
                <w:noProof/>
                <w:webHidden/>
              </w:rPr>
              <w:t>16</w:t>
            </w:r>
            <w:r w:rsidR="00B563CE">
              <w:rPr>
                <w:noProof/>
                <w:webHidden/>
              </w:rPr>
              <w:fldChar w:fldCharType="end"/>
            </w:r>
          </w:hyperlink>
        </w:p>
        <w:p w14:paraId="2FCB9936" w14:textId="6F46C87A" w:rsidR="00B563CE" w:rsidRDefault="00FA6FC6">
          <w:pPr>
            <w:pStyle w:val="TOC3"/>
            <w:tabs>
              <w:tab w:val="left" w:pos="1760"/>
              <w:tab w:val="right" w:leader="dot" w:pos="9062"/>
            </w:tabs>
            <w:rPr>
              <w:rFonts w:asciiTheme="minorHAnsi" w:eastAsiaTheme="minorEastAsia" w:hAnsiTheme="minorHAnsi"/>
              <w:noProof/>
              <w:sz w:val="22"/>
              <w:lang w:eastAsia="cs-CZ"/>
            </w:rPr>
          </w:pPr>
          <w:hyperlink w:anchor="_Toc470255196" w:history="1">
            <w:r w:rsidR="00B563CE" w:rsidRPr="00720819">
              <w:rPr>
                <w:rStyle w:val="Hyperlink"/>
                <w:noProof/>
              </w:rPr>
              <w:t>2.1.2</w:t>
            </w:r>
            <w:r w:rsidR="00B563CE">
              <w:rPr>
                <w:rFonts w:asciiTheme="minorHAnsi" w:eastAsiaTheme="minorEastAsia" w:hAnsiTheme="minorHAnsi"/>
                <w:noProof/>
                <w:sz w:val="22"/>
                <w:lang w:eastAsia="cs-CZ"/>
              </w:rPr>
              <w:tab/>
            </w:r>
            <w:r w:rsidR="00B563CE" w:rsidRPr="00720819">
              <w:rPr>
                <w:rStyle w:val="Hyperlink"/>
                <w:noProof/>
              </w:rPr>
              <w:t>FAST – Feature from Accelerated Segment Test</w:t>
            </w:r>
            <w:r w:rsidR="00B563CE">
              <w:rPr>
                <w:noProof/>
                <w:webHidden/>
              </w:rPr>
              <w:tab/>
            </w:r>
            <w:r w:rsidR="00B563CE">
              <w:rPr>
                <w:noProof/>
                <w:webHidden/>
              </w:rPr>
              <w:fldChar w:fldCharType="begin"/>
            </w:r>
            <w:r w:rsidR="00B563CE">
              <w:rPr>
                <w:noProof/>
                <w:webHidden/>
              </w:rPr>
              <w:instrText xml:space="preserve"> PAGEREF _Toc470255196 \h </w:instrText>
            </w:r>
            <w:r w:rsidR="00B563CE">
              <w:rPr>
                <w:noProof/>
                <w:webHidden/>
              </w:rPr>
            </w:r>
            <w:r w:rsidR="00B563CE">
              <w:rPr>
                <w:noProof/>
                <w:webHidden/>
              </w:rPr>
              <w:fldChar w:fldCharType="separate"/>
            </w:r>
            <w:r w:rsidR="00227CEB">
              <w:rPr>
                <w:noProof/>
                <w:webHidden/>
              </w:rPr>
              <w:t>17</w:t>
            </w:r>
            <w:r w:rsidR="00B563CE">
              <w:rPr>
                <w:noProof/>
                <w:webHidden/>
              </w:rPr>
              <w:fldChar w:fldCharType="end"/>
            </w:r>
          </w:hyperlink>
        </w:p>
        <w:p w14:paraId="30C1669D" w14:textId="6EB4811A" w:rsidR="00B563CE" w:rsidRDefault="00FA6FC6">
          <w:pPr>
            <w:pStyle w:val="TOC2"/>
            <w:tabs>
              <w:tab w:val="left" w:pos="1540"/>
              <w:tab w:val="right" w:leader="dot" w:pos="9062"/>
            </w:tabs>
            <w:rPr>
              <w:rFonts w:asciiTheme="minorHAnsi" w:eastAsiaTheme="minorEastAsia" w:hAnsiTheme="minorHAnsi"/>
              <w:noProof/>
              <w:sz w:val="22"/>
              <w:lang w:eastAsia="cs-CZ"/>
            </w:rPr>
          </w:pPr>
          <w:hyperlink w:anchor="_Toc470255197" w:history="1">
            <w:r w:rsidR="00B563CE" w:rsidRPr="00720819">
              <w:rPr>
                <w:rStyle w:val="Hyperlink"/>
                <w:noProof/>
              </w:rPr>
              <w:t>2.2</w:t>
            </w:r>
            <w:r w:rsidR="00B563CE">
              <w:rPr>
                <w:rFonts w:asciiTheme="minorHAnsi" w:eastAsiaTheme="minorEastAsia" w:hAnsiTheme="minorHAnsi"/>
                <w:noProof/>
                <w:sz w:val="22"/>
                <w:lang w:eastAsia="cs-CZ"/>
              </w:rPr>
              <w:tab/>
            </w:r>
            <w:r w:rsidR="00B563CE" w:rsidRPr="00720819">
              <w:rPr>
                <w:rStyle w:val="Hyperlink"/>
                <w:noProof/>
              </w:rPr>
              <w:t>Deskriptory</w:t>
            </w:r>
            <w:r w:rsidR="00B563CE">
              <w:rPr>
                <w:noProof/>
                <w:webHidden/>
              </w:rPr>
              <w:tab/>
            </w:r>
            <w:r w:rsidR="00B563CE">
              <w:rPr>
                <w:noProof/>
                <w:webHidden/>
              </w:rPr>
              <w:fldChar w:fldCharType="begin"/>
            </w:r>
            <w:r w:rsidR="00B563CE">
              <w:rPr>
                <w:noProof/>
                <w:webHidden/>
              </w:rPr>
              <w:instrText xml:space="preserve"> PAGEREF _Toc470255197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68A5F25" w14:textId="5E0CA532" w:rsidR="00B563CE" w:rsidRDefault="00FA6FC6">
          <w:pPr>
            <w:pStyle w:val="TOC3"/>
            <w:tabs>
              <w:tab w:val="left" w:pos="1760"/>
              <w:tab w:val="right" w:leader="dot" w:pos="9062"/>
            </w:tabs>
            <w:rPr>
              <w:rFonts w:asciiTheme="minorHAnsi" w:eastAsiaTheme="minorEastAsia" w:hAnsiTheme="minorHAnsi"/>
              <w:noProof/>
              <w:sz w:val="22"/>
              <w:lang w:eastAsia="cs-CZ"/>
            </w:rPr>
          </w:pPr>
          <w:hyperlink w:anchor="_Toc470255198" w:history="1">
            <w:r w:rsidR="00B563CE" w:rsidRPr="00720819">
              <w:rPr>
                <w:rStyle w:val="Hyperlink"/>
                <w:noProof/>
              </w:rPr>
              <w:t>2.2.1</w:t>
            </w:r>
            <w:r w:rsidR="00B563CE">
              <w:rPr>
                <w:rFonts w:asciiTheme="minorHAnsi" w:eastAsiaTheme="minorEastAsia" w:hAnsiTheme="minorHAnsi"/>
                <w:noProof/>
                <w:sz w:val="22"/>
                <w:lang w:eastAsia="cs-CZ"/>
              </w:rPr>
              <w:tab/>
            </w:r>
            <w:r w:rsidR="00B563CE" w:rsidRPr="00720819">
              <w:rPr>
                <w:rStyle w:val="Hyperlink"/>
                <w:noProof/>
              </w:rPr>
              <w:t>SIFT – Scale Invariant Feature transform</w:t>
            </w:r>
            <w:r w:rsidR="00B563CE">
              <w:rPr>
                <w:noProof/>
                <w:webHidden/>
              </w:rPr>
              <w:tab/>
            </w:r>
            <w:r w:rsidR="00B563CE">
              <w:rPr>
                <w:noProof/>
                <w:webHidden/>
              </w:rPr>
              <w:fldChar w:fldCharType="begin"/>
            </w:r>
            <w:r w:rsidR="00B563CE">
              <w:rPr>
                <w:noProof/>
                <w:webHidden/>
              </w:rPr>
              <w:instrText xml:space="preserve"> PAGEREF _Toc470255198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0570B436" w14:textId="3EE0A14E" w:rsidR="00B563CE" w:rsidRDefault="00FA6FC6">
          <w:pPr>
            <w:pStyle w:val="TOC3"/>
            <w:tabs>
              <w:tab w:val="left" w:pos="1760"/>
              <w:tab w:val="right" w:leader="dot" w:pos="9062"/>
            </w:tabs>
            <w:rPr>
              <w:rFonts w:asciiTheme="minorHAnsi" w:eastAsiaTheme="minorEastAsia" w:hAnsiTheme="minorHAnsi"/>
              <w:noProof/>
              <w:sz w:val="22"/>
              <w:lang w:eastAsia="cs-CZ"/>
            </w:rPr>
          </w:pPr>
          <w:hyperlink w:anchor="_Toc470255199" w:history="1">
            <w:r w:rsidR="00B563CE" w:rsidRPr="00720819">
              <w:rPr>
                <w:rStyle w:val="Hyperlink"/>
                <w:noProof/>
              </w:rPr>
              <w:t>2.2.2</w:t>
            </w:r>
            <w:r w:rsidR="00B563CE">
              <w:rPr>
                <w:rFonts w:asciiTheme="minorHAnsi" w:eastAsiaTheme="minorEastAsia" w:hAnsiTheme="minorHAnsi"/>
                <w:noProof/>
                <w:sz w:val="22"/>
                <w:lang w:eastAsia="cs-CZ"/>
              </w:rPr>
              <w:tab/>
            </w:r>
            <w:r w:rsidR="00B563CE" w:rsidRPr="00720819">
              <w:rPr>
                <w:rStyle w:val="Hyperlink"/>
                <w:noProof/>
              </w:rPr>
              <w:t>SURF – Speeded Up Robust Features[13]</w:t>
            </w:r>
            <w:r w:rsidR="00B563CE">
              <w:rPr>
                <w:noProof/>
                <w:webHidden/>
              </w:rPr>
              <w:tab/>
            </w:r>
            <w:r w:rsidR="00B563CE">
              <w:rPr>
                <w:noProof/>
                <w:webHidden/>
              </w:rPr>
              <w:fldChar w:fldCharType="begin"/>
            </w:r>
            <w:r w:rsidR="00B563CE">
              <w:rPr>
                <w:noProof/>
                <w:webHidden/>
              </w:rPr>
              <w:instrText xml:space="preserve"> PAGEREF _Toc470255199 \h </w:instrText>
            </w:r>
            <w:r w:rsidR="00B563CE">
              <w:rPr>
                <w:noProof/>
                <w:webHidden/>
              </w:rPr>
            </w:r>
            <w:r w:rsidR="00B563CE">
              <w:rPr>
                <w:noProof/>
                <w:webHidden/>
              </w:rPr>
              <w:fldChar w:fldCharType="separate"/>
            </w:r>
            <w:r w:rsidR="00227CEB">
              <w:rPr>
                <w:noProof/>
                <w:webHidden/>
              </w:rPr>
              <w:t>18</w:t>
            </w:r>
            <w:r w:rsidR="00B563CE">
              <w:rPr>
                <w:noProof/>
                <w:webHidden/>
              </w:rPr>
              <w:fldChar w:fldCharType="end"/>
            </w:r>
          </w:hyperlink>
        </w:p>
        <w:p w14:paraId="4FBE1DB5" w14:textId="690619ED" w:rsidR="00B563CE" w:rsidRDefault="00FA6FC6">
          <w:pPr>
            <w:pStyle w:val="TOC3"/>
            <w:tabs>
              <w:tab w:val="left" w:pos="1760"/>
              <w:tab w:val="right" w:leader="dot" w:pos="9062"/>
            </w:tabs>
            <w:rPr>
              <w:rFonts w:asciiTheme="minorHAnsi" w:eastAsiaTheme="minorEastAsia" w:hAnsiTheme="minorHAnsi"/>
              <w:noProof/>
              <w:sz w:val="22"/>
              <w:lang w:eastAsia="cs-CZ"/>
            </w:rPr>
          </w:pPr>
          <w:hyperlink w:anchor="_Toc470255200" w:history="1">
            <w:r w:rsidR="00B563CE" w:rsidRPr="00720819">
              <w:rPr>
                <w:rStyle w:val="Hyperlink"/>
                <w:noProof/>
              </w:rPr>
              <w:t>2.2.3</w:t>
            </w:r>
            <w:r w:rsidR="00B563CE">
              <w:rPr>
                <w:rFonts w:asciiTheme="minorHAnsi" w:eastAsiaTheme="minorEastAsia" w:hAnsiTheme="minorHAnsi"/>
                <w:noProof/>
                <w:sz w:val="22"/>
                <w:lang w:eastAsia="cs-CZ"/>
              </w:rPr>
              <w:tab/>
            </w:r>
            <w:r w:rsidR="00B563CE" w:rsidRPr="00720819">
              <w:rPr>
                <w:rStyle w:val="Hyperlink"/>
                <w:noProof/>
              </w:rPr>
              <w:t>BRIEF – Binary Robust Independent Elementary Features</w:t>
            </w:r>
            <w:r w:rsidR="00B563CE">
              <w:rPr>
                <w:noProof/>
                <w:webHidden/>
              </w:rPr>
              <w:tab/>
            </w:r>
            <w:r w:rsidR="00B563CE">
              <w:rPr>
                <w:noProof/>
                <w:webHidden/>
              </w:rPr>
              <w:fldChar w:fldCharType="begin"/>
            </w:r>
            <w:r w:rsidR="00B563CE">
              <w:rPr>
                <w:noProof/>
                <w:webHidden/>
              </w:rPr>
              <w:instrText xml:space="preserve"> PAGEREF _Toc470255200 \h </w:instrText>
            </w:r>
            <w:r w:rsidR="00B563CE">
              <w:rPr>
                <w:noProof/>
                <w:webHidden/>
              </w:rPr>
            </w:r>
            <w:r w:rsidR="00B563CE">
              <w:rPr>
                <w:noProof/>
                <w:webHidden/>
              </w:rPr>
              <w:fldChar w:fldCharType="separate"/>
            </w:r>
            <w:r w:rsidR="00227CEB">
              <w:rPr>
                <w:noProof/>
                <w:webHidden/>
              </w:rPr>
              <w:t>20</w:t>
            </w:r>
            <w:r w:rsidR="00B563CE">
              <w:rPr>
                <w:noProof/>
                <w:webHidden/>
              </w:rPr>
              <w:fldChar w:fldCharType="end"/>
            </w:r>
          </w:hyperlink>
        </w:p>
        <w:p w14:paraId="4B869B65" w14:textId="4A9DA704" w:rsidR="00B563CE" w:rsidRDefault="00FA6FC6">
          <w:pPr>
            <w:pStyle w:val="TOC3"/>
            <w:tabs>
              <w:tab w:val="left" w:pos="1760"/>
              <w:tab w:val="right" w:leader="dot" w:pos="9062"/>
            </w:tabs>
            <w:rPr>
              <w:rFonts w:asciiTheme="minorHAnsi" w:eastAsiaTheme="minorEastAsia" w:hAnsiTheme="minorHAnsi"/>
              <w:noProof/>
              <w:sz w:val="22"/>
              <w:lang w:eastAsia="cs-CZ"/>
            </w:rPr>
          </w:pPr>
          <w:hyperlink w:anchor="_Toc470255201" w:history="1">
            <w:r w:rsidR="00B563CE" w:rsidRPr="00720819">
              <w:rPr>
                <w:rStyle w:val="Hyperlink"/>
                <w:noProof/>
              </w:rPr>
              <w:t>2.2.4</w:t>
            </w:r>
            <w:r w:rsidR="00B563CE">
              <w:rPr>
                <w:rFonts w:asciiTheme="minorHAnsi" w:eastAsiaTheme="minorEastAsia" w:hAnsiTheme="minorHAnsi"/>
                <w:noProof/>
                <w:sz w:val="22"/>
                <w:lang w:eastAsia="cs-CZ"/>
              </w:rPr>
              <w:tab/>
            </w:r>
            <w:r w:rsidR="00B563CE" w:rsidRPr="00720819">
              <w:rPr>
                <w:rStyle w:val="Hyperlink"/>
                <w:noProof/>
              </w:rPr>
              <w:t>ORB</w:t>
            </w:r>
            <w:r w:rsidR="00B563CE">
              <w:rPr>
                <w:noProof/>
                <w:webHidden/>
              </w:rPr>
              <w:tab/>
            </w:r>
            <w:r w:rsidR="00B563CE">
              <w:rPr>
                <w:noProof/>
                <w:webHidden/>
              </w:rPr>
              <w:fldChar w:fldCharType="begin"/>
            </w:r>
            <w:r w:rsidR="00B563CE">
              <w:rPr>
                <w:noProof/>
                <w:webHidden/>
              </w:rPr>
              <w:instrText xml:space="preserve"> PAGEREF _Toc470255201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06044816" w14:textId="046A2F08" w:rsidR="00B563CE" w:rsidRDefault="00FA6FC6">
          <w:pPr>
            <w:pStyle w:val="TOC3"/>
            <w:tabs>
              <w:tab w:val="left" w:pos="1760"/>
              <w:tab w:val="right" w:leader="dot" w:pos="9062"/>
            </w:tabs>
            <w:rPr>
              <w:rFonts w:asciiTheme="minorHAnsi" w:eastAsiaTheme="minorEastAsia" w:hAnsiTheme="minorHAnsi"/>
              <w:noProof/>
              <w:sz w:val="22"/>
              <w:lang w:eastAsia="cs-CZ"/>
            </w:rPr>
          </w:pPr>
          <w:hyperlink w:anchor="_Toc470255202" w:history="1">
            <w:r w:rsidR="00B563CE" w:rsidRPr="00720819">
              <w:rPr>
                <w:rStyle w:val="Hyperlink"/>
                <w:noProof/>
              </w:rPr>
              <w:t>2.2.5</w:t>
            </w:r>
            <w:r w:rsidR="00B563CE">
              <w:rPr>
                <w:rFonts w:asciiTheme="minorHAnsi" w:eastAsiaTheme="minorEastAsia" w:hAnsiTheme="minorHAnsi"/>
                <w:noProof/>
                <w:sz w:val="22"/>
                <w:lang w:eastAsia="cs-CZ"/>
              </w:rPr>
              <w:tab/>
            </w:r>
            <w:r w:rsidR="00B563CE" w:rsidRPr="00720819">
              <w:rPr>
                <w:rStyle w:val="Hyperlink"/>
                <w:noProof/>
              </w:rPr>
              <w:t>BRISK – Binary Robust Invariant Scalable Keypoints</w:t>
            </w:r>
            <w:r w:rsidR="00B563CE">
              <w:rPr>
                <w:noProof/>
                <w:webHidden/>
              </w:rPr>
              <w:tab/>
            </w:r>
            <w:r w:rsidR="00B563CE">
              <w:rPr>
                <w:noProof/>
                <w:webHidden/>
              </w:rPr>
              <w:fldChar w:fldCharType="begin"/>
            </w:r>
            <w:r w:rsidR="00B563CE">
              <w:rPr>
                <w:noProof/>
                <w:webHidden/>
              </w:rPr>
              <w:instrText xml:space="preserve"> PAGEREF _Toc470255202 \h </w:instrText>
            </w:r>
            <w:r w:rsidR="00B563CE">
              <w:rPr>
                <w:noProof/>
                <w:webHidden/>
              </w:rPr>
            </w:r>
            <w:r w:rsidR="00B563CE">
              <w:rPr>
                <w:noProof/>
                <w:webHidden/>
              </w:rPr>
              <w:fldChar w:fldCharType="separate"/>
            </w:r>
            <w:r w:rsidR="00227CEB">
              <w:rPr>
                <w:noProof/>
                <w:webHidden/>
              </w:rPr>
              <w:t>21</w:t>
            </w:r>
            <w:r w:rsidR="00B563CE">
              <w:rPr>
                <w:noProof/>
                <w:webHidden/>
              </w:rPr>
              <w:fldChar w:fldCharType="end"/>
            </w:r>
          </w:hyperlink>
        </w:p>
        <w:p w14:paraId="6D4E3806" w14:textId="69923679" w:rsidR="00B563CE" w:rsidRDefault="00FA6FC6">
          <w:pPr>
            <w:pStyle w:val="TOC1"/>
            <w:tabs>
              <w:tab w:val="left" w:pos="1100"/>
              <w:tab w:val="right" w:leader="dot" w:pos="9062"/>
            </w:tabs>
            <w:rPr>
              <w:rFonts w:asciiTheme="minorHAnsi" w:eastAsiaTheme="minorEastAsia" w:hAnsiTheme="minorHAnsi"/>
              <w:noProof/>
              <w:sz w:val="22"/>
              <w:lang w:eastAsia="cs-CZ"/>
            </w:rPr>
          </w:pPr>
          <w:hyperlink w:anchor="_Toc470255203" w:history="1">
            <w:r w:rsidR="00B563CE" w:rsidRPr="00720819">
              <w:rPr>
                <w:rStyle w:val="Hyperlink"/>
                <w:noProof/>
              </w:rPr>
              <w:t>3</w:t>
            </w:r>
            <w:r w:rsidR="00B563CE">
              <w:rPr>
                <w:rFonts w:asciiTheme="minorHAnsi" w:eastAsiaTheme="minorEastAsia" w:hAnsiTheme="minorHAnsi"/>
                <w:noProof/>
                <w:sz w:val="22"/>
                <w:lang w:eastAsia="cs-CZ"/>
              </w:rPr>
              <w:tab/>
            </w:r>
            <w:r w:rsidR="00B563CE" w:rsidRPr="00720819">
              <w:rPr>
                <w:rStyle w:val="Hyperlink"/>
                <w:noProof/>
              </w:rPr>
              <w:t>AKTUÁLNÍ STAV</w:t>
            </w:r>
            <w:r w:rsidR="00B563CE">
              <w:rPr>
                <w:noProof/>
                <w:webHidden/>
              </w:rPr>
              <w:tab/>
            </w:r>
            <w:r w:rsidR="00B563CE">
              <w:rPr>
                <w:noProof/>
                <w:webHidden/>
              </w:rPr>
              <w:fldChar w:fldCharType="begin"/>
            </w:r>
            <w:r w:rsidR="00B563CE">
              <w:rPr>
                <w:noProof/>
                <w:webHidden/>
              </w:rPr>
              <w:instrText xml:space="preserve"> PAGEREF _Toc470255203 \h </w:instrText>
            </w:r>
            <w:r w:rsidR="00B563CE">
              <w:rPr>
                <w:noProof/>
                <w:webHidden/>
              </w:rPr>
            </w:r>
            <w:r w:rsidR="00B563CE">
              <w:rPr>
                <w:noProof/>
                <w:webHidden/>
              </w:rPr>
              <w:fldChar w:fldCharType="separate"/>
            </w:r>
            <w:r w:rsidR="00227CEB">
              <w:rPr>
                <w:noProof/>
                <w:webHidden/>
              </w:rPr>
              <w:t>24</w:t>
            </w:r>
            <w:r w:rsidR="00B563CE">
              <w:rPr>
                <w:noProof/>
                <w:webHidden/>
              </w:rPr>
              <w:fldChar w:fldCharType="end"/>
            </w:r>
          </w:hyperlink>
        </w:p>
        <w:p w14:paraId="6CC83BAF" w14:textId="329787E6" w:rsidR="00B563CE" w:rsidRDefault="00FA6FC6">
          <w:pPr>
            <w:pStyle w:val="TOC1"/>
            <w:tabs>
              <w:tab w:val="left" w:pos="1100"/>
              <w:tab w:val="right" w:leader="dot" w:pos="9062"/>
            </w:tabs>
            <w:rPr>
              <w:rFonts w:asciiTheme="minorHAnsi" w:eastAsiaTheme="minorEastAsia" w:hAnsiTheme="minorHAnsi"/>
              <w:noProof/>
              <w:sz w:val="22"/>
              <w:lang w:eastAsia="cs-CZ"/>
            </w:rPr>
          </w:pPr>
          <w:hyperlink w:anchor="_Toc470255204" w:history="1">
            <w:r w:rsidR="00B563CE" w:rsidRPr="00720819">
              <w:rPr>
                <w:rStyle w:val="Hyperlink"/>
                <w:noProof/>
              </w:rPr>
              <w:t>4</w:t>
            </w:r>
            <w:r w:rsidR="00B563CE">
              <w:rPr>
                <w:rFonts w:asciiTheme="minorHAnsi" w:eastAsiaTheme="minorEastAsia" w:hAnsiTheme="minorHAnsi"/>
                <w:noProof/>
                <w:sz w:val="22"/>
                <w:lang w:eastAsia="cs-CZ"/>
              </w:rPr>
              <w:tab/>
            </w:r>
            <w:r w:rsidR="00B563CE" w:rsidRPr="00720819">
              <w:rPr>
                <w:rStyle w:val="Hyperlink"/>
                <w:noProof/>
              </w:rPr>
              <w:t>ZÁVĚR</w:t>
            </w:r>
            <w:r w:rsidR="00B563CE">
              <w:rPr>
                <w:noProof/>
                <w:webHidden/>
              </w:rPr>
              <w:tab/>
            </w:r>
            <w:r w:rsidR="00B563CE">
              <w:rPr>
                <w:noProof/>
                <w:webHidden/>
              </w:rPr>
              <w:fldChar w:fldCharType="begin"/>
            </w:r>
            <w:r w:rsidR="00B563CE">
              <w:rPr>
                <w:noProof/>
                <w:webHidden/>
              </w:rPr>
              <w:instrText xml:space="preserve"> PAGEREF _Toc470255204 \h </w:instrText>
            </w:r>
            <w:r w:rsidR="00B563CE">
              <w:rPr>
                <w:noProof/>
                <w:webHidden/>
              </w:rPr>
            </w:r>
            <w:r w:rsidR="00B563CE">
              <w:rPr>
                <w:noProof/>
                <w:webHidden/>
              </w:rPr>
              <w:fldChar w:fldCharType="separate"/>
            </w:r>
            <w:r w:rsidR="00227CEB">
              <w:rPr>
                <w:noProof/>
                <w:webHidden/>
              </w:rPr>
              <w:t>25</w:t>
            </w:r>
            <w:r w:rsidR="00B563CE">
              <w:rPr>
                <w:noProof/>
                <w:webHidden/>
              </w:rPr>
              <w:fldChar w:fldCharType="end"/>
            </w:r>
          </w:hyperlink>
        </w:p>
        <w:p w14:paraId="58A68C01" w14:textId="4E6A093B" w:rsidR="00B563CE" w:rsidRDefault="00FA6FC6">
          <w:pPr>
            <w:pStyle w:val="TOC1"/>
            <w:tabs>
              <w:tab w:val="left" w:pos="1100"/>
              <w:tab w:val="right" w:leader="dot" w:pos="9062"/>
            </w:tabs>
            <w:rPr>
              <w:rFonts w:asciiTheme="minorHAnsi" w:eastAsiaTheme="minorEastAsia" w:hAnsiTheme="minorHAnsi"/>
              <w:noProof/>
              <w:sz w:val="22"/>
              <w:lang w:eastAsia="cs-CZ"/>
            </w:rPr>
          </w:pPr>
          <w:hyperlink w:anchor="_Toc470255205" w:history="1">
            <w:r w:rsidR="00B563CE" w:rsidRPr="00720819">
              <w:rPr>
                <w:rStyle w:val="Hyperlink"/>
                <w:noProof/>
              </w:rPr>
              <w:t>5</w:t>
            </w:r>
            <w:r w:rsidR="00B563CE">
              <w:rPr>
                <w:rFonts w:asciiTheme="minorHAnsi" w:eastAsiaTheme="minorEastAsia" w:hAnsiTheme="minorHAnsi"/>
                <w:noProof/>
                <w:sz w:val="22"/>
                <w:lang w:eastAsia="cs-CZ"/>
              </w:rPr>
              <w:tab/>
            </w:r>
            <w:r w:rsidR="00B563CE" w:rsidRPr="00720819">
              <w:rPr>
                <w:rStyle w:val="Hyperlink"/>
                <w:noProof/>
              </w:rPr>
              <w:t>SEZNAM LITERATURY</w:t>
            </w:r>
            <w:r w:rsidR="00B563CE">
              <w:rPr>
                <w:noProof/>
                <w:webHidden/>
              </w:rPr>
              <w:tab/>
            </w:r>
            <w:r w:rsidR="00B563CE">
              <w:rPr>
                <w:noProof/>
                <w:webHidden/>
              </w:rPr>
              <w:fldChar w:fldCharType="begin"/>
            </w:r>
            <w:r w:rsidR="00B563CE">
              <w:rPr>
                <w:noProof/>
                <w:webHidden/>
              </w:rPr>
              <w:instrText xml:space="preserve"> PAGEREF _Toc470255205 \h </w:instrText>
            </w:r>
            <w:r w:rsidR="00B563CE">
              <w:rPr>
                <w:noProof/>
                <w:webHidden/>
              </w:rPr>
            </w:r>
            <w:r w:rsidR="00B563CE">
              <w:rPr>
                <w:noProof/>
                <w:webHidden/>
              </w:rPr>
              <w:fldChar w:fldCharType="separate"/>
            </w:r>
            <w:r w:rsidR="00227CEB">
              <w:rPr>
                <w:noProof/>
                <w:webHidden/>
              </w:rPr>
              <w:t>26</w:t>
            </w:r>
            <w:r w:rsidR="00B563CE">
              <w:rPr>
                <w:noProof/>
                <w:webHidden/>
              </w:rPr>
              <w:fldChar w:fldCharType="end"/>
            </w:r>
          </w:hyperlink>
        </w:p>
        <w:p w14:paraId="0855DDB4" w14:textId="3AC8B13E" w:rsidR="00B563CE" w:rsidRDefault="00FA6FC6">
          <w:pPr>
            <w:pStyle w:val="TOC1"/>
            <w:tabs>
              <w:tab w:val="left" w:pos="1100"/>
              <w:tab w:val="right" w:leader="dot" w:pos="9062"/>
            </w:tabs>
            <w:rPr>
              <w:rFonts w:asciiTheme="minorHAnsi" w:eastAsiaTheme="minorEastAsia" w:hAnsiTheme="minorHAnsi"/>
              <w:noProof/>
              <w:sz w:val="22"/>
              <w:lang w:eastAsia="cs-CZ"/>
            </w:rPr>
          </w:pPr>
          <w:hyperlink w:anchor="_Toc470255206" w:history="1">
            <w:r w:rsidR="00B563CE" w:rsidRPr="00720819">
              <w:rPr>
                <w:rStyle w:val="Hyperlink"/>
                <w:noProof/>
              </w:rPr>
              <w:t>6</w:t>
            </w:r>
            <w:r w:rsidR="00B563CE">
              <w:rPr>
                <w:rFonts w:asciiTheme="minorHAnsi" w:eastAsiaTheme="minorEastAsia" w:hAnsiTheme="minorHAnsi"/>
                <w:noProof/>
                <w:sz w:val="22"/>
                <w:lang w:eastAsia="cs-CZ"/>
              </w:rPr>
              <w:tab/>
            </w:r>
            <w:r w:rsidR="00B563CE" w:rsidRPr="00720819">
              <w:rPr>
                <w:rStyle w:val="Hyperlink"/>
                <w:noProof/>
              </w:rPr>
              <w:t>SEZNAM ZKRATEK A PŘÍLOH</w:t>
            </w:r>
            <w:r w:rsidR="00B563CE">
              <w:rPr>
                <w:noProof/>
                <w:webHidden/>
              </w:rPr>
              <w:tab/>
            </w:r>
            <w:r w:rsidR="00B563CE">
              <w:rPr>
                <w:noProof/>
                <w:webHidden/>
              </w:rPr>
              <w:fldChar w:fldCharType="begin"/>
            </w:r>
            <w:r w:rsidR="00B563CE">
              <w:rPr>
                <w:noProof/>
                <w:webHidden/>
              </w:rPr>
              <w:instrText xml:space="preserve"> PAGEREF _Toc470255206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612705F9" w14:textId="1970B47B" w:rsidR="00B563CE" w:rsidRDefault="00FA6FC6">
          <w:pPr>
            <w:pStyle w:val="TOC2"/>
            <w:tabs>
              <w:tab w:val="left" w:pos="1540"/>
              <w:tab w:val="right" w:leader="dot" w:pos="9062"/>
            </w:tabs>
            <w:rPr>
              <w:rFonts w:asciiTheme="minorHAnsi" w:eastAsiaTheme="minorEastAsia" w:hAnsiTheme="minorHAnsi"/>
              <w:noProof/>
              <w:sz w:val="22"/>
              <w:lang w:eastAsia="cs-CZ"/>
            </w:rPr>
          </w:pPr>
          <w:hyperlink w:anchor="_Toc470255207" w:history="1">
            <w:r w:rsidR="00B563CE" w:rsidRPr="00720819">
              <w:rPr>
                <w:rStyle w:val="Hyperlink"/>
                <w:noProof/>
              </w:rPr>
              <w:t>6.1</w:t>
            </w:r>
            <w:r w:rsidR="00B563CE">
              <w:rPr>
                <w:rFonts w:asciiTheme="minorHAnsi" w:eastAsiaTheme="minorEastAsia" w:hAnsiTheme="minorHAnsi"/>
                <w:noProof/>
                <w:sz w:val="22"/>
                <w:lang w:eastAsia="cs-CZ"/>
              </w:rPr>
              <w:tab/>
            </w:r>
            <w:r w:rsidR="00B563CE" w:rsidRPr="00720819">
              <w:rPr>
                <w:rStyle w:val="Hyperlink"/>
                <w:noProof/>
              </w:rPr>
              <w:t>Seznam zkratek</w:t>
            </w:r>
            <w:r w:rsidR="00B563CE">
              <w:rPr>
                <w:noProof/>
                <w:webHidden/>
              </w:rPr>
              <w:tab/>
            </w:r>
            <w:r w:rsidR="00B563CE">
              <w:rPr>
                <w:noProof/>
                <w:webHidden/>
              </w:rPr>
              <w:fldChar w:fldCharType="begin"/>
            </w:r>
            <w:r w:rsidR="00B563CE">
              <w:rPr>
                <w:noProof/>
                <w:webHidden/>
              </w:rPr>
              <w:instrText xml:space="preserve"> PAGEREF _Toc470255207 \h </w:instrText>
            </w:r>
            <w:r w:rsidR="00B563CE">
              <w:rPr>
                <w:noProof/>
                <w:webHidden/>
              </w:rPr>
            </w:r>
            <w:r w:rsidR="00B563CE">
              <w:rPr>
                <w:noProof/>
                <w:webHidden/>
              </w:rPr>
              <w:fldChar w:fldCharType="separate"/>
            </w:r>
            <w:r w:rsidR="00227CEB">
              <w:rPr>
                <w:noProof/>
                <w:webHidden/>
              </w:rPr>
              <w:t>28</w:t>
            </w:r>
            <w:r w:rsidR="00B563CE">
              <w:rPr>
                <w:noProof/>
                <w:webHidden/>
              </w:rPr>
              <w:fldChar w:fldCharType="end"/>
            </w:r>
          </w:hyperlink>
        </w:p>
        <w:p w14:paraId="311D1B84" w14:textId="77777777" w:rsidR="004B6F00" w:rsidRPr="00262B1E" w:rsidRDefault="004B6F00" w:rsidP="004B6F00">
          <w:r w:rsidRPr="00262B1E">
            <w:rPr>
              <w:b/>
              <w:bCs/>
            </w:rPr>
            <w:fldChar w:fldCharType="end"/>
          </w:r>
        </w:p>
      </w:sdtContent>
    </w:sdt>
    <w:p w14:paraId="44B56CAC" w14:textId="77777777" w:rsidR="008E23F8" w:rsidRPr="00262B1E" w:rsidRDefault="00901002">
      <w:pPr>
        <w:spacing w:line="259" w:lineRule="auto"/>
      </w:pPr>
      <w:r w:rsidRPr="00262B1E">
        <w:br w:type="page"/>
      </w:r>
    </w:p>
    <w:p w14:paraId="7F16D487" w14:textId="77777777" w:rsidR="008E23F8" w:rsidRPr="00262B1E" w:rsidRDefault="008E23F8" w:rsidP="004B6F00">
      <w:pPr>
        <w:pStyle w:val="Heading1"/>
        <w:numPr>
          <w:ilvl w:val="0"/>
          <w:numId w:val="0"/>
        </w:numPr>
        <w:ind w:left="432" w:hanging="432"/>
      </w:pPr>
      <w:bookmarkStart w:id="34" w:name="_Toc468643994"/>
      <w:bookmarkStart w:id="35" w:name="_Toc469236433"/>
      <w:bookmarkStart w:id="36" w:name="_Toc470253499"/>
      <w:bookmarkStart w:id="37" w:name="_Toc470255186"/>
      <w:r w:rsidRPr="00262B1E">
        <w:lastRenderedPageBreak/>
        <w:t>SEZNAM OBRÁZKŮ</w:t>
      </w:r>
      <w:bookmarkEnd w:id="34"/>
      <w:bookmarkEnd w:id="35"/>
      <w:bookmarkEnd w:id="36"/>
      <w:bookmarkEnd w:id="37"/>
    </w:p>
    <w:p w14:paraId="29E43B47" w14:textId="77777777" w:rsidR="00AC3DF8" w:rsidRPr="00262B1E" w:rsidRDefault="00AC3DF8" w:rsidP="00AC3DF8"/>
    <w:p w14:paraId="124C05BE" w14:textId="1216FECE" w:rsidR="00E21BA3" w:rsidRDefault="00EC2D00" w:rsidP="00E21BA3">
      <w:pPr>
        <w:pStyle w:val="TableofFigures"/>
        <w:tabs>
          <w:tab w:val="right" w:leader="dot" w:pos="9062"/>
        </w:tabs>
        <w:ind w:firstLine="0"/>
        <w:rPr>
          <w:rFonts w:asciiTheme="minorHAnsi" w:eastAsiaTheme="minorEastAsia" w:hAnsiTheme="minorHAnsi"/>
          <w:noProof/>
          <w:sz w:val="22"/>
          <w:lang w:val="en-US"/>
        </w:rPr>
      </w:pPr>
      <w:r w:rsidRPr="00262B1E">
        <w:fldChar w:fldCharType="begin"/>
      </w:r>
      <w:r w:rsidRPr="00262B1E">
        <w:instrText xml:space="preserve"> TOC \h \z \c "Obr." </w:instrText>
      </w:r>
      <w:r w:rsidRPr="00262B1E">
        <w:fldChar w:fldCharType="separate"/>
      </w:r>
      <w:hyperlink w:anchor="_Toc471287820" w:history="1">
        <w:r w:rsidR="00E21BA3" w:rsidRPr="002E0554">
          <w:rPr>
            <w:rStyle w:val="Hyperlink"/>
            <w:noProof/>
          </w:rPr>
          <w:t>Obr. 1 – Mezikroky v algoritmu pro nalezení rohů displeje – vstupní obraz (vlevo nahoře), binarizovaný obraz (vpravo nahoře), segmentovaný obraz (vlevo dole), výsledek (vpravo dole)</w:t>
        </w:r>
        <w:r w:rsidR="00E21BA3">
          <w:rPr>
            <w:noProof/>
            <w:webHidden/>
          </w:rPr>
          <w:tab/>
        </w:r>
        <w:r w:rsidR="00E21BA3">
          <w:rPr>
            <w:noProof/>
            <w:webHidden/>
          </w:rPr>
          <w:fldChar w:fldCharType="begin"/>
        </w:r>
        <w:r w:rsidR="00E21BA3">
          <w:rPr>
            <w:noProof/>
            <w:webHidden/>
          </w:rPr>
          <w:instrText xml:space="preserve"> PAGEREF _Toc471287820 \h </w:instrText>
        </w:r>
        <w:r w:rsidR="00E21BA3">
          <w:rPr>
            <w:noProof/>
            <w:webHidden/>
          </w:rPr>
        </w:r>
        <w:r w:rsidR="00E21BA3">
          <w:rPr>
            <w:noProof/>
            <w:webHidden/>
          </w:rPr>
          <w:fldChar w:fldCharType="separate"/>
        </w:r>
        <w:r w:rsidR="00227CEB">
          <w:rPr>
            <w:noProof/>
            <w:webHidden/>
          </w:rPr>
          <w:t>10</w:t>
        </w:r>
        <w:r w:rsidR="00E21BA3">
          <w:rPr>
            <w:noProof/>
            <w:webHidden/>
          </w:rPr>
          <w:fldChar w:fldCharType="end"/>
        </w:r>
      </w:hyperlink>
    </w:p>
    <w:p w14:paraId="0984F7A9" w14:textId="24BE5D9C" w:rsidR="00E21BA3" w:rsidRDefault="00FA6FC6" w:rsidP="00E21BA3">
      <w:pPr>
        <w:pStyle w:val="TableofFigures"/>
        <w:tabs>
          <w:tab w:val="right" w:leader="dot" w:pos="9062"/>
        </w:tabs>
        <w:ind w:firstLine="0"/>
        <w:rPr>
          <w:rFonts w:asciiTheme="minorHAnsi" w:eastAsiaTheme="minorEastAsia" w:hAnsiTheme="minorHAnsi"/>
          <w:noProof/>
          <w:sz w:val="22"/>
          <w:lang w:val="en-US"/>
        </w:rPr>
      </w:pPr>
      <w:hyperlink w:anchor="_Toc471287821" w:history="1">
        <w:r w:rsidR="00E21BA3" w:rsidRPr="002E0554">
          <w:rPr>
            <w:rStyle w:val="Hyperlink"/>
            <w:noProof/>
          </w:rPr>
          <w:t>Obr. 2 - Snímek obrazovky před (vlevo) a po(vpravo) transformaci kontrastu</w:t>
        </w:r>
        <w:r w:rsidR="00E21BA3">
          <w:rPr>
            <w:noProof/>
            <w:webHidden/>
          </w:rPr>
          <w:tab/>
        </w:r>
        <w:r w:rsidR="00E21BA3">
          <w:rPr>
            <w:noProof/>
            <w:webHidden/>
          </w:rPr>
          <w:fldChar w:fldCharType="begin"/>
        </w:r>
        <w:r w:rsidR="00E21BA3">
          <w:rPr>
            <w:noProof/>
            <w:webHidden/>
          </w:rPr>
          <w:instrText xml:space="preserve"> PAGEREF _Toc471287821 \h </w:instrText>
        </w:r>
        <w:r w:rsidR="00E21BA3">
          <w:rPr>
            <w:noProof/>
            <w:webHidden/>
          </w:rPr>
        </w:r>
        <w:r w:rsidR="00E21BA3">
          <w:rPr>
            <w:noProof/>
            <w:webHidden/>
          </w:rPr>
          <w:fldChar w:fldCharType="separate"/>
        </w:r>
        <w:r w:rsidR="00227CEB">
          <w:rPr>
            <w:noProof/>
            <w:webHidden/>
          </w:rPr>
          <w:t>11</w:t>
        </w:r>
        <w:r w:rsidR="00E21BA3">
          <w:rPr>
            <w:noProof/>
            <w:webHidden/>
          </w:rPr>
          <w:fldChar w:fldCharType="end"/>
        </w:r>
      </w:hyperlink>
    </w:p>
    <w:p w14:paraId="4D1DB342" w14:textId="1E0895A5" w:rsidR="00E21BA3" w:rsidRDefault="00FA6FC6" w:rsidP="00E21BA3">
      <w:pPr>
        <w:pStyle w:val="TableofFigures"/>
        <w:tabs>
          <w:tab w:val="right" w:leader="dot" w:pos="9062"/>
        </w:tabs>
        <w:ind w:firstLine="0"/>
        <w:rPr>
          <w:rFonts w:asciiTheme="minorHAnsi" w:eastAsiaTheme="minorEastAsia" w:hAnsiTheme="minorHAnsi"/>
          <w:noProof/>
          <w:sz w:val="22"/>
          <w:lang w:val="en-US"/>
        </w:rPr>
      </w:pPr>
      <w:hyperlink w:anchor="_Toc471287822" w:history="1">
        <w:r w:rsidR="00E21BA3" w:rsidRPr="002E0554">
          <w:rPr>
            <w:rStyle w:val="Hyperlink"/>
            <w:noProof/>
          </w:rPr>
          <w:t>Obr. 3 – Příklady problematických obrazovek: a) jinak barevný okraj b) výrazný šum c) nízký jas (obrazovka je reálně bílá) d) nemonotónní obrazovka s výrazným zastoupením bílé, která musí pokračovat k analýze</w:t>
        </w:r>
        <w:r w:rsidR="00E21BA3">
          <w:rPr>
            <w:noProof/>
            <w:webHidden/>
          </w:rPr>
          <w:tab/>
        </w:r>
        <w:r w:rsidR="00E21BA3">
          <w:rPr>
            <w:noProof/>
            <w:webHidden/>
          </w:rPr>
          <w:fldChar w:fldCharType="begin"/>
        </w:r>
        <w:r w:rsidR="00E21BA3">
          <w:rPr>
            <w:noProof/>
            <w:webHidden/>
          </w:rPr>
          <w:instrText xml:space="preserve"> PAGEREF _Toc471287822 \h </w:instrText>
        </w:r>
        <w:r w:rsidR="00E21BA3">
          <w:rPr>
            <w:noProof/>
            <w:webHidden/>
          </w:rPr>
        </w:r>
        <w:r w:rsidR="00E21BA3">
          <w:rPr>
            <w:noProof/>
            <w:webHidden/>
          </w:rPr>
          <w:fldChar w:fldCharType="separate"/>
        </w:r>
        <w:r w:rsidR="00227CEB">
          <w:rPr>
            <w:noProof/>
            <w:webHidden/>
          </w:rPr>
          <w:t>12</w:t>
        </w:r>
        <w:r w:rsidR="00E21BA3">
          <w:rPr>
            <w:noProof/>
            <w:webHidden/>
          </w:rPr>
          <w:fldChar w:fldCharType="end"/>
        </w:r>
      </w:hyperlink>
    </w:p>
    <w:p w14:paraId="0772D2E8" w14:textId="1E2B1351" w:rsidR="00E21BA3" w:rsidRDefault="00FA6FC6" w:rsidP="00E21BA3">
      <w:pPr>
        <w:pStyle w:val="TableofFigures"/>
        <w:tabs>
          <w:tab w:val="right" w:leader="dot" w:pos="9062"/>
        </w:tabs>
        <w:ind w:firstLine="0"/>
        <w:rPr>
          <w:rFonts w:asciiTheme="minorHAnsi" w:eastAsiaTheme="minorEastAsia" w:hAnsiTheme="minorHAnsi"/>
          <w:noProof/>
          <w:sz w:val="22"/>
          <w:lang w:val="en-US"/>
        </w:rPr>
      </w:pPr>
      <w:hyperlink w:anchor="_Toc471287823" w:history="1">
        <w:r w:rsidR="00E21BA3" w:rsidRPr="002E0554">
          <w:rPr>
            <w:rStyle w:val="Hyperlink"/>
            <w:noProof/>
          </w:rPr>
          <w:t>Obr. 4 – Schéma filtrace ve výkonovém spektru</w:t>
        </w:r>
        <w:r w:rsidR="00E21BA3">
          <w:rPr>
            <w:noProof/>
            <w:webHidden/>
          </w:rPr>
          <w:tab/>
        </w:r>
        <w:r w:rsidR="00E21BA3">
          <w:rPr>
            <w:noProof/>
            <w:webHidden/>
          </w:rPr>
          <w:fldChar w:fldCharType="begin"/>
        </w:r>
        <w:r w:rsidR="00E21BA3">
          <w:rPr>
            <w:noProof/>
            <w:webHidden/>
          </w:rPr>
          <w:instrText xml:space="preserve"> PAGEREF _Toc471287823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B11BF48" w14:textId="50E86984" w:rsidR="00E21BA3" w:rsidRDefault="00FA6FC6" w:rsidP="00E21BA3">
      <w:pPr>
        <w:pStyle w:val="TableofFigures"/>
        <w:tabs>
          <w:tab w:val="right" w:leader="dot" w:pos="9062"/>
        </w:tabs>
        <w:ind w:firstLine="0"/>
        <w:rPr>
          <w:rFonts w:asciiTheme="minorHAnsi" w:eastAsiaTheme="minorEastAsia" w:hAnsiTheme="minorHAnsi"/>
          <w:noProof/>
          <w:sz w:val="22"/>
          <w:lang w:val="en-US"/>
        </w:rPr>
      </w:pPr>
      <w:hyperlink w:anchor="_Toc471287824" w:history="1">
        <w:r w:rsidR="00E21BA3" w:rsidRPr="002E0554">
          <w:rPr>
            <w:rStyle w:val="Hyperlink"/>
            <w:noProof/>
          </w:rPr>
          <w:t>Obr. 5 – Výsledek filtrace šumu typu moaré</w:t>
        </w:r>
        <w:r w:rsidR="00E21BA3">
          <w:rPr>
            <w:noProof/>
            <w:webHidden/>
          </w:rPr>
          <w:tab/>
        </w:r>
        <w:r w:rsidR="00E21BA3">
          <w:rPr>
            <w:noProof/>
            <w:webHidden/>
          </w:rPr>
          <w:fldChar w:fldCharType="begin"/>
        </w:r>
        <w:r w:rsidR="00E21BA3">
          <w:rPr>
            <w:noProof/>
            <w:webHidden/>
          </w:rPr>
          <w:instrText xml:space="preserve"> PAGEREF _Toc471287824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52E4256A" w14:textId="404A32A9" w:rsidR="00E21BA3" w:rsidRDefault="00FA6FC6" w:rsidP="00E21BA3">
      <w:pPr>
        <w:pStyle w:val="TableofFigures"/>
        <w:tabs>
          <w:tab w:val="right" w:leader="dot" w:pos="9062"/>
        </w:tabs>
        <w:ind w:firstLine="0"/>
        <w:rPr>
          <w:rFonts w:asciiTheme="minorHAnsi" w:eastAsiaTheme="minorEastAsia" w:hAnsiTheme="minorHAnsi"/>
          <w:noProof/>
          <w:sz w:val="22"/>
          <w:lang w:val="en-US"/>
        </w:rPr>
      </w:pPr>
      <w:hyperlink w:anchor="_Toc471287825" w:history="1">
        <w:r w:rsidR="00E21BA3" w:rsidRPr="002E0554">
          <w:rPr>
            <w:rStyle w:val="Hyperlink"/>
            <w:noProof/>
          </w:rPr>
          <w:t>Obr. 6 – Výsledek filtrace šumu typu moaré na monotónním obraze</w:t>
        </w:r>
        <w:r w:rsidR="00E21BA3">
          <w:rPr>
            <w:noProof/>
            <w:webHidden/>
          </w:rPr>
          <w:tab/>
        </w:r>
        <w:r w:rsidR="00E21BA3">
          <w:rPr>
            <w:noProof/>
            <w:webHidden/>
          </w:rPr>
          <w:fldChar w:fldCharType="begin"/>
        </w:r>
        <w:r w:rsidR="00E21BA3">
          <w:rPr>
            <w:noProof/>
            <w:webHidden/>
          </w:rPr>
          <w:instrText xml:space="preserve"> PAGEREF _Toc471287825 \h </w:instrText>
        </w:r>
        <w:r w:rsidR="00E21BA3">
          <w:rPr>
            <w:noProof/>
            <w:webHidden/>
          </w:rPr>
        </w:r>
        <w:r w:rsidR="00E21BA3">
          <w:rPr>
            <w:noProof/>
            <w:webHidden/>
          </w:rPr>
          <w:fldChar w:fldCharType="separate"/>
        </w:r>
        <w:r w:rsidR="00227CEB">
          <w:rPr>
            <w:noProof/>
            <w:webHidden/>
          </w:rPr>
          <w:t>13</w:t>
        </w:r>
        <w:r w:rsidR="00E21BA3">
          <w:rPr>
            <w:noProof/>
            <w:webHidden/>
          </w:rPr>
          <w:fldChar w:fldCharType="end"/>
        </w:r>
      </w:hyperlink>
    </w:p>
    <w:p w14:paraId="157C41CE" w14:textId="31D8E9F4" w:rsidR="00E21BA3" w:rsidRDefault="00FA6FC6" w:rsidP="00E21BA3">
      <w:pPr>
        <w:pStyle w:val="TableofFigures"/>
        <w:tabs>
          <w:tab w:val="right" w:leader="dot" w:pos="9062"/>
        </w:tabs>
        <w:ind w:firstLine="0"/>
        <w:rPr>
          <w:rFonts w:asciiTheme="minorHAnsi" w:eastAsiaTheme="minorEastAsia" w:hAnsiTheme="minorHAnsi"/>
          <w:noProof/>
          <w:sz w:val="22"/>
          <w:lang w:val="en-US"/>
        </w:rPr>
      </w:pPr>
      <w:hyperlink w:anchor="_Toc471287826" w:history="1">
        <w:r w:rsidR="00E21BA3" w:rsidRPr="002E0554">
          <w:rPr>
            <w:rStyle w:val="Hyperlink"/>
            <w:noProof/>
          </w:rPr>
          <w:t>Obr. 7 – Obrazová pyramida</w:t>
        </w:r>
        <w:r w:rsidR="00E21BA3">
          <w:rPr>
            <w:noProof/>
            <w:webHidden/>
          </w:rPr>
          <w:tab/>
        </w:r>
        <w:r w:rsidR="00E21BA3">
          <w:rPr>
            <w:noProof/>
            <w:webHidden/>
          </w:rPr>
          <w:fldChar w:fldCharType="begin"/>
        </w:r>
        <w:r w:rsidR="00E21BA3">
          <w:rPr>
            <w:noProof/>
            <w:webHidden/>
          </w:rPr>
          <w:instrText xml:space="preserve"> PAGEREF _Toc471287826 \h </w:instrText>
        </w:r>
        <w:r w:rsidR="00E21BA3">
          <w:rPr>
            <w:noProof/>
            <w:webHidden/>
          </w:rPr>
        </w:r>
        <w:r w:rsidR="00E21BA3">
          <w:rPr>
            <w:noProof/>
            <w:webHidden/>
          </w:rPr>
          <w:fldChar w:fldCharType="separate"/>
        </w:r>
        <w:r w:rsidR="00227CEB">
          <w:rPr>
            <w:noProof/>
            <w:webHidden/>
          </w:rPr>
          <w:t>15</w:t>
        </w:r>
        <w:r w:rsidR="00E21BA3">
          <w:rPr>
            <w:noProof/>
            <w:webHidden/>
          </w:rPr>
          <w:fldChar w:fldCharType="end"/>
        </w:r>
      </w:hyperlink>
    </w:p>
    <w:p w14:paraId="5AF53DB2" w14:textId="6D9ED052" w:rsidR="00E21BA3" w:rsidRDefault="00FA6FC6" w:rsidP="00E21BA3">
      <w:pPr>
        <w:pStyle w:val="TableofFigures"/>
        <w:tabs>
          <w:tab w:val="right" w:leader="dot" w:pos="9062"/>
        </w:tabs>
        <w:ind w:firstLine="0"/>
        <w:rPr>
          <w:rFonts w:asciiTheme="minorHAnsi" w:eastAsiaTheme="minorEastAsia" w:hAnsiTheme="minorHAnsi"/>
          <w:noProof/>
          <w:sz w:val="22"/>
          <w:lang w:val="en-US"/>
        </w:rPr>
      </w:pPr>
      <w:hyperlink w:anchor="_Toc471287827" w:history="1">
        <w:r w:rsidR="00E21BA3" w:rsidRPr="002E0554">
          <w:rPr>
            <w:rStyle w:val="Hyperlink"/>
            <w:noProof/>
          </w:rPr>
          <w:t>Obr. 8 – Reprezentace vlastností objektů v obraze na základě vlastních hodnot matice M</w:t>
        </w:r>
        <w:r w:rsidR="00E21BA3">
          <w:rPr>
            <w:noProof/>
            <w:webHidden/>
          </w:rPr>
          <w:tab/>
        </w:r>
        <w:r w:rsidR="00E21BA3">
          <w:rPr>
            <w:noProof/>
            <w:webHidden/>
          </w:rPr>
          <w:fldChar w:fldCharType="begin"/>
        </w:r>
        <w:r w:rsidR="00E21BA3">
          <w:rPr>
            <w:noProof/>
            <w:webHidden/>
          </w:rPr>
          <w:instrText xml:space="preserve"> PAGEREF _Toc471287827 \h </w:instrText>
        </w:r>
        <w:r w:rsidR="00E21BA3">
          <w:rPr>
            <w:noProof/>
            <w:webHidden/>
          </w:rPr>
        </w:r>
        <w:r w:rsidR="00E21BA3">
          <w:rPr>
            <w:noProof/>
            <w:webHidden/>
          </w:rPr>
          <w:fldChar w:fldCharType="separate"/>
        </w:r>
        <w:r w:rsidR="00227CEB">
          <w:rPr>
            <w:noProof/>
            <w:webHidden/>
          </w:rPr>
          <w:t>17</w:t>
        </w:r>
        <w:r w:rsidR="00E21BA3">
          <w:rPr>
            <w:noProof/>
            <w:webHidden/>
          </w:rPr>
          <w:fldChar w:fldCharType="end"/>
        </w:r>
      </w:hyperlink>
    </w:p>
    <w:p w14:paraId="0D4CC8E8" w14:textId="35C473A9" w:rsidR="00E21BA3" w:rsidRDefault="00FA6FC6" w:rsidP="00E21BA3">
      <w:pPr>
        <w:pStyle w:val="TableofFigures"/>
        <w:tabs>
          <w:tab w:val="right" w:leader="dot" w:pos="9062"/>
        </w:tabs>
        <w:ind w:firstLine="0"/>
        <w:rPr>
          <w:rFonts w:asciiTheme="minorHAnsi" w:eastAsiaTheme="minorEastAsia" w:hAnsiTheme="minorHAnsi"/>
          <w:noProof/>
          <w:sz w:val="22"/>
          <w:lang w:val="en-US"/>
        </w:rPr>
      </w:pPr>
      <w:hyperlink w:anchor="_Toc471287828" w:history="1">
        <w:r w:rsidR="00E21BA3" w:rsidRPr="002E0554">
          <w:rPr>
            <w:rStyle w:val="Hyperlink"/>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sidR="00E21BA3">
          <w:rPr>
            <w:noProof/>
            <w:webHidden/>
          </w:rPr>
          <w:tab/>
        </w:r>
        <w:r w:rsidR="00E21BA3">
          <w:rPr>
            <w:noProof/>
            <w:webHidden/>
          </w:rPr>
          <w:fldChar w:fldCharType="begin"/>
        </w:r>
        <w:r w:rsidR="00E21BA3">
          <w:rPr>
            <w:noProof/>
            <w:webHidden/>
          </w:rPr>
          <w:instrText xml:space="preserve"> PAGEREF _Toc471287828 \h </w:instrText>
        </w:r>
        <w:r w:rsidR="00E21BA3">
          <w:rPr>
            <w:noProof/>
            <w:webHidden/>
          </w:rPr>
        </w:r>
        <w:r w:rsidR="00E21BA3">
          <w:rPr>
            <w:noProof/>
            <w:webHidden/>
          </w:rPr>
          <w:fldChar w:fldCharType="separate"/>
        </w:r>
        <w:r w:rsidR="00227CEB">
          <w:rPr>
            <w:noProof/>
            <w:webHidden/>
          </w:rPr>
          <w:t>18</w:t>
        </w:r>
        <w:r w:rsidR="00E21BA3">
          <w:rPr>
            <w:noProof/>
            <w:webHidden/>
          </w:rPr>
          <w:fldChar w:fldCharType="end"/>
        </w:r>
      </w:hyperlink>
    </w:p>
    <w:p w14:paraId="55C42DB1" w14:textId="2C328830" w:rsidR="00E21BA3" w:rsidRDefault="00FA6FC6" w:rsidP="00E21BA3">
      <w:pPr>
        <w:pStyle w:val="TableofFigures"/>
        <w:tabs>
          <w:tab w:val="right" w:leader="dot" w:pos="9062"/>
        </w:tabs>
        <w:ind w:firstLine="0"/>
        <w:rPr>
          <w:rFonts w:asciiTheme="minorHAnsi" w:eastAsiaTheme="minorEastAsia" w:hAnsiTheme="minorHAnsi"/>
          <w:noProof/>
          <w:sz w:val="22"/>
          <w:lang w:val="en-US"/>
        </w:rPr>
      </w:pPr>
      <w:hyperlink w:anchor="_Toc471287829" w:history="1">
        <w:r w:rsidR="00E21BA3" w:rsidRPr="002E0554">
          <w:rPr>
            <w:rStyle w:val="Hyperlink"/>
            <w:noProof/>
          </w:rPr>
          <w:t>Obr. 10 – diskrétní a ořezaná druhá parciální derivace Gaussovy funkce Dyy, dále Dxy, krabicový filtr aproximující Dyy, krabicový filtr aproximující Dxy</w:t>
        </w:r>
        <w:r w:rsidR="00E21BA3">
          <w:rPr>
            <w:noProof/>
            <w:webHidden/>
          </w:rPr>
          <w:tab/>
        </w:r>
        <w:r w:rsidR="00E21BA3">
          <w:rPr>
            <w:noProof/>
            <w:webHidden/>
          </w:rPr>
          <w:fldChar w:fldCharType="begin"/>
        </w:r>
        <w:r w:rsidR="00E21BA3">
          <w:rPr>
            <w:noProof/>
            <w:webHidden/>
          </w:rPr>
          <w:instrText xml:space="preserve"> PAGEREF _Toc471287829 \h </w:instrText>
        </w:r>
        <w:r w:rsidR="00E21BA3">
          <w:rPr>
            <w:noProof/>
            <w:webHidden/>
          </w:rPr>
        </w:r>
        <w:r w:rsidR="00E21BA3">
          <w:rPr>
            <w:noProof/>
            <w:webHidden/>
          </w:rPr>
          <w:fldChar w:fldCharType="separate"/>
        </w:r>
        <w:r w:rsidR="00227CEB">
          <w:rPr>
            <w:noProof/>
            <w:webHidden/>
          </w:rPr>
          <w:t>19</w:t>
        </w:r>
        <w:r w:rsidR="00E21BA3">
          <w:rPr>
            <w:noProof/>
            <w:webHidden/>
          </w:rPr>
          <w:fldChar w:fldCharType="end"/>
        </w:r>
      </w:hyperlink>
    </w:p>
    <w:p w14:paraId="6219CF18" w14:textId="655B395C" w:rsidR="00E21BA3" w:rsidRDefault="00FA6FC6" w:rsidP="00E21BA3">
      <w:pPr>
        <w:pStyle w:val="TableofFigures"/>
        <w:tabs>
          <w:tab w:val="right" w:leader="dot" w:pos="9062"/>
        </w:tabs>
        <w:ind w:firstLine="0"/>
        <w:rPr>
          <w:rFonts w:asciiTheme="minorHAnsi" w:eastAsiaTheme="minorEastAsia" w:hAnsiTheme="minorHAnsi"/>
          <w:noProof/>
          <w:sz w:val="22"/>
          <w:lang w:val="en-US"/>
        </w:rPr>
      </w:pPr>
      <w:hyperlink w:anchor="_Toc471287830" w:history="1">
        <w:r w:rsidR="00E21BA3" w:rsidRPr="002E0554">
          <w:rPr>
            <w:rStyle w:val="Hyperlink"/>
            <w:noProof/>
          </w:rPr>
          <w:t>Obr. 11 – Interpolace bodu zájmu ve vrstvě c</w:t>
        </w:r>
        <w:r w:rsidR="00E21BA3" w:rsidRPr="002E0554">
          <w:rPr>
            <w:rStyle w:val="Hyperlink"/>
            <w:noProof/>
            <w:vertAlign w:val="subscript"/>
          </w:rPr>
          <w:t>i</w:t>
        </w:r>
        <w:r w:rsidR="00E21BA3" w:rsidRPr="002E0554">
          <w:rPr>
            <w:rStyle w:val="Hyperlink"/>
            <w:noProof/>
          </w:rPr>
          <w:t xml:space="preserve"> a maxim ve vrstvách d</w:t>
        </w:r>
        <w:r w:rsidR="00E21BA3" w:rsidRPr="002E0554">
          <w:rPr>
            <w:rStyle w:val="Hyperlink"/>
            <w:noProof/>
            <w:vertAlign w:val="subscript"/>
          </w:rPr>
          <w:t>i</w:t>
        </w:r>
        <w:r w:rsidR="00E21BA3" w:rsidRPr="002E0554">
          <w:rPr>
            <w:rStyle w:val="Hyperlink"/>
            <w:noProof/>
          </w:rPr>
          <w:t xml:space="preserve"> a d</w:t>
        </w:r>
        <w:r w:rsidR="00E21BA3" w:rsidRPr="002E0554">
          <w:rPr>
            <w:rStyle w:val="Hyperlink"/>
            <w:noProof/>
            <w:vertAlign w:val="subscript"/>
          </w:rPr>
          <w:t>i-1</w:t>
        </w:r>
        <w:r w:rsidR="00E21BA3" w:rsidRPr="002E0554">
          <w:rPr>
            <w:rStyle w:val="Hyperlink"/>
            <w:noProof/>
          </w:rPr>
          <w:t xml:space="preserve"> [24]</w:t>
        </w:r>
        <w:r w:rsidR="00E21BA3">
          <w:rPr>
            <w:noProof/>
            <w:webHidden/>
          </w:rPr>
          <w:tab/>
        </w:r>
        <w:r w:rsidR="00E21BA3">
          <w:rPr>
            <w:noProof/>
            <w:webHidden/>
          </w:rPr>
          <w:fldChar w:fldCharType="begin"/>
        </w:r>
        <w:r w:rsidR="00E21BA3">
          <w:rPr>
            <w:noProof/>
            <w:webHidden/>
          </w:rPr>
          <w:instrText xml:space="preserve"> PAGEREF _Toc471287830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132AA5DC" w14:textId="5F0678DA" w:rsidR="00E21BA3" w:rsidRDefault="00FA6FC6" w:rsidP="00E21BA3">
      <w:pPr>
        <w:pStyle w:val="TableofFigures"/>
        <w:tabs>
          <w:tab w:val="right" w:leader="dot" w:pos="9062"/>
        </w:tabs>
        <w:ind w:firstLine="0"/>
        <w:rPr>
          <w:rFonts w:asciiTheme="minorHAnsi" w:eastAsiaTheme="minorEastAsia" w:hAnsiTheme="minorHAnsi"/>
          <w:noProof/>
          <w:sz w:val="22"/>
          <w:lang w:val="en-US"/>
        </w:rPr>
      </w:pPr>
      <w:hyperlink w:anchor="_Toc471287831" w:history="1">
        <w:r w:rsidR="00E21BA3" w:rsidRPr="002E0554">
          <w:rPr>
            <w:rStyle w:val="Hyperlink"/>
            <w:noProof/>
          </w:rPr>
          <w:t xml:space="preserve">Obr. 12 – Schéma vzorkování, modré body naznačují vzorkovací pozice. Poloměr čárkovaných červených kruhů koresponduje se standartní odchylkou </w:t>
        </w:r>
        <w:r w:rsidR="00E21BA3" w:rsidRPr="002E0554">
          <w:rPr>
            <w:rStyle w:val="Hyperlink"/>
            <w:rFonts w:cs="Times New Roman"/>
            <w:noProof/>
          </w:rPr>
          <w:t>σ</w:t>
        </w:r>
        <w:r w:rsidR="00E21BA3" w:rsidRPr="002E0554">
          <w:rPr>
            <w:rStyle w:val="Hyperlink"/>
            <w:noProof/>
          </w:rPr>
          <w:t xml:space="preserve"> Gaussova vyhlazovacího filtru aplikovaného v bodech vzorkování [24]</w:t>
        </w:r>
        <w:r w:rsidR="00E21BA3">
          <w:rPr>
            <w:noProof/>
            <w:webHidden/>
          </w:rPr>
          <w:tab/>
        </w:r>
        <w:r w:rsidR="00E21BA3">
          <w:rPr>
            <w:noProof/>
            <w:webHidden/>
          </w:rPr>
          <w:fldChar w:fldCharType="begin"/>
        </w:r>
        <w:r w:rsidR="00E21BA3">
          <w:rPr>
            <w:noProof/>
            <w:webHidden/>
          </w:rPr>
          <w:instrText xml:space="preserve"> PAGEREF _Toc471287831 \h </w:instrText>
        </w:r>
        <w:r w:rsidR="00E21BA3">
          <w:rPr>
            <w:noProof/>
            <w:webHidden/>
          </w:rPr>
        </w:r>
        <w:r w:rsidR="00E21BA3">
          <w:rPr>
            <w:noProof/>
            <w:webHidden/>
          </w:rPr>
          <w:fldChar w:fldCharType="separate"/>
        </w:r>
        <w:r w:rsidR="00227CEB">
          <w:rPr>
            <w:noProof/>
            <w:webHidden/>
          </w:rPr>
          <w:t>22</w:t>
        </w:r>
        <w:r w:rsidR="00E21BA3">
          <w:rPr>
            <w:noProof/>
            <w:webHidden/>
          </w:rPr>
          <w:fldChar w:fldCharType="end"/>
        </w:r>
      </w:hyperlink>
    </w:p>
    <w:p w14:paraId="01DC2E29" w14:textId="1194BE0F" w:rsidR="001B768B" w:rsidRPr="00262B1E" w:rsidRDefault="00EC2D00" w:rsidP="00E21BA3">
      <w:pPr>
        <w:ind w:firstLine="0"/>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14:paraId="76E3847A" w14:textId="77777777" w:rsidR="008E23F8" w:rsidRPr="00262B1E" w:rsidRDefault="008E23F8" w:rsidP="0035167E">
      <w:pPr>
        <w:pStyle w:val="Heading1"/>
        <w:numPr>
          <w:ilvl w:val="0"/>
          <w:numId w:val="0"/>
        </w:numPr>
      </w:pPr>
      <w:bookmarkStart w:id="38" w:name="_Toc470255187"/>
      <w:r w:rsidRPr="00262B1E">
        <w:lastRenderedPageBreak/>
        <w:t>ÚVOD</w:t>
      </w:r>
      <w:bookmarkEnd w:id="38"/>
    </w:p>
    <w:p w14:paraId="115E3543" w14:textId="61F4E806" w:rsidR="000F69E1" w:rsidRPr="00262B1E" w:rsidRDefault="000F69E1" w:rsidP="00B563CE">
      <w:pPr>
        <w:pStyle w:val="NoSpacing"/>
      </w:pPr>
      <w:r w:rsidRPr="00262B1E">
        <w:t>Tato práce se zabývá zpracováním obrazu pro účely navádění robotické ruky</w:t>
      </w:r>
      <w:r w:rsidR="00596B35">
        <w:t xml:space="preserve"> po dotykovém displeji zařízení</w:t>
      </w:r>
      <w:r w:rsidRPr="00262B1E">
        <w:t xml:space="preserve">. </w:t>
      </w:r>
      <w:r w:rsidR="005F11C5">
        <w:t xml:space="preserve">Velká část moderních přístrojů, jak ve zdravotnictví, tak v průmyslu, se ovládá pomocí dotykového panelu, či displeje. </w:t>
      </w:r>
      <w:r w:rsidRPr="00262B1E">
        <w:t>Tento systém s robotickou rukou pomáhá ve firmě Y Soft Corporation testovat software SafeQ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w:t>
      </w:r>
      <w:commentRangeStart w:id="39"/>
      <w:r w:rsidRPr="00262B1E">
        <w:t xml:space="preserve"> </w:t>
      </w:r>
      <w:ins w:id="40" w:author="kristyna.labudova@gmail.com" w:date="2017-01-01T23:04:00Z">
        <w:r w:rsidR="00297FF5">
          <w:t xml:space="preserve"> kompilovaných </w:t>
        </w:r>
      </w:ins>
      <w:del w:id="41" w:author="kristyna.labudova@gmail.com" w:date="2017-01-01T23:04:00Z">
        <w:r w:rsidRPr="00262B1E" w:rsidDel="00297FF5">
          <w:delText>vybuildovaných</w:delText>
        </w:r>
        <w:commentRangeEnd w:id="39"/>
        <w:r w:rsidR="00267436" w:rsidDel="00297FF5">
          <w:rPr>
            <w:rStyle w:val="CommentReference"/>
          </w:rPr>
          <w:commentReference w:id="39"/>
        </w:r>
        <w:r w:rsidRPr="00262B1E" w:rsidDel="00297FF5">
          <w:delText xml:space="preserve"> </w:delText>
        </w:r>
      </w:del>
      <w:r w:rsidRPr="00262B1E">
        <w:t>verzí SafeQ týdně. Ideálně by se mělo provést regresní testování pro každou verzi a každého výrobce tiskáre</w:t>
      </w:r>
      <w:r w:rsidR="00E21BA3">
        <w:t>n</w:t>
      </w:r>
      <w:r w:rsidR="00596B35">
        <w:t xml:space="preserve"> a ostatních zařízení</w:t>
      </w:r>
      <w:r w:rsidR="00E21BA3">
        <w:t>, kte</w:t>
      </w:r>
      <w:r w:rsidR="00596B35">
        <w:t>rých máme v dnešní době třináct</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ins w:id="42" w:author="kristyna.labudova@gmail.com" w:date="2017-01-01T23:05:00Z">
        <w:r w:rsidR="00297FF5">
          <w:t xml:space="preserve">kompilování </w:t>
        </w:r>
      </w:ins>
      <w:del w:id="43" w:author="kristyna.labudova@gmail.com" w:date="2017-01-01T23:05:00Z">
        <w:r w:rsidRPr="00262B1E" w:rsidDel="00297FF5">
          <w:delText>buildování</w:delText>
        </w:r>
      </w:del>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5F11C5">
        <w:t xml:space="preserve">Velkou výhodou je zrychlení a zefektivnění vývoje jako takového. Především u zdravotnické techniky, kde jsou náklady na vývoj obrovské, může znanemat nemalou finanční úsporu a tím vyšší dostupnost zdravotnické techniky, zvlášť v rozvojových zemích. </w:t>
      </w:r>
      <w:r w:rsidR="00723843" w:rsidRPr="00262B1E">
        <w:t xml:space="preserve">Další pozitivum je </w:t>
      </w:r>
      <w:r w:rsidR="005F11C5">
        <w:t>škálovatelnost</w:t>
      </w:r>
      <w:r w:rsidR="00723843" w:rsidRPr="00262B1E">
        <w:t>.</w:t>
      </w:r>
      <w:r w:rsidR="005F11C5">
        <w:t xml:space="preserve">  </w:t>
      </w:r>
    </w:p>
    <w:p w14:paraId="662DF5F9" w14:textId="56D24864" w:rsidR="00BC2F0E" w:rsidRDefault="00BC2F0E" w:rsidP="00B563CE">
      <w:r w:rsidRPr="00262B1E">
        <w:t>Tento robot už je několik let ve fázi vývoje. Robotická ruka je naváděná kamer</w:t>
      </w:r>
      <w:r w:rsidR="00596B35">
        <w:t>ou, která snímá displej</w:t>
      </w:r>
      <w:r w:rsidRPr="00262B1E">
        <w:t xml:space="preserve">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14:paraId="0C4238DD" w14:textId="7C0CA7E1" w:rsidR="008E23F8" w:rsidRPr="00262B1E" w:rsidRDefault="008E23F8" w:rsidP="00B563CE">
      <w:r w:rsidRPr="00262B1E">
        <w:br w:type="page"/>
      </w:r>
    </w:p>
    <w:p w14:paraId="638C1CDF" w14:textId="77777777" w:rsidR="008E23F8" w:rsidRPr="00262B1E" w:rsidRDefault="008E23F8" w:rsidP="00723843">
      <w:pPr>
        <w:pStyle w:val="Heading1"/>
        <w:numPr>
          <w:ilvl w:val="0"/>
          <w:numId w:val="9"/>
        </w:numPr>
        <w:ind w:left="567" w:hanging="567"/>
      </w:pPr>
      <w:bookmarkStart w:id="44" w:name="_Toc470255188"/>
      <w:r w:rsidRPr="00262B1E">
        <w:lastRenderedPageBreak/>
        <w:t>PŘEDZPRACOVÁNÍ OBRAZU</w:t>
      </w:r>
      <w:bookmarkEnd w:id="44"/>
    </w:p>
    <w:p w14:paraId="113C85C2" w14:textId="77777777" w:rsidR="008E23F8" w:rsidRPr="00262B1E" w:rsidRDefault="007E373F" w:rsidP="004B0B26">
      <w:pPr>
        <w:pStyle w:val="Heading2"/>
      </w:pPr>
      <w:bookmarkStart w:id="45" w:name="_Toc470255189"/>
      <w:r w:rsidRPr="00262B1E">
        <w:t>Normalizace obrazu</w:t>
      </w:r>
      <w:bookmarkEnd w:id="45"/>
    </w:p>
    <w:p w14:paraId="59E428C9" w14:textId="77777777" w:rsidR="004B0B26" w:rsidRPr="00262B1E" w:rsidRDefault="004B0B26" w:rsidP="004B0B26">
      <w:pPr>
        <w:pStyle w:val="Heading3"/>
      </w:pPr>
      <w:bookmarkStart w:id="46" w:name="_Toc470255190"/>
      <w:r w:rsidRPr="00262B1E">
        <w:t>Detekce rohů displeje</w:t>
      </w:r>
      <w:bookmarkEnd w:id="46"/>
    </w:p>
    <w:p w14:paraId="20FD8189" w14:textId="05508F10" w:rsidR="00940D59" w:rsidRPr="00262B1E" w:rsidRDefault="00940D59" w:rsidP="00B563CE">
      <w:pPr>
        <w:pStyle w:val="NoSpacing"/>
      </w:pPr>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del w:id="47" w:author="vratislav.harabis Harabiš" w:date="2016-12-23T21:13:00Z">
        <w:r w:rsidR="00947848" w:rsidRPr="00262B1E" w:rsidDel="00267436">
          <w:delText>dipleji</w:delText>
        </w:r>
      </w:del>
      <w:ins w:id="48" w:author="vratislav.harabis Harabiš" w:date="2016-12-23T21:13:00Z">
        <w:r w:rsidR="00267436" w:rsidRPr="00262B1E">
          <w:t>displeji</w:t>
        </w:r>
      </w:ins>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14:paraId="385F286E" w14:textId="1A4A1A9C" w:rsidR="00E077F7" w:rsidRPr="00262B1E" w:rsidRDefault="00E077F7" w:rsidP="00B563CE">
      <w:r w:rsidRPr="00262B1E">
        <w:t xml:space="preserve">Jednotlivé mezikroky zpracování je možné vidět na sérii obrázků </w:t>
      </w:r>
      <w:r w:rsidRPr="00262B1E">
        <w:fldChar w:fldCharType="begin"/>
      </w:r>
      <w:r w:rsidRPr="00262B1E">
        <w:instrText xml:space="preserve"> REF _Ref469234091 \h </w:instrText>
      </w:r>
      <w:r w:rsidR="00B563CE">
        <w:instrText xml:space="preserve"> \* MERGEFORMAT </w:instrText>
      </w:r>
      <w:r w:rsidRPr="00262B1E">
        <w:fldChar w:fldCharType="separate"/>
      </w:r>
      <w:r w:rsidR="00227CEB" w:rsidRPr="00262B1E">
        <w:t xml:space="preserve">Obr. </w:t>
      </w:r>
      <w:r w:rsidR="00227CEB">
        <w:rPr>
          <w:noProof/>
        </w:rPr>
        <w:t>1</w:t>
      </w:r>
      <w:r w:rsidRPr="00262B1E">
        <w:fldChar w:fldCharType="end"/>
      </w:r>
      <w:r w:rsidRPr="00262B1E">
        <w:t>. Nejprve se obraz p</w:t>
      </w:r>
      <w:r w:rsidR="00947848" w:rsidRPr="00262B1E">
        <w:t>řevede na šedotónový, pak na bi</w:t>
      </w:r>
      <w:r w:rsidRPr="00262B1E">
        <w:t xml:space="preserve">nární s vhodným prahem. Binární obraz se </w:t>
      </w:r>
      <w:del w:id="49" w:author="vratislav.harabis Harabiš" w:date="2016-12-24T01:32:00Z">
        <w:r w:rsidRPr="00262B1E" w:rsidDel="00AC556E">
          <w:delText>na</w:delText>
        </w:r>
      </w:del>
      <w:r w:rsidRPr="00262B1E">
        <w:t>segmentuje</w:t>
      </w:r>
      <w:r w:rsidR="00F73F14"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TableGrid"/>
        <w:tblW w:w="9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166"/>
      </w:tblGrid>
      <w:tr w:rsidR="00FB62D9" w:rsidRPr="00262B1E" w14:paraId="734A98A0" w14:textId="77777777" w:rsidTr="00B563CE">
        <w:trPr>
          <w:trHeight w:val="2629"/>
          <w:jc w:val="center"/>
        </w:trPr>
        <w:tc>
          <w:tcPr>
            <w:tcW w:w="4721" w:type="dxa"/>
          </w:tcPr>
          <w:p w14:paraId="359EDEA0" w14:textId="77777777" w:rsidR="00FB62D9" w:rsidRPr="00262B1E" w:rsidRDefault="00FB62D9" w:rsidP="00940D59">
            <w:pPr>
              <w:pStyle w:val="ListParagraph"/>
              <w:keepNext/>
              <w:ind w:left="0"/>
            </w:pPr>
            <w:r w:rsidRPr="00262B1E">
              <w:rPr>
                <w:noProof/>
                <w:lang w:val="en-US"/>
              </w:rPr>
              <w:drawing>
                <wp:inline distT="0" distB="0" distL="0" distR="0" wp14:anchorId="65B19431" wp14:editId="688F0DB1">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14:paraId="2ACF71B9" w14:textId="77777777" w:rsidR="00FB62D9" w:rsidRPr="00262B1E" w:rsidRDefault="00FB62D9" w:rsidP="00FB62D9">
            <w:pPr>
              <w:pStyle w:val="ListParagraph"/>
              <w:ind w:left="0"/>
            </w:pPr>
            <w:r w:rsidRPr="00262B1E">
              <w:rPr>
                <w:noProof/>
                <w:lang w:val="en-US"/>
              </w:rPr>
              <w:drawing>
                <wp:inline distT="0" distB="0" distL="0" distR="0" wp14:anchorId="530D1CBC" wp14:editId="3914458B">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14:paraId="170F97A2" w14:textId="77777777" w:rsidTr="00B563CE">
        <w:trPr>
          <w:jc w:val="center"/>
        </w:trPr>
        <w:tc>
          <w:tcPr>
            <w:tcW w:w="4721" w:type="dxa"/>
          </w:tcPr>
          <w:p w14:paraId="0FCE2AD6" w14:textId="77777777" w:rsidR="00FB62D9" w:rsidRPr="00262B1E" w:rsidRDefault="00FB62D9" w:rsidP="00FB62D9">
            <w:pPr>
              <w:pStyle w:val="ListParagraph"/>
              <w:ind w:left="0"/>
            </w:pPr>
            <w:r w:rsidRPr="00262B1E">
              <w:rPr>
                <w:noProof/>
                <w:lang w:val="en-US"/>
              </w:rPr>
              <w:drawing>
                <wp:inline distT="0" distB="0" distL="0" distR="0" wp14:anchorId="59BCB8E4" wp14:editId="380DE309">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14:paraId="734E1F31" w14:textId="77777777" w:rsidR="00FB62D9" w:rsidRPr="00262B1E" w:rsidRDefault="00FB62D9" w:rsidP="00FB62D9">
            <w:pPr>
              <w:pStyle w:val="ListParagraph"/>
              <w:ind w:left="0"/>
            </w:pPr>
            <w:r w:rsidRPr="00262B1E">
              <w:rPr>
                <w:noProof/>
                <w:lang w:val="en-US"/>
              </w:rPr>
              <w:drawing>
                <wp:inline distT="0" distB="0" distL="0" distR="0" wp14:anchorId="07CBB2CE" wp14:editId="2C9736D8">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14:paraId="3EE92052" w14:textId="77777777" w:rsidTr="00B563CE">
        <w:trPr>
          <w:jc w:val="center"/>
        </w:trPr>
        <w:tc>
          <w:tcPr>
            <w:tcW w:w="9219" w:type="dxa"/>
            <w:gridSpan w:val="2"/>
          </w:tcPr>
          <w:p w14:paraId="4C38ED01" w14:textId="7B54C5E2" w:rsidR="00940D59" w:rsidRPr="00262B1E" w:rsidRDefault="00940D59" w:rsidP="00940D59">
            <w:pPr>
              <w:pStyle w:val="Caption"/>
              <w:jc w:val="center"/>
            </w:pPr>
            <w:bookmarkStart w:id="50" w:name="_Ref469234091"/>
            <w:bookmarkStart w:id="51" w:name="_Toc471287820"/>
            <w:r w:rsidRPr="00262B1E">
              <w:t xml:space="preserve">Obr. </w:t>
            </w:r>
            <w:fldSimple w:instr=" SEQ Obr. \* ARABIC ">
              <w:r w:rsidR="00E36773">
                <w:rPr>
                  <w:noProof/>
                </w:rPr>
                <w:t>1</w:t>
              </w:r>
            </w:fldSimple>
            <w:bookmarkEnd w:id="50"/>
            <w:r w:rsidRPr="00262B1E">
              <w:t xml:space="preserve"> – Mezikroky v algoritmu pro nalezení rohů displeje – vstupní obraz (vlevo nahoře), binarizovaný obraz (vpravo nahoře), segmentovaný obraz (vlevo dole), výsledek (vpravo dole)</w:t>
            </w:r>
            <w:bookmarkEnd w:id="51"/>
          </w:p>
        </w:tc>
      </w:tr>
    </w:tbl>
    <w:p w14:paraId="1089C548" w14:textId="77777777" w:rsidR="004B0B26" w:rsidRPr="00262B1E" w:rsidRDefault="004B0B26" w:rsidP="004B0B26">
      <w:pPr>
        <w:pStyle w:val="Heading3"/>
      </w:pPr>
      <w:bookmarkStart w:id="52" w:name="_Toc470255191"/>
      <w:r w:rsidRPr="00262B1E">
        <w:lastRenderedPageBreak/>
        <w:t>Normalizace jasu</w:t>
      </w:r>
      <w:bookmarkEnd w:id="52"/>
      <w:r w:rsidRPr="00262B1E">
        <w:t xml:space="preserve"> </w:t>
      </w:r>
    </w:p>
    <w:p w14:paraId="10620651" w14:textId="3E49C8C6" w:rsidR="00723843" w:rsidRPr="00262B1E" w:rsidRDefault="00723843" w:rsidP="00B563CE">
      <w:pPr>
        <w:pStyle w:val="NoSpacing"/>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227CEB" w:rsidRPr="00227CEB">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14:paraId="69C80CFF" w14:textId="77777777" w:rsidTr="00134C09">
        <w:tc>
          <w:tcPr>
            <w:tcW w:w="2122" w:type="dxa"/>
          </w:tcPr>
          <w:p w14:paraId="1B991CE2" w14:textId="77777777" w:rsidR="001B5BBD" w:rsidRPr="00262B1E" w:rsidRDefault="001B5BBD" w:rsidP="00723843"/>
        </w:tc>
        <w:tc>
          <w:tcPr>
            <w:tcW w:w="4961" w:type="dxa"/>
          </w:tcPr>
          <w:p w14:paraId="5BF5BA34" w14:textId="77777777" w:rsidR="001B5BBD" w:rsidRPr="00262B1E" w:rsidRDefault="00FA6FC6"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7CF54E41" w14:textId="1EAEDC35" w:rsidR="001B5BBD" w:rsidRPr="00262B1E" w:rsidRDefault="00134C09" w:rsidP="00134C09">
            <w:pPr>
              <w:pStyle w:val="Caption"/>
              <w:jc w:val="right"/>
            </w:pPr>
            <w:bookmarkStart w:id="53" w:name="_Ref470022520"/>
            <w:r w:rsidRPr="00262B1E">
              <w:t>(</w:t>
            </w:r>
            <w:fldSimple w:instr=" SEQ Rovnice \* ARABIC ">
              <w:r w:rsidR="00227CEB">
                <w:rPr>
                  <w:noProof/>
                </w:rPr>
                <w:t>1</w:t>
              </w:r>
            </w:fldSimple>
            <w:r w:rsidRPr="00262B1E">
              <w:t>)</w:t>
            </w:r>
            <w:bookmarkEnd w:id="53"/>
          </w:p>
        </w:tc>
      </w:tr>
    </w:tbl>
    <w:p w14:paraId="3AA7765E" w14:textId="77777777" w:rsidR="006A476D" w:rsidRPr="00262B1E" w:rsidRDefault="00802138" w:rsidP="00B563CE">
      <w:r w:rsidRPr="00262B1E">
        <w:t>Tím, že se kontrast transformuje po kanálech, dosahuje se i částečného vyvážení bílé a redukuje se vliv barvy osvětlení.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6"/>
      </w:tblGrid>
      <w:tr w:rsidR="007C7BEC" w:rsidRPr="00262B1E" w14:paraId="1C1904C0" w14:textId="77777777" w:rsidTr="007C7BEC">
        <w:tc>
          <w:tcPr>
            <w:tcW w:w="4765" w:type="dxa"/>
          </w:tcPr>
          <w:p w14:paraId="4574C4EC" w14:textId="77777777" w:rsidR="006A476D" w:rsidRPr="00262B1E" w:rsidRDefault="006A476D" w:rsidP="007C7BEC">
            <w:pPr>
              <w:keepNext/>
              <w:ind w:hanging="110"/>
              <w:jc w:val="center"/>
            </w:pPr>
            <w:r w:rsidRPr="00262B1E">
              <w:rPr>
                <w:noProof/>
                <w:lang w:val="en-US"/>
              </w:rPr>
              <w:drawing>
                <wp:inline distT="0" distB="0" distL="0" distR="0" wp14:anchorId="401FC42D" wp14:editId="6F36DEBA">
                  <wp:extent cx="2698750" cy="1594485"/>
                  <wp:effectExtent l="0" t="0" r="635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8268" cy="1617833"/>
                          </a:xfrm>
                          <a:prstGeom prst="rect">
                            <a:avLst/>
                          </a:prstGeom>
                        </pic:spPr>
                      </pic:pic>
                    </a:graphicData>
                  </a:graphic>
                </wp:inline>
              </w:drawing>
            </w:r>
          </w:p>
        </w:tc>
        <w:tc>
          <w:tcPr>
            <w:tcW w:w="4297" w:type="dxa"/>
          </w:tcPr>
          <w:p w14:paraId="2BB3643B" w14:textId="77777777" w:rsidR="006A476D" w:rsidRPr="00262B1E" w:rsidRDefault="006A476D" w:rsidP="007C7BEC">
            <w:pPr>
              <w:ind w:firstLine="0"/>
              <w:jc w:val="center"/>
            </w:pPr>
            <w:r w:rsidRPr="00262B1E">
              <w:rPr>
                <w:noProof/>
                <w:lang w:val="en-US"/>
              </w:rPr>
              <w:drawing>
                <wp:inline distT="0" distB="0" distL="0" distR="0" wp14:anchorId="616D0A5C" wp14:editId="2F335213">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14:paraId="27AB799A" w14:textId="77777777" w:rsidTr="007C7BEC">
        <w:tc>
          <w:tcPr>
            <w:tcW w:w="9062" w:type="dxa"/>
            <w:gridSpan w:val="2"/>
          </w:tcPr>
          <w:p w14:paraId="06D80103" w14:textId="0AE3AEDE" w:rsidR="006A476D" w:rsidRPr="00262B1E" w:rsidRDefault="006A476D" w:rsidP="007C7BEC">
            <w:pPr>
              <w:pStyle w:val="Caption"/>
              <w:jc w:val="center"/>
            </w:pPr>
            <w:bookmarkStart w:id="54" w:name="_Toc471287821"/>
            <w:r w:rsidRPr="00262B1E">
              <w:t xml:space="preserve">Obr. </w:t>
            </w:r>
            <w:fldSimple w:instr=" SEQ Obr. \* ARABIC ">
              <w:r w:rsidR="00E36773">
                <w:rPr>
                  <w:noProof/>
                </w:rPr>
                <w:t>2</w:t>
              </w:r>
            </w:fldSimple>
            <w:r w:rsidRPr="00262B1E">
              <w:t xml:space="preserve"> - Snímek obrazovky před (vlevo) a po(vpravo) </w:t>
            </w:r>
            <w:r w:rsidR="00802138" w:rsidRPr="00262B1E">
              <w:t>transformaci</w:t>
            </w:r>
            <w:r w:rsidRPr="00262B1E">
              <w:t xml:space="preserve"> kontrastu</w:t>
            </w:r>
            <w:bookmarkEnd w:id="54"/>
          </w:p>
        </w:tc>
      </w:tr>
    </w:tbl>
    <w:p w14:paraId="123FA9A9" w14:textId="77777777" w:rsidR="007C7BEC" w:rsidRPr="00262B1E" w:rsidRDefault="007C7BEC" w:rsidP="007C7BEC">
      <w:bookmarkStart w:id="55" w:name="_Toc470255192"/>
      <w:r w:rsidRPr="00262B1E">
        <w:t>Překážkou normalizace jasu jsou monotónní obrazovky, které značí načítání. Po tyto nemá normalizace smysl, proto se dopředu rozpoznají a žádná další analýza ani zpracování na nich neprobíhá. Kvůli občasnému výraznému moaré šumu a velkému množství různých podob monotónní obrazovek se není možné spolehnout jen na intenzitu pixelů v obraze nebo jejich barevnost. Pro rozpoznání monotónní obrazovky se tedy používá absolutní zastoupení hran v obraze a histogram intenzit pixelů po barevných kanálech. Hrany se získávají Cannyho hranovým detektorem</w:t>
      </w:r>
      <w:r w:rsidRPr="00262B1E">
        <w:fldChar w:fldCharType="begin" w:fldLock="1"/>
      </w:r>
      <w:r>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Pr="00262B1E">
        <w:fldChar w:fldCharType="separate"/>
      </w:r>
      <w:r w:rsidRPr="00C93208">
        <w:rPr>
          <w:noProof/>
        </w:rPr>
        <w:t>[2]</w:t>
      </w:r>
      <w:r w:rsidRPr="00262B1E">
        <w:fldChar w:fldCharType="end"/>
      </w:r>
      <w:r w:rsidRPr="00262B1E">
        <w:t xml:space="preserve">. </w:t>
      </w:r>
    </w:p>
    <w:p w14:paraId="3F4BB68A" w14:textId="02BF1876" w:rsidR="007C7BEC" w:rsidRDefault="007C7BEC" w:rsidP="007C7BEC">
      <w:pPr>
        <w:pStyle w:val="NoSpacing"/>
      </w:pPr>
      <w:r w:rsidRPr="00262B1E">
        <w:t>U určení monotónnosti obrazovky bylo dosáhnuto stoprocentní úspěšnosti.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5"/>
        <w:gridCol w:w="4657"/>
      </w:tblGrid>
      <w:tr w:rsidR="007C7BEC" w:rsidRPr="00262B1E" w14:paraId="71E05DD4" w14:textId="2C432823" w:rsidTr="007C7BEC">
        <w:tc>
          <w:tcPr>
            <w:tcW w:w="4405" w:type="dxa"/>
          </w:tcPr>
          <w:tbl>
            <w:tblPr>
              <w:tblStyle w:val="TableGrid"/>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456"/>
            </w:tblGrid>
            <w:tr w:rsidR="007C7BEC" w:rsidRPr="00262B1E" w14:paraId="1808EEF9" w14:textId="77777777" w:rsidTr="007C7BEC">
              <w:trPr>
                <w:trHeight w:hRule="exact" w:val="2880"/>
              </w:trPr>
              <w:tc>
                <w:tcPr>
                  <w:tcW w:w="4390" w:type="dxa"/>
                </w:tcPr>
                <w:p w14:paraId="2F3C4BA5" w14:textId="77777777" w:rsidR="007C7BEC" w:rsidRPr="00262B1E" w:rsidRDefault="007C7BEC" w:rsidP="007C7BEC">
                  <w:pPr>
                    <w:ind w:hanging="130"/>
                  </w:pPr>
                  <w:r w:rsidRPr="00262B1E">
                    <w:rPr>
                      <w:noProof/>
                      <w:lang w:val="en-US"/>
                    </w:rPr>
                    <w:drawing>
                      <wp:inline distT="0" distB="0" distL="0" distR="0" wp14:anchorId="477C738B" wp14:editId="0C697A22">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56" w:type="dxa"/>
                </w:tcPr>
                <w:p w14:paraId="372EC359" w14:textId="60481DE5" w:rsidR="007C7BEC" w:rsidRPr="00262B1E" w:rsidRDefault="007C7BEC" w:rsidP="007C7BEC">
                  <w:pPr>
                    <w:ind w:right="-10"/>
                  </w:pPr>
                </w:p>
              </w:tc>
            </w:tr>
            <w:tr w:rsidR="007C7BEC" w:rsidRPr="00262B1E" w14:paraId="2BEF8DF8" w14:textId="77777777" w:rsidTr="007C7BEC">
              <w:trPr>
                <w:trHeight w:hRule="exact" w:val="2880"/>
              </w:trPr>
              <w:tc>
                <w:tcPr>
                  <w:tcW w:w="4390" w:type="dxa"/>
                </w:tcPr>
                <w:p w14:paraId="29C47E6E" w14:textId="77777777" w:rsidR="007C7BEC" w:rsidRPr="00262B1E" w:rsidRDefault="007C7BEC" w:rsidP="007C7BEC">
                  <w:pPr>
                    <w:ind w:firstLine="0"/>
                  </w:pPr>
                  <w:r w:rsidRPr="00262B1E">
                    <w:rPr>
                      <w:noProof/>
                      <w:lang w:val="en-US"/>
                    </w:rPr>
                    <w:lastRenderedPageBreak/>
                    <w:drawing>
                      <wp:inline distT="0" distB="0" distL="0" distR="0" wp14:anchorId="08DDC343" wp14:editId="2E41ABCD">
                        <wp:extent cx="271780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4205" cy="1808098"/>
                                </a:xfrm>
                                <a:prstGeom prst="rect">
                                  <a:avLst/>
                                </a:prstGeom>
                              </pic:spPr>
                            </pic:pic>
                          </a:graphicData>
                        </a:graphic>
                      </wp:inline>
                    </w:drawing>
                  </w:r>
                </w:p>
              </w:tc>
              <w:tc>
                <w:tcPr>
                  <w:tcW w:w="4456" w:type="dxa"/>
                </w:tcPr>
                <w:p w14:paraId="72330FBC" w14:textId="77777777" w:rsidR="007C7BEC" w:rsidRPr="00262B1E" w:rsidRDefault="007C7BEC" w:rsidP="007C7BEC">
                  <w:pPr>
                    <w:keepNext/>
                    <w:ind w:hanging="20"/>
                  </w:pPr>
                  <w:r w:rsidRPr="00262B1E">
                    <w:rPr>
                      <w:noProof/>
                      <w:lang w:val="en-US"/>
                    </w:rPr>
                    <w:drawing>
                      <wp:inline distT="0" distB="0" distL="0" distR="0" wp14:anchorId="7D2D77A1" wp14:editId="476D71C1">
                        <wp:extent cx="27749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9608" cy="1812422"/>
                                </a:xfrm>
                                <a:prstGeom prst="rect">
                                  <a:avLst/>
                                </a:prstGeom>
                              </pic:spPr>
                            </pic:pic>
                          </a:graphicData>
                        </a:graphic>
                      </wp:inline>
                    </w:drawing>
                  </w:r>
                </w:p>
              </w:tc>
            </w:tr>
          </w:tbl>
          <w:p w14:paraId="20262183" w14:textId="2F6063CE" w:rsidR="007C7BEC" w:rsidRPr="00262B1E" w:rsidRDefault="007C7BEC" w:rsidP="00227CEB">
            <w:pPr>
              <w:pStyle w:val="Caption"/>
              <w:jc w:val="center"/>
            </w:pPr>
          </w:p>
        </w:tc>
        <w:tc>
          <w:tcPr>
            <w:tcW w:w="4657" w:type="dxa"/>
          </w:tcPr>
          <w:p w14:paraId="276789ED" w14:textId="5F980096" w:rsidR="007C7BEC" w:rsidRPr="00262B1E" w:rsidRDefault="007C7BEC" w:rsidP="007C7BEC">
            <w:pPr>
              <w:pStyle w:val="Caption"/>
              <w:ind w:firstLine="0"/>
              <w:jc w:val="center"/>
            </w:pPr>
            <w:r w:rsidRPr="00262B1E">
              <w:rPr>
                <w:noProof/>
                <w:lang w:val="en-US"/>
              </w:rPr>
              <w:lastRenderedPageBreak/>
              <w:drawing>
                <wp:inline distT="0" distB="0" distL="0" distR="0" wp14:anchorId="655B54DB" wp14:editId="7BD331A4">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7C7BEC" w:rsidRPr="00262B1E" w14:paraId="62174755" w14:textId="77777777" w:rsidTr="007C7BEC">
        <w:tc>
          <w:tcPr>
            <w:tcW w:w="9062" w:type="dxa"/>
            <w:gridSpan w:val="2"/>
          </w:tcPr>
          <w:p w14:paraId="67206D8A" w14:textId="4B509EF2" w:rsidR="007C7BEC" w:rsidRPr="00262B1E" w:rsidRDefault="007C7BEC" w:rsidP="007C7BEC">
            <w:pPr>
              <w:pStyle w:val="Caption"/>
              <w:ind w:firstLine="0"/>
              <w:jc w:val="center"/>
              <w:rPr>
                <w:noProof/>
                <w:lang w:val="en-US"/>
              </w:rPr>
            </w:pPr>
            <w:bookmarkStart w:id="56" w:name="_Toc471287822"/>
            <w:r w:rsidRPr="00262B1E">
              <w:t xml:space="preserve">Obr. </w:t>
            </w:r>
            <w:fldSimple w:instr=" SEQ Obr. \* ARABIC ">
              <w:r w:rsidR="00E36773">
                <w:rPr>
                  <w:noProof/>
                </w:rPr>
                <w:t>3</w:t>
              </w:r>
            </w:fldSimple>
            <w:r w:rsidRPr="00262B1E">
              <w:t xml:space="preserve"> – Příklady problematických obrazovek: a) jinak barevný okraj b) výrazný šum c) nízký jas (obrazovka je reálně bílá) d) nemonotónní obrazovka s výrazným zastoupením bílé, která musí pokračovat k analýze</w:t>
            </w:r>
            <w:bookmarkEnd w:id="56"/>
          </w:p>
        </w:tc>
      </w:tr>
    </w:tbl>
    <w:p w14:paraId="480547F5" w14:textId="621BA030" w:rsidR="007E373F" w:rsidRPr="007C7BEC" w:rsidRDefault="004B0B26" w:rsidP="007C7BEC">
      <w:pPr>
        <w:pStyle w:val="Heading2"/>
      </w:pPr>
      <w:r w:rsidRPr="007C7BEC">
        <w:t>Redukce šumu</w:t>
      </w:r>
      <w:bookmarkEnd w:id="55"/>
    </w:p>
    <w:p w14:paraId="0DA657CD" w14:textId="1D1AD10E" w:rsidR="008E2387" w:rsidRPr="00262B1E" w:rsidRDefault="008E2387" w:rsidP="00B563CE">
      <w:pPr>
        <w:pStyle w:val="NoSpacing"/>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bylo ideální použít hardwarový a</w:t>
      </w:r>
      <w:r w:rsidRPr="00262B1E">
        <w:t xml:space="preserve">ntialiasingový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776A25"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14:paraId="752BC41D" w14:textId="77777777" w:rsidTr="009F606E">
        <w:tc>
          <w:tcPr>
            <w:tcW w:w="985" w:type="dxa"/>
          </w:tcPr>
          <w:p w14:paraId="41830620" w14:textId="77777777" w:rsidR="00C94A4D" w:rsidRPr="00262B1E" w:rsidRDefault="00C94A4D" w:rsidP="008E2387">
            <w:pPr>
              <w:rPr>
                <w:rFonts w:eastAsia="Calibri" w:cs="Times New Roman"/>
              </w:rPr>
            </w:pPr>
          </w:p>
        </w:tc>
        <w:tc>
          <w:tcPr>
            <w:tcW w:w="7200" w:type="dxa"/>
          </w:tcPr>
          <w:p w14:paraId="5A8ECB5F" w14:textId="77777777" w:rsidR="00C94A4D" w:rsidRPr="00262B1E" w:rsidRDefault="00FA6FC6"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331CDBDF" w14:textId="31A1D879" w:rsidR="00C94A4D" w:rsidRPr="00262B1E" w:rsidRDefault="009F606E" w:rsidP="009F606E">
            <w:pPr>
              <w:pStyle w:val="Caption"/>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227CEB">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14:paraId="53A84E2F" w14:textId="77777777" w:rsidTr="009F606E">
        <w:tc>
          <w:tcPr>
            <w:tcW w:w="985" w:type="dxa"/>
          </w:tcPr>
          <w:p w14:paraId="2B0F7F07" w14:textId="77777777" w:rsidR="00C94A4D" w:rsidRPr="00262B1E" w:rsidRDefault="00C94A4D" w:rsidP="008E2387">
            <w:pPr>
              <w:rPr>
                <w:rFonts w:eastAsia="Calibri" w:cs="Times New Roman"/>
              </w:rPr>
            </w:pPr>
          </w:p>
        </w:tc>
        <w:tc>
          <w:tcPr>
            <w:tcW w:w="7200" w:type="dxa"/>
          </w:tcPr>
          <w:p w14:paraId="0C88F801" w14:textId="77777777"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7D9EE446" w14:textId="01660172"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14:paraId="2D3CBF30" w14:textId="77777777" w:rsidTr="009F606E">
        <w:tc>
          <w:tcPr>
            <w:tcW w:w="985" w:type="dxa"/>
          </w:tcPr>
          <w:p w14:paraId="7ACC4B8B" w14:textId="77777777" w:rsidR="00C94A4D" w:rsidRPr="00262B1E" w:rsidRDefault="00C94A4D" w:rsidP="008E2387">
            <w:pPr>
              <w:rPr>
                <w:rFonts w:eastAsia="Calibri" w:cs="Times New Roman"/>
              </w:rPr>
            </w:pPr>
          </w:p>
        </w:tc>
        <w:tc>
          <w:tcPr>
            <w:tcW w:w="7200" w:type="dxa"/>
          </w:tcPr>
          <w:p w14:paraId="0A7B17F9" w14:textId="77777777"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2F536454" w14:textId="58A13F33"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14:paraId="0E7F51A8" w14:textId="030A580F" w:rsidR="00776A25" w:rsidRPr="00596B35" w:rsidRDefault="00776A25" w:rsidP="00B563CE">
      <w:pPr>
        <w:rPr>
          <w:lang w:val="en-US"/>
        </w:rPr>
      </w:pPr>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r w:rsidR="00596B35">
        <w:t xml:space="preserve">Ačkoli je tato metoda účinná a pomáhá klasifikaci obrazů, je poměrně pomalá a toto negativum převyšuje nad přidanou hodnotou při zpracování v reálném čase. I tak lze použít na při ukládání referenčních snímků do databáze, či </w:t>
      </w:r>
      <w:r w:rsidR="00E909BB">
        <w:rPr>
          <w:lang w:val="en-US"/>
        </w:rPr>
        <w:t>do dokumentace.</w:t>
      </w:r>
    </w:p>
    <w:p w14:paraId="456C5CDE" w14:textId="1C053F27" w:rsidR="00C94A4D" w:rsidRPr="00262B1E" w:rsidRDefault="00596B35" w:rsidP="00C94A4D">
      <w:pPr>
        <w:keepNext/>
        <w:jc w:val="center"/>
      </w:pPr>
      <w:r>
        <w:rPr>
          <w:noProof/>
          <w:lang w:val="en-US"/>
        </w:rPr>
        <w:lastRenderedPageBreak/>
        <w:drawing>
          <wp:inline distT="0" distB="0" distL="0" distR="0" wp14:anchorId="10548653" wp14:editId="6E79003D">
            <wp:extent cx="3162300" cy="586632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race ve výkonovém spektru (5).png"/>
                    <pic:cNvPicPr/>
                  </pic:nvPicPr>
                  <pic:blipFill>
                    <a:blip r:embed="rId20">
                      <a:extLst>
                        <a:ext uri="{28A0092B-C50C-407E-A947-70E740481C1C}">
                          <a14:useLocalDpi xmlns:a14="http://schemas.microsoft.com/office/drawing/2010/main" val="0"/>
                        </a:ext>
                      </a:extLst>
                    </a:blip>
                    <a:stretch>
                      <a:fillRect/>
                    </a:stretch>
                  </pic:blipFill>
                  <pic:spPr>
                    <a:xfrm>
                      <a:off x="0" y="0"/>
                      <a:ext cx="3165882" cy="5872964"/>
                    </a:xfrm>
                    <a:prstGeom prst="rect">
                      <a:avLst/>
                    </a:prstGeom>
                  </pic:spPr>
                </pic:pic>
              </a:graphicData>
            </a:graphic>
          </wp:inline>
        </w:drawing>
      </w:r>
    </w:p>
    <w:p w14:paraId="69338B62" w14:textId="61A04D69" w:rsidR="00316F6D" w:rsidRPr="00262B1E" w:rsidRDefault="00C94A4D" w:rsidP="00B563CE">
      <w:pPr>
        <w:pStyle w:val="Caption"/>
        <w:jc w:val="center"/>
      </w:pPr>
      <w:bookmarkStart w:id="57" w:name="_Toc471287823"/>
      <w:r w:rsidRPr="00262B1E">
        <w:t xml:space="preserve">Obr. </w:t>
      </w:r>
      <w:fldSimple w:instr=" SEQ Obr. \* ARABIC ">
        <w:r w:rsidR="00E36773">
          <w:rPr>
            <w:noProof/>
          </w:rPr>
          <w:t>4</w:t>
        </w:r>
      </w:fldSimple>
      <w:r w:rsidRPr="00262B1E">
        <w:t xml:space="preserve"> – Schéma filtrace ve výkonovém spektru</w:t>
      </w:r>
      <w:bookmarkEnd w:id="57"/>
    </w:p>
    <w:p w14:paraId="79772D87" w14:textId="77777777" w:rsidR="00B60DB2" w:rsidRPr="00262B1E" w:rsidRDefault="00F27757" w:rsidP="00B563CE">
      <w:pPr>
        <w:keepNext/>
        <w:ind w:firstLine="142"/>
        <w:jc w:val="left"/>
      </w:pPr>
      <w:r w:rsidRPr="00262B1E">
        <w:rPr>
          <w:noProof/>
          <w:lang w:val="en-US"/>
        </w:rPr>
        <w:drawing>
          <wp:inline distT="0" distB="0" distL="0" distR="0" wp14:anchorId="4E49B049" wp14:editId="7BFCCE1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6C1A88B4" w14:textId="1D4B18C6" w:rsidR="00F27757" w:rsidRPr="00262B1E" w:rsidRDefault="00B60DB2" w:rsidP="00B563CE">
      <w:pPr>
        <w:pStyle w:val="Caption"/>
        <w:jc w:val="center"/>
      </w:pPr>
      <w:bookmarkStart w:id="58" w:name="_Toc471287824"/>
      <w:r w:rsidRPr="00262B1E">
        <w:t xml:space="preserve">Obr. </w:t>
      </w:r>
      <w:fldSimple w:instr=" SEQ Obr. \* ARABIC ">
        <w:r w:rsidR="00E36773">
          <w:rPr>
            <w:noProof/>
          </w:rPr>
          <w:t>5</w:t>
        </w:r>
      </w:fldSimple>
      <w:r w:rsidRPr="00262B1E">
        <w:t xml:space="preserve"> –</w:t>
      </w:r>
      <w:r w:rsidR="00947848" w:rsidRPr="00262B1E">
        <w:t xml:space="preserve"> Výsledek filtrace šumu typu moa</w:t>
      </w:r>
      <w:r w:rsidRPr="00262B1E">
        <w:t>ré</w:t>
      </w:r>
      <w:bookmarkEnd w:id="58"/>
    </w:p>
    <w:p w14:paraId="50FB5A8D" w14:textId="77777777" w:rsidR="00B60DB2" w:rsidRPr="00262B1E" w:rsidRDefault="00B60DB2" w:rsidP="00B563CE">
      <w:pPr>
        <w:keepNext/>
        <w:ind w:left="360" w:hanging="218"/>
        <w:jc w:val="center"/>
      </w:pPr>
      <w:r w:rsidRPr="00262B1E">
        <w:rPr>
          <w:noProof/>
          <w:lang w:val="en-US"/>
        </w:rPr>
        <w:lastRenderedPageBreak/>
        <w:drawing>
          <wp:inline distT="0" distB="0" distL="0" distR="0" wp14:anchorId="2C7A2B15" wp14:editId="65D3946D">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2">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55CDA21F" w14:textId="15751791" w:rsidR="00B60DB2" w:rsidRPr="00262B1E" w:rsidRDefault="00B60DB2" w:rsidP="00B563CE">
      <w:pPr>
        <w:pStyle w:val="Caption"/>
        <w:jc w:val="center"/>
      </w:pPr>
      <w:bookmarkStart w:id="59" w:name="_Toc471287825"/>
      <w:r w:rsidRPr="00262B1E">
        <w:t xml:space="preserve">Obr. </w:t>
      </w:r>
      <w:fldSimple w:instr=" SEQ Obr. \* ARABIC ">
        <w:r w:rsidR="00E36773">
          <w:rPr>
            <w:noProof/>
          </w:rPr>
          <w:t>6</w:t>
        </w:r>
      </w:fldSimple>
      <w:r w:rsidRPr="00262B1E">
        <w:t xml:space="preserve"> –</w:t>
      </w:r>
      <w:r w:rsidR="00947848" w:rsidRPr="00262B1E">
        <w:t xml:space="preserve"> Výsledek filtrace šumu typu moa</w:t>
      </w:r>
      <w:r w:rsidRPr="00262B1E">
        <w:t>ré na monotónním obraze</w:t>
      </w:r>
      <w:bookmarkEnd w:id="59"/>
    </w:p>
    <w:p w14:paraId="4CD1635E" w14:textId="77777777" w:rsidR="008E23F8" w:rsidRPr="00262B1E" w:rsidRDefault="00F629A1" w:rsidP="008E15F1">
      <w:pPr>
        <w:pStyle w:val="Heading1"/>
      </w:pPr>
      <w:bookmarkStart w:id="60" w:name="_Toc470255193"/>
      <w:r w:rsidRPr="00262B1E">
        <w:t>DETEKCE OBRAZOVEK</w:t>
      </w:r>
      <w:bookmarkEnd w:id="60"/>
    </w:p>
    <w:p w14:paraId="17DDDA67" w14:textId="350EBD1E" w:rsidR="00BD2B5E" w:rsidRPr="00262B1E" w:rsidRDefault="00BD2B5E" w:rsidP="00B563CE">
      <w:pPr>
        <w:pStyle w:val="NoSpacing"/>
      </w:pPr>
      <w:r w:rsidRPr="00262B1E">
        <w:t>Algoritmus pro rozpoznání obrazovek na emdedded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w:t>
      </w:r>
      <w:del w:id="61" w:author="vratislav.harabis Harabiš" w:date="2016-12-24T01:35:00Z">
        <w:r w:rsidR="00EB6103" w:rsidRPr="00262B1E" w:rsidDel="00AC556E">
          <w:delText>je zkalibrovaný</w:delText>
        </w:r>
      </w:del>
      <w:ins w:id="62" w:author="vratislav.harabis Harabiš" w:date="2016-12-24T01:35:00Z">
        <w:r w:rsidR="00AC556E">
          <w:t>se kalibruje</w:t>
        </w:r>
      </w:ins>
      <w:r w:rsidR="00EB6103" w:rsidRPr="00262B1E">
        <w:t xml:space="preserve"> na jejich velikost</w:t>
      </w:r>
      <w:r w:rsidR="00947848" w:rsidRPr="00262B1E">
        <w:t>,</w:t>
      </w:r>
      <w:r w:rsidR="00EB6103" w:rsidRPr="00262B1E">
        <w:t xml:space="preserve"> resp. souřadnice. </w:t>
      </w:r>
    </w:p>
    <w:p w14:paraId="35105F4F" w14:textId="26F1BC19" w:rsidR="00BD2B5E" w:rsidRPr="00262B1E" w:rsidRDefault="00BD2B5E" w:rsidP="00B563CE">
      <w:r w:rsidRPr="00262B1E">
        <w:t xml:space="preserve">Pro </w:t>
      </w:r>
      <w:r w:rsidR="008C51FA" w:rsidRPr="00262B1E">
        <w:t>detekci obrazovek</w:t>
      </w:r>
      <w:del w:id="63" w:author="kristyna.labudova@gmail.com" w:date="2017-01-01T23:06:00Z">
        <w:r w:rsidR="008C51FA" w:rsidRPr="00262B1E" w:rsidDel="00297FF5">
          <w:delText xml:space="preserve"> </w:delText>
        </w:r>
        <w:commentRangeStart w:id="64"/>
        <w:r w:rsidR="008C51FA" w:rsidRPr="00262B1E" w:rsidDel="00297FF5">
          <w:delText>jsem</w:delText>
        </w:r>
      </w:del>
      <w:r w:rsidR="008C51FA" w:rsidRPr="00262B1E">
        <w:t xml:space="preserve"> byly </w:t>
      </w:r>
      <w:commentRangeEnd w:id="64"/>
      <w:r w:rsidR="00AC556E">
        <w:rPr>
          <w:rStyle w:val="CommentReference"/>
        </w:rPr>
        <w:commentReference w:id="64"/>
      </w:r>
      <w:r w:rsidR="008C51FA" w:rsidRPr="00262B1E">
        <w:t>uvažovány</w:t>
      </w:r>
      <w:r w:rsidRPr="00262B1E">
        <w:t xml:space="preserve"> nejdříve </w:t>
      </w:r>
      <w:r w:rsidR="006E0B61" w:rsidRPr="00262B1E">
        <w:t>nízkoúrovňové metody, jako je porovnávání hranové reprezentace</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 xml:space="preserve">, </w:t>
      </w:r>
      <w:r w:rsidR="00D978D7">
        <w:t>2D korelace</w:t>
      </w:r>
      <w:r w:rsidR="00947848" w:rsidRPr="00262B1E">
        <w:fldChar w:fldCharType="begin" w:fldLock="1"/>
      </w:r>
      <w:r w:rsidR="00C9320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C93208" w:rsidRPr="00C93208">
        <w:rPr>
          <w:noProof/>
        </w:rPr>
        <w:t>[4]</w:t>
      </w:r>
      <w:r w:rsidR="00947848" w:rsidRPr="00262B1E">
        <w:fldChar w:fldCharType="end"/>
      </w:r>
      <w:r w:rsidR="0071711C" w:rsidRPr="00262B1E">
        <w:t>, porovnávání histogramů</w:t>
      </w:r>
      <w:r w:rsidR="00947848"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C93208" w:rsidRPr="00C93208">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Houghovy transformace </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w:t>
      </w:r>
      <w:r w:rsidR="000C3A94" w:rsidRPr="00262B1E">
        <w:t xml:space="preserve"> pr</w:t>
      </w:r>
      <w:r w:rsidR="0083572D">
        <w:t>a</w:t>
      </w:r>
      <w:del w:id="65" w:author="kristyna.labudova@gmail.com" w:date="2017-01-01T23:06:00Z">
        <w:r w:rsidR="000C3A94" w:rsidRPr="00262B1E" w:rsidDel="00297FF5">
          <w:delText>a</w:delText>
        </w:r>
      </w:del>
      <w:r w:rsidRPr="00262B1E">
        <w:t>hování a segmentace</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5F11C5">
        <w:t>ější změně vzhledu uživatelského prostředí</w:t>
      </w:r>
      <w:r w:rsidR="008C51FA" w:rsidRPr="00262B1E">
        <w:t>,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14:paraId="502534E3" w14:textId="550516B4"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C93208" w:rsidRPr="00C93208">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w:t>
      </w:r>
      <w:r w:rsidR="00E4534C" w:rsidRPr="00262B1E">
        <w:lastRenderedPageBreak/>
        <w:t>pr</w:t>
      </w:r>
      <w:r w:rsidR="000C3A94" w:rsidRPr="00262B1E">
        <w:t>olínat. První skupina pracuje s</w:t>
      </w:r>
      <w:r w:rsidR="0079105D" w:rsidRPr="00262B1E">
        <w:t> parciálními gradienty v okolí bodu jako např. Harrisův detektor</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79105D" w:rsidRPr="00262B1E">
        <w:t>, Lowova Aproximace Laplacianů Gausianů</w:t>
      </w:r>
      <w:r w:rsidR="0053352B"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C93208" w:rsidRPr="00C93208">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E4534C" w:rsidRPr="00262B1E">
        <w:t>, detektory založené na výpočtu determinantu Hessiánské matice</w:t>
      </w:r>
      <w:r w:rsidR="0053352B"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C93208" w:rsidRPr="00C93208">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C93208">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C93208" w:rsidRPr="00C93208">
        <w:rPr>
          <w:noProof/>
        </w:rPr>
        <w:t>[9]</w:t>
      </w:r>
      <w:r w:rsidR="0053352B" w:rsidRPr="00262B1E">
        <w:fldChar w:fldCharType="end"/>
      </w:r>
      <w:r w:rsidR="007C086A" w:rsidRPr="00262B1E">
        <w:t>, FAST</w:t>
      </w:r>
      <w:r w:rsidR="0053352B"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C93208" w:rsidRPr="00C93208">
        <w:rPr>
          <w:noProof/>
        </w:rPr>
        <w:t>[10]</w:t>
      </w:r>
      <w:r w:rsidR="0053352B" w:rsidRPr="00262B1E">
        <w:fldChar w:fldCharType="end"/>
      </w:r>
      <w:r w:rsidR="007C086A" w:rsidRPr="00262B1E">
        <w:t xml:space="preserve"> nebo AGAST</w:t>
      </w:r>
      <w:r w:rsidR="0053352B" w:rsidRPr="00262B1E">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C93208" w:rsidRPr="00C93208">
        <w:rPr>
          <w:noProof/>
        </w:rPr>
        <w:t>[11]</w:t>
      </w:r>
      <w:r w:rsidR="0053352B" w:rsidRPr="00262B1E">
        <w:fldChar w:fldCharType="end"/>
      </w:r>
      <w:r w:rsidR="007C086A" w:rsidRPr="00262B1E">
        <w:t>.</w:t>
      </w:r>
      <w:r w:rsidR="00E4534C" w:rsidRPr="00262B1E">
        <w:t xml:space="preserve"> Třetí skupina využívá entropie v okolí pixelu a výpočtu vlastních čísel Hessiánské matice jako je Kadirův a Bradyův detektor </w:t>
      </w:r>
      <w:r w:rsidR="008C51FA" w:rsidRPr="00262B1E">
        <w:t>asymetričnosti</w:t>
      </w:r>
      <w:r w:rsidR="0053352B" w:rsidRPr="00262B1E">
        <w:fldChar w:fldCharType="begin" w:fldLock="1"/>
      </w:r>
      <w:r w:rsidR="00C93208">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C93208" w:rsidRPr="00C93208">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14:paraId="3E6AC47A" w14:textId="40863CA8" w:rsidR="00E4534C" w:rsidRPr="00262B1E" w:rsidRDefault="00E4534C" w:rsidP="00B563CE">
      <w:r w:rsidRPr="00262B1E">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C93208" w:rsidRPr="00C93208">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C93208" w:rsidRPr="00C93208">
        <w:rPr>
          <w:noProof/>
        </w:rPr>
        <w:t>[14]</w:t>
      </w:r>
      <w:r w:rsidR="005558FF" w:rsidRPr="00262B1E">
        <w:fldChar w:fldCharType="end"/>
      </w:r>
      <w:r w:rsidR="005F76C3" w:rsidRPr="00262B1E">
        <w:t xml:space="preserve">. </w:t>
      </w:r>
    </w:p>
    <w:p w14:paraId="21005842" w14:textId="1C37D3D2"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ovým filtrem a podvzorkováním</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14:paraId="2546B0F2" w14:textId="77777777" w:rsidR="008E0A01" w:rsidRPr="00262B1E" w:rsidRDefault="001158F6" w:rsidP="00B563CE">
      <w:pPr>
        <w:jc w:val="center"/>
      </w:pPr>
      <w:r w:rsidRPr="00262B1E">
        <w:rPr>
          <w:noProof/>
          <w:lang w:val="en-US"/>
        </w:rPr>
        <w:drawing>
          <wp:inline distT="0" distB="0" distL="0" distR="0" wp14:anchorId="00F20499" wp14:editId="5FA723BE">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23FF0D01" w14:textId="7016E22C" w:rsidR="001158F6" w:rsidRPr="00262B1E" w:rsidRDefault="008E0A01" w:rsidP="00B563CE">
      <w:pPr>
        <w:pStyle w:val="Caption"/>
        <w:jc w:val="center"/>
      </w:pPr>
      <w:bookmarkStart w:id="66" w:name="_Toc471287826"/>
      <w:r w:rsidRPr="00262B1E">
        <w:t xml:space="preserve">Obr. </w:t>
      </w:r>
      <w:fldSimple w:instr=" SEQ Obr. \* ARABIC ">
        <w:r w:rsidR="00E36773">
          <w:rPr>
            <w:noProof/>
          </w:rPr>
          <w:t>7</w:t>
        </w:r>
      </w:fldSimple>
      <w:r w:rsidRPr="00262B1E">
        <w:t xml:space="preserve"> – Obrazová pyramida</w:t>
      </w:r>
      <w:bookmarkEnd w:id="66"/>
    </w:p>
    <w:p w14:paraId="0AA2B815" w14:textId="77777777" w:rsidR="001158F6" w:rsidRPr="00262B1E" w:rsidRDefault="001158F6" w:rsidP="00B563CE">
      <w:r w:rsidRPr="00262B1E">
        <w:lastRenderedPageBreak/>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nerotovaném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vznikaly falešně pozitivní shody. Z uvedených důvodů </w:t>
      </w:r>
      <w:r w:rsidR="008C51FA" w:rsidRPr="00262B1E">
        <w:t xml:space="preserve">se budou </w:t>
      </w:r>
      <w:r w:rsidR="00EF5F0C" w:rsidRPr="00262B1E">
        <w:t xml:space="preserve">vybírat deskriptory, které nejsou invariantní vůči otočení. </w:t>
      </w:r>
    </w:p>
    <w:p w14:paraId="1F7CB381" w14:textId="0D7C06F8" w:rsidR="002E110C" w:rsidRPr="00262B1E" w:rsidRDefault="002E110C" w:rsidP="00B563CE">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227CEB">
        <w:t>2.2</w:t>
      </w:r>
      <w:r w:rsidR="00D76DB5" w:rsidRPr="00262B1E">
        <w:fldChar w:fldCharType="end"/>
      </w:r>
      <w:r w:rsidR="00D76DB5" w:rsidRPr="00262B1E">
        <w:t xml:space="preserve">. </w:t>
      </w:r>
      <w:r w:rsidRPr="00262B1E">
        <w:t>Deskri</w:t>
      </w:r>
      <w:r w:rsidR="005558FF" w:rsidRPr="00262B1E">
        <w:t>p</w:t>
      </w:r>
      <w:r w:rsidRPr="00262B1E">
        <w:t>tory můžou být binární nebo nebinární, s různou dimenziona</w:t>
      </w:r>
      <w:r w:rsidR="005558FF" w:rsidRPr="00262B1E">
        <w:t>litou. Bi</w:t>
      </w:r>
      <w:r w:rsidRPr="00262B1E">
        <w:t>nární deskriptory mají velkou výhodu ve srovnávání deskriptoru aktuálního snímku s deskriptory snímků v databázi, protože se může využít Hammingova vzdálenost</w:t>
      </w:r>
      <w:r w:rsidR="005558FF" w:rsidRPr="00262B1E">
        <w:fldChar w:fldCharType="begin" w:fldLock="1"/>
      </w:r>
      <w:r w:rsidR="00C93208">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C93208" w:rsidRPr="00C93208">
        <w:rPr>
          <w:noProof/>
        </w:rPr>
        <w:t>[15]</w:t>
      </w:r>
      <w:r w:rsidR="005558FF" w:rsidRPr="00262B1E">
        <w:fldChar w:fldCharType="end"/>
      </w:r>
      <w:r w:rsidRPr="00262B1E">
        <w:t xml:space="preserve">. </w:t>
      </w:r>
      <w:r w:rsidR="00D76DB5" w:rsidRPr="00262B1E">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D76DB5" w:rsidRPr="00262B1E">
        <w:t xml:space="preserve">). </w:t>
      </w:r>
      <w:r w:rsidR="003929D6" w:rsidRPr="00262B1E">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14:paraId="0DFF2658" w14:textId="02399963" w:rsidR="003929D6" w:rsidRPr="00262B1E" w:rsidRDefault="003929D6" w:rsidP="00B563CE">
      <w:del w:id="67" w:author="vratislav.harabis Harabiš" w:date="2016-12-24T01:39:00Z">
        <w:r w:rsidRPr="00262B1E" w:rsidDel="00AC556E">
          <w:delText xml:space="preserve">Deskritory </w:delText>
        </w:r>
      </w:del>
      <w:ins w:id="68" w:author="vratislav.harabis Harabiš" w:date="2016-12-24T01:39:00Z">
        <w:r w:rsidR="00AC556E">
          <w:t xml:space="preserve">Deskriptory </w:t>
        </w:r>
      </w:ins>
      <w:r w:rsidRPr="00262B1E">
        <w:t>s vyšší dimenzionalitou dosahují lepších výsledků, ale s počtem snímků v databázi se dramat</w:t>
      </w:r>
      <w:r w:rsidR="005558FF" w:rsidRPr="00262B1E">
        <w:t>icky zvyšuje čas pro srovnávání</w:t>
      </w:r>
      <w:r w:rsidR="005558FF" w:rsidRPr="00262B1E">
        <w:fldChar w:fldCharType="begin" w:fldLock="1"/>
      </w:r>
      <w:r w:rsidR="00C93208">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C93208" w:rsidRPr="00C93208">
        <w:rPr>
          <w:noProof/>
        </w:rPr>
        <w:t>[16]</w:t>
      </w:r>
      <w:r w:rsidR="005558FF" w:rsidRPr="00262B1E">
        <w:fldChar w:fldCharType="end"/>
      </w:r>
      <w:r w:rsidR="005558FF" w:rsidRPr="00262B1E">
        <w:t>.</w:t>
      </w:r>
      <w:r w:rsidRPr="00262B1E">
        <w:t xml:space="preserve"> T</w:t>
      </w:r>
      <w:r w:rsidR="00D978D7">
        <w:t>o se úspěšně řeší redukcí dimenz</w:t>
      </w:r>
      <w:r w:rsidRPr="00262B1E">
        <w:t>ionality pomocí metod jako je PCA</w:t>
      </w:r>
      <w:r w:rsidR="005558FF" w:rsidRPr="00262B1E">
        <w:fldChar w:fldCharType="begin" w:fldLock="1"/>
      </w:r>
      <w:r w:rsidR="00C93208">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C93208" w:rsidRPr="00C93208">
        <w:rPr>
          <w:noProof/>
        </w:rPr>
        <w:t>[17]</w:t>
      </w:r>
      <w:r w:rsidR="005558FF" w:rsidRPr="00262B1E">
        <w:fldChar w:fldCharType="end"/>
      </w:r>
      <w:r w:rsidRPr="00262B1E">
        <w:t xml:space="preserve"> </w:t>
      </w:r>
      <w:r w:rsidR="00C86EBD" w:rsidRPr="00262B1E">
        <w:t>a LDA</w:t>
      </w:r>
      <w:r w:rsidR="005558FF" w:rsidRPr="00262B1E">
        <w:fldChar w:fldCharType="begin" w:fldLock="1"/>
      </w:r>
      <w:r w:rsidR="00C93208">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C93208" w:rsidRPr="00C93208">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93208">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C93208" w:rsidRPr="00C93208">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14:paraId="106EC694" w14:textId="77777777" w:rsidR="00F629A1" w:rsidRPr="00262B1E" w:rsidRDefault="00406FDB" w:rsidP="00406FDB">
      <w:pPr>
        <w:pStyle w:val="Heading2"/>
      </w:pPr>
      <w:bookmarkStart w:id="69" w:name="_Toc470255194"/>
      <w:bookmarkStart w:id="70" w:name="_Ref479248440"/>
      <w:r w:rsidRPr="00262B1E">
        <w:t>Detekce zajímavých bodů v obraze</w:t>
      </w:r>
      <w:bookmarkEnd w:id="69"/>
      <w:bookmarkEnd w:id="70"/>
    </w:p>
    <w:p w14:paraId="04C4CF9F" w14:textId="0571FF7B" w:rsidR="00443501" w:rsidRPr="00262B1E" w:rsidRDefault="00443501" w:rsidP="00B563CE">
      <w:pPr>
        <w:pStyle w:val="NoSpacing"/>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H</w:t>
      </w:r>
      <w:r w:rsidR="00CE48ED" w:rsidRPr="00262B1E">
        <w:t>arrisův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227CEB">
        <w:t>2.2</w:t>
      </w:r>
      <w:r w:rsidR="008E0A01" w:rsidRPr="00262B1E">
        <w:fldChar w:fldCharType="end"/>
      </w:r>
      <w:r w:rsidR="008E0A01" w:rsidRPr="00262B1E">
        <w:t>).</w:t>
      </w:r>
    </w:p>
    <w:p w14:paraId="0D5DAE8D" w14:textId="77777777" w:rsidR="00406FDB" w:rsidRPr="00262B1E" w:rsidRDefault="000F69E1" w:rsidP="000F69E1">
      <w:pPr>
        <w:pStyle w:val="Heading3"/>
      </w:pPr>
      <w:bookmarkStart w:id="71" w:name="_Toc470255195"/>
      <w:r w:rsidRPr="00262B1E">
        <w:t>Harissův detektor rohů</w:t>
      </w:r>
      <w:bookmarkEnd w:id="71"/>
    </w:p>
    <w:p w14:paraId="5DFE1C01" w14:textId="111151FF" w:rsidR="00406FDB" w:rsidRPr="00262B1E" w:rsidRDefault="00AD17E5" w:rsidP="00B563CE">
      <w:pPr>
        <w:pStyle w:val="NoSpacing"/>
      </w:pPr>
      <w:r w:rsidRPr="00262B1E">
        <w:t>Harrisův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7CEB" w:rsidRPr="00227CEB">
        <w:rPr>
          <w:i/>
        </w:rPr>
        <w:t>(7)</w:t>
      </w:r>
      <w:r w:rsidR="002229B5" w:rsidRPr="00262B1E">
        <w:rPr>
          <w:i/>
        </w:rPr>
        <w:fldChar w:fldCharType="end"/>
      </w:r>
      <w:r w:rsidR="002229B5" w:rsidRPr="00262B1E">
        <w:rPr>
          <w:i/>
        </w:rPr>
        <w:t xml:space="preserve">, </w:t>
      </w:r>
      <w:r w:rsidR="002229B5" w:rsidRPr="00262B1E">
        <w:rPr>
          <w:i/>
        </w:rPr>
        <w:lastRenderedPageBreak/>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7CEB" w:rsidRPr="00227CEB">
        <w:rPr>
          <w:i/>
        </w:rPr>
        <w:t>(9)</w:t>
      </w:r>
      <w:r w:rsidR="002229B5" w:rsidRPr="00262B1E">
        <w:rPr>
          <w:i/>
        </w:rPr>
        <w:fldChar w:fldCharType="end"/>
      </w:r>
      <w:r w:rsidRPr="00262B1E">
        <w:t xml:space="preserve"> v okolí bodu váhované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7CEB" w:rsidRPr="00227CEB">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7CEB" w:rsidRPr="00262B1E">
        <w:rPr>
          <w:i/>
        </w:rPr>
        <w:t>(</w:t>
      </w:r>
      <w:r w:rsidR="00227CEB">
        <w:rPr>
          <w:i/>
        </w:rPr>
        <w:t>8</w:t>
      </w:r>
      <w:r w:rsidR="00227CEB"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7CEB" w:rsidRPr="00262B1E">
        <w:rPr>
          <w:i/>
        </w:rPr>
        <w:t>(</w:t>
      </w:r>
      <w:r w:rsidR="00227CEB">
        <w:rPr>
          <w:i/>
        </w:rPr>
        <w:t>10</w:t>
      </w:r>
      <w:r w:rsidR="00227CEB"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B563CE">
        <w:rPr>
          <w:i/>
        </w:rPr>
        <w:instrText xml:space="preserve"> \* MERGEFORMAT </w:instrText>
      </w:r>
      <w:r w:rsidR="00443501" w:rsidRPr="00262B1E">
        <w:rPr>
          <w:i/>
        </w:rPr>
      </w:r>
      <w:r w:rsidR="00443501" w:rsidRPr="00262B1E">
        <w:rPr>
          <w:i/>
        </w:rPr>
        <w:fldChar w:fldCharType="separate"/>
      </w:r>
      <w:r w:rsidR="00227CEB" w:rsidRPr="00262B1E">
        <w:rPr>
          <w:i/>
        </w:rPr>
        <w:t>(</w:t>
      </w:r>
      <w:r w:rsidR="00227CEB">
        <w:rPr>
          <w:i/>
          <w:noProof/>
        </w:rPr>
        <w:t>5</w:t>
      </w:r>
      <w:r w:rsidR="00227CEB"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227CEB" w:rsidRPr="00262B1E">
        <w:t xml:space="preserve">Obr. </w:t>
      </w:r>
      <w:r w:rsidR="00227CEB">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93208" w:rsidRPr="00C93208">
        <w:rPr>
          <w:noProof/>
        </w:rPr>
        <w:t>[7]</w:t>
      </w:r>
      <w:r w:rsidR="00CE48ED" w:rsidRPr="00262B1E">
        <w:fldChar w:fldCharType="end"/>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14:paraId="060B6614" w14:textId="77777777" w:rsidTr="002229B5">
        <w:trPr>
          <w:gridAfter w:val="1"/>
          <w:wAfter w:w="28" w:type="dxa"/>
        </w:trPr>
        <w:tc>
          <w:tcPr>
            <w:tcW w:w="3020" w:type="dxa"/>
            <w:gridSpan w:val="2"/>
          </w:tcPr>
          <w:p w14:paraId="788548D2" w14:textId="77777777" w:rsidR="002229B5" w:rsidRPr="00262B1E" w:rsidRDefault="002229B5" w:rsidP="002229B5"/>
        </w:tc>
        <w:tc>
          <w:tcPr>
            <w:tcW w:w="3021" w:type="dxa"/>
            <w:gridSpan w:val="2"/>
          </w:tcPr>
          <w:p w14:paraId="2C47A729" w14:textId="77777777"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53E4A7EF" w14:textId="14E3F548" w:rsidR="002229B5" w:rsidRPr="00262B1E" w:rsidRDefault="002229B5" w:rsidP="002229B5">
            <w:pPr>
              <w:jc w:val="right"/>
              <w:rPr>
                <w:i/>
              </w:rPr>
            </w:pPr>
            <w:bookmarkStart w:id="72"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5</w:t>
            </w:r>
            <w:r w:rsidRPr="00262B1E">
              <w:rPr>
                <w:i/>
              </w:rPr>
              <w:fldChar w:fldCharType="end"/>
            </w:r>
            <w:r w:rsidRPr="00262B1E">
              <w:rPr>
                <w:i/>
              </w:rPr>
              <w:t>)</w:t>
            </w:r>
            <w:bookmarkEnd w:id="72"/>
          </w:p>
        </w:tc>
      </w:tr>
      <w:tr w:rsidR="002229B5" w:rsidRPr="00262B1E" w14:paraId="1BCA57E7"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7E57B01B" w14:textId="77777777" w:rsidR="002229B5" w:rsidRPr="00262B1E" w:rsidRDefault="002229B5" w:rsidP="002229B5">
            <w:pPr>
              <w:keepNext/>
            </w:pPr>
            <m:oMathPara>
              <m:oMath>
                <m:r>
                  <w:rPr>
                    <w:rFonts w:ascii="Cambria Math" w:hAnsi="Cambria Math" w:cs="Cambria Math"/>
                  </w:rPr>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050BE769" w14:textId="5E638B51" w:rsidR="002229B5" w:rsidRPr="00262B1E" w:rsidRDefault="002229B5" w:rsidP="002229B5">
            <w:pPr>
              <w:pStyle w:val="Caption"/>
              <w:jc w:val="right"/>
            </w:pPr>
            <w:bookmarkStart w:id="73" w:name="_Ref470001503"/>
            <w:r w:rsidRPr="00262B1E">
              <w:t>(</w:t>
            </w:r>
            <w:fldSimple w:instr=" SEQ Rovnice \* ARABIC ">
              <w:r w:rsidR="00227CEB">
                <w:rPr>
                  <w:noProof/>
                </w:rPr>
                <w:t>6</w:t>
              </w:r>
            </w:fldSimple>
            <w:r w:rsidRPr="00262B1E">
              <w:t>)</w:t>
            </w:r>
            <w:bookmarkEnd w:id="73"/>
          </w:p>
        </w:tc>
        <w:tc>
          <w:tcPr>
            <w:tcW w:w="3505" w:type="dxa"/>
            <w:gridSpan w:val="2"/>
            <w:tcBorders>
              <w:top w:val="nil"/>
              <w:left w:val="nil"/>
              <w:bottom w:val="nil"/>
              <w:right w:val="nil"/>
            </w:tcBorders>
          </w:tcPr>
          <w:p w14:paraId="34B95454" w14:textId="77777777"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44E4E24C" w14:textId="68C8C870" w:rsidR="002229B5" w:rsidRPr="00262B1E" w:rsidRDefault="002229B5" w:rsidP="002229B5">
            <w:pPr>
              <w:pStyle w:val="Caption"/>
              <w:jc w:val="right"/>
            </w:pPr>
            <w:bookmarkStart w:id="74" w:name="_Ref470001483"/>
            <w:r w:rsidRPr="00262B1E">
              <w:t>(</w:t>
            </w:r>
            <w:fldSimple w:instr=" SEQ Rovnice \* ARABIC ">
              <w:r w:rsidR="00227CEB">
                <w:rPr>
                  <w:noProof/>
                </w:rPr>
                <w:t>7</w:t>
              </w:r>
            </w:fldSimple>
            <w:r w:rsidRPr="00262B1E">
              <w:t>)</w:t>
            </w:r>
            <w:bookmarkEnd w:id="74"/>
          </w:p>
        </w:tc>
      </w:tr>
      <w:tr w:rsidR="002229B5" w:rsidRPr="00262B1E" w14:paraId="0576EFE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C9AE7AC" w14:textId="77777777"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1DB69883" w14:textId="7EBA612F" w:rsidR="002229B5" w:rsidRPr="00262B1E" w:rsidRDefault="002229B5" w:rsidP="002229B5">
            <w:pPr>
              <w:jc w:val="right"/>
              <w:rPr>
                <w:rFonts w:eastAsia="Calibri" w:cs="Times New Roman"/>
                <w:i/>
              </w:rPr>
            </w:pPr>
            <w:bookmarkStart w:id="75"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8</w:t>
            </w:r>
            <w:r w:rsidRPr="00262B1E">
              <w:rPr>
                <w:i/>
              </w:rPr>
              <w:fldChar w:fldCharType="end"/>
            </w:r>
            <w:r w:rsidRPr="00262B1E">
              <w:rPr>
                <w:i/>
              </w:rPr>
              <w:t>)</w:t>
            </w:r>
            <w:bookmarkEnd w:id="75"/>
          </w:p>
        </w:tc>
        <w:tc>
          <w:tcPr>
            <w:tcW w:w="3505" w:type="dxa"/>
            <w:gridSpan w:val="2"/>
            <w:tcBorders>
              <w:top w:val="nil"/>
              <w:left w:val="nil"/>
              <w:bottom w:val="nil"/>
              <w:right w:val="nil"/>
            </w:tcBorders>
          </w:tcPr>
          <w:p w14:paraId="0105AA11" w14:textId="77777777"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515A04CC" w14:textId="2CDF4D6C" w:rsidR="002229B5" w:rsidRPr="00262B1E" w:rsidRDefault="002229B5" w:rsidP="002229B5">
            <w:pPr>
              <w:pStyle w:val="Caption"/>
              <w:jc w:val="right"/>
            </w:pPr>
            <w:bookmarkStart w:id="76" w:name="_Ref470001485"/>
            <w:r w:rsidRPr="00262B1E">
              <w:t>(</w:t>
            </w:r>
            <w:fldSimple w:instr=" SEQ Rovnice \* ARABIC ">
              <w:r w:rsidR="00227CEB">
                <w:rPr>
                  <w:noProof/>
                </w:rPr>
                <w:t>9</w:t>
              </w:r>
            </w:fldSimple>
            <w:r w:rsidRPr="00262B1E">
              <w:t>)</w:t>
            </w:r>
            <w:bookmarkEnd w:id="76"/>
          </w:p>
        </w:tc>
      </w:tr>
      <w:tr w:rsidR="002229B5" w:rsidRPr="00262B1E" w14:paraId="5645DF50"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EDE8EDE" w14:textId="77777777"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7B1BB097" w14:textId="76CDD0AD" w:rsidR="002229B5" w:rsidRPr="00262B1E" w:rsidRDefault="002229B5" w:rsidP="002229B5">
            <w:pPr>
              <w:jc w:val="right"/>
              <w:rPr>
                <w:i/>
              </w:rPr>
            </w:pPr>
            <w:bookmarkStart w:id="77"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10</w:t>
            </w:r>
            <w:r w:rsidRPr="00262B1E">
              <w:rPr>
                <w:i/>
              </w:rPr>
              <w:fldChar w:fldCharType="end"/>
            </w:r>
            <w:r w:rsidRPr="00262B1E">
              <w:rPr>
                <w:i/>
              </w:rPr>
              <w:t>)</w:t>
            </w:r>
            <w:bookmarkEnd w:id="77"/>
          </w:p>
        </w:tc>
        <w:tc>
          <w:tcPr>
            <w:tcW w:w="3505" w:type="dxa"/>
            <w:gridSpan w:val="2"/>
            <w:tcBorders>
              <w:top w:val="nil"/>
              <w:left w:val="nil"/>
              <w:bottom w:val="nil"/>
              <w:right w:val="nil"/>
            </w:tcBorders>
          </w:tcPr>
          <w:p w14:paraId="705277CE" w14:textId="77777777" w:rsidR="002229B5" w:rsidRPr="00262B1E" w:rsidRDefault="002229B5" w:rsidP="002229B5"/>
        </w:tc>
        <w:tc>
          <w:tcPr>
            <w:tcW w:w="1175" w:type="dxa"/>
            <w:gridSpan w:val="2"/>
            <w:tcBorders>
              <w:top w:val="nil"/>
              <w:left w:val="nil"/>
              <w:bottom w:val="nil"/>
              <w:right w:val="nil"/>
            </w:tcBorders>
          </w:tcPr>
          <w:p w14:paraId="26CB09DB" w14:textId="77777777" w:rsidR="002229B5" w:rsidRPr="00262B1E" w:rsidRDefault="002229B5" w:rsidP="002229B5">
            <w:pPr>
              <w:keepNext/>
            </w:pPr>
          </w:p>
        </w:tc>
      </w:tr>
      <w:tr w:rsidR="00443501" w:rsidRPr="00262B1E" w14:paraId="68E6D4C3"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194E836" w14:textId="77777777"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14:paraId="589D4BE3" w14:textId="77777777" w:rsidR="00443501" w:rsidRPr="00262B1E" w:rsidRDefault="00443501" w:rsidP="002229B5">
            <w:pPr>
              <w:jc w:val="right"/>
              <w:rPr>
                <w:i/>
              </w:rPr>
            </w:pPr>
          </w:p>
        </w:tc>
        <w:tc>
          <w:tcPr>
            <w:tcW w:w="3505" w:type="dxa"/>
            <w:gridSpan w:val="2"/>
            <w:tcBorders>
              <w:top w:val="nil"/>
              <w:left w:val="nil"/>
              <w:bottom w:val="nil"/>
              <w:right w:val="nil"/>
            </w:tcBorders>
          </w:tcPr>
          <w:p w14:paraId="25752F5D" w14:textId="77777777" w:rsidR="00443501" w:rsidRPr="00262B1E" w:rsidRDefault="00443501" w:rsidP="002229B5"/>
        </w:tc>
        <w:tc>
          <w:tcPr>
            <w:tcW w:w="1175" w:type="dxa"/>
            <w:gridSpan w:val="2"/>
            <w:tcBorders>
              <w:top w:val="nil"/>
              <w:left w:val="nil"/>
              <w:bottom w:val="nil"/>
              <w:right w:val="nil"/>
            </w:tcBorders>
          </w:tcPr>
          <w:p w14:paraId="1BA6CBD8" w14:textId="77777777" w:rsidR="00443501" w:rsidRPr="00262B1E" w:rsidRDefault="00443501" w:rsidP="002229B5">
            <w:pPr>
              <w:keepNext/>
            </w:pPr>
          </w:p>
        </w:tc>
      </w:tr>
    </w:tbl>
    <w:p w14:paraId="7A7D3EFD" w14:textId="77777777" w:rsidR="00AD17E5" w:rsidRPr="00262B1E" w:rsidRDefault="00AD17E5" w:rsidP="00CE48ED">
      <w:pPr>
        <w:keepNext/>
        <w:ind w:left="1985"/>
      </w:pPr>
      <w:r w:rsidRPr="00262B1E">
        <w:rPr>
          <w:noProof/>
          <w:lang w:val="en-US"/>
        </w:rPr>
        <w:drawing>
          <wp:inline distT="0" distB="0" distL="0" distR="0" wp14:anchorId="2A1318C7" wp14:editId="39AA46B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31E65D4F" w14:textId="69D1D430" w:rsidR="00FE323A" w:rsidRPr="00262B1E" w:rsidRDefault="00AD17E5" w:rsidP="00AD17E5">
      <w:pPr>
        <w:pStyle w:val="Caption"/>
        <w:jc w:val="center"/>
      </w:pPr>
      <w:bookmarkStart w:id="78" w:name="_Ref470001736"/>
      <w:bookmarkStart w:id="79" w:name="_Ref470001729"/>
      <w:bookmarkStart w:id="80" w:name="_Toc471287827"/>
      <w:r w:rsidRPr="00262B1E">
        <w:t xml:space="preserve">Obr. </w:t>
      </w:r>
      <w:fldSimple w:instr=" SEQ Obr. \* ARABIC ">
        <w:r w:rsidR="00E36773">
          <w:rPr>
            <w:noProof/>
          </w:rPr>
          <w:t>8</w:t>
        </w:r>
      </w:fldSimple>
      <w:bookmarkEnd w:id="78"/>
      <w:r w:rsidRPr="00262B1E">
        <w:t xml:space="preserve"> – Reprezentace vlastností objektů v obraze na základě vlastních hodnot matice M</w:t>
      </w:r>
      <w:bookmarkEnd w:id="79"/>
      <w:bookmarkEnd w:id="80"/>
    </w:p>
    <w:p w14:paraId="6D965AAA" w14:textId="77777777" w:rsidR="00406FDB" w:rsidRPr="00262B1E" w:rsidRDefault="008E75AA" w:rsidP="000B058C">
      <w:pPr>
        <w:pStyle w:val="Heading3"/>
      </w:pPr>
      <w:bookmarkStart w:id="81" w:name="_Toc470255196"/>
      <w:bookmarkStart w:id="82" w:name="_Ref479251741"/>
      <w:bookmarkStart w:id="83" w:name="_Ref479251748"/>
      <w:r w:rsidRPr="00262B1E">
        <w:t>FAST</w:t>
      </w:r>
      <w:r w:rsidR="00141AD1" w:rsidRPr="00262B1E">
        <w:t xml:space="preserve"> – Feature from Accelerated Segment Test</w:t>
      </w:r>
      <w:bookmarkEnd w:id="81"/>
      <w:bookmarkEnd w:id="82"/>
      <w:bookmarkEnd w:id="83"/>
    </w:p>
    <w:p w14:paraId="3C212A16" w14:textId="6ADFEAC4" w:rsidR="00141AD1" w:rsidRPr="00262B1E" w:rsidRDefault="00692BF3" w:rsidP="00B563CE">
      <w:pPr>
        <w:pStyle w:val="NoSpacing"/>
      </w:pPr>
      <w:r w:rsidRPr="00262B1E">
        <w:t>Feature from Accelerated Segment Test, dále jen FAST, je jeden z n</w:t>
      </w:r>
      <w:r w:rsidR="00443501" w:rsidRPr="00262B1E">
        <w:t>ejrychlejších detektorů bodů zájmu</w:t>
      </w:r>
      <w:r w:rsidRPr="00262B1E">
        <w:t xml:space="preserve"> v dnešní době. FAST detektor prochází obraz pixel po pixelu a vyhodnocuje jeho NxN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I</w:t>
      </w:r>
      <w:r w:rsidR="00D63D85" w:rsidRPr="00262B1E">
        <w:rPr>
          <w:vertAlign w:val="subscript"/>
        </w:rPr>
        <w:t>p</w:t>
      </w:r>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Pro větší rychlost se nejdříve vyhodnotí čtyři pixely (nahoře, dole, vlevo a vpravo). Pokud alespoň tři z nich mají hodnotu jasu vyšší než I</w:t>
      </w:r>
      <w:r w:rsidR="00D63D85" w:rsidRPr="00262B1E">
        <w:rPr>
          <w:vertAlign w:val="subscript"/>
        </w:rPr>
        <w:t>p</w:t>
      </w:r>
      <w:r w:rsidR="00D63D85" w:rsidRPr="00262B1E">
        <w:t>+t nebo nižší než I</w:t>
      </w:r>
      <w:r w:rsidR="00D63D85" w:rsidRPr="00262B1E">
        <w:rPr>
          <w:vertAlign w:val="subscript"/>
        </w:rPr>
        <w:t>p</w:t>
      </w:r>
      <w:r w:rsidR="00D63D85" w:rsidRPr="00262B1E">
        <w:t xml:space="preserve">-t, kde </w:t>
      </w:r>
      <w:r w:rsidR="00D63D85" w:rsidRPr="00262B1E">
        <w:rPr>
          <w:i/>
        </w:rPr>
        <w:t>t</w:t>
      </w:r>
      <w:r w:rsidR="00D63D85" w:rsidRPr="00262B1E">
        <w:t xml:space="preserve"> je prahová hodnota, místo je vyhodnoceno jako potenciální příznak a postupuj</w:t>
      </w:r>
      <w:r w:rsidR="0083572D">
        <w:t>e se evaluací ostatních pixelů.</w:t>
      </w:r>
      <w:r w:rsidR="00D63D85" w:rsidRPr="00262B1E">
        <w:t xml:space="preserve"> Pokud se najde spojitý segment pixelů</w:t>
      </w:r>
      <w:r w:rsidR="000B058C" w:rsidRPr="00262B1E">
        <w:t xml:space="preserve"> o dané délce </w:t>
      </w:r>
      <w:r w:rsidR="000B058C" w:rsidRPr="00262B1E">
        <w:rPr>
          <w:i/>
        </w:rPr>
        <w:t>m</w:t>
      </w:r>
      <w:r w:rsidR="00D63D85" w:rsidRPr="00262B1E">
        <w:t>, které splňují podmínku I</w:t>
      </w:r>
      <w:r w:rsidR="00D63D85" w:rsidRPr="00262B1E">
        <w:rPr>
          <w:vertAlign w:val="subscript"/>
        </w:rPr>
        <w:t>p</w:t>
      </w:r>
      <w:r w:rsidR="00D63D85" w:rsidRPr="00262B1E">
        <w:t>+t nebo I</w:t>
      </w:r>
      <w:r w:rsidR="00D63D85" w:rsidRPr="00262B1E">
        <w:rPr>
          <w:vertAlign w:val="subscript"/>
        </w:rPr>
        <w:t>p</w:t>
      </w:r>
      <w:r w:rsidR="00D63D85" w:rsidRPr="00262B1E">
        <w:t>-t</w:t>
      </w:r>
      <w:r w:rsidR="000B058C" w:rsidRPr="00262B1E">
        <w:t>, pak j</w:t>
      </w:r>
      <w:r w:rsidR="00443501" w:rsidRPr="00262B1E">
        <w:t>e místo vyhodnoceno jako bod zájmu</w:t>
      </w:r>
      <w:r w:rsidR="00CE48ED"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93208" w:rsidRPr="00C93208">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83572D">
        <w:t>o</w:t>
      </w:r>
      <w:r w:rsidR="00E00C64" w:rsidRPr="00262B1E">
        <w:t>smi</w:t>
      </w:r>
      <w:r w:rsidR="00CE48ED" w:rsidRPr="00262B1E">
        <w:t xml:space="preserve"> </w:t>
      </w:r>
      <w:r w:rsidR="00E00C64" w:rsidRPr="00262B1E">
        <w:lastRenderedPageBreak/>
        <w:t>pixelů.</w:t>
      </w:r>
      <w:r w:rsidR="000B058C" w:rsidRPr="00262B1E">
        <w:rPr>
          <w:noProof/>
          <w:lang w:val="en-US"/>
        </w:rPr>
        <w:drawing>
          <wp:inline distT="0" distB="0" distL="0" distR="0" wp14:anchorId="546690D9" wp14:editId="7DCFB68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5F58716C" w14:textId="04F1B09E" w:rsidR="00C04323" w:rsidRPr="00262B1E" w:rsidRDefault="00141AD1" w:rsidP="00141AD1">
      <w:pPr>
        <w:pStyle w:val="Caption"/>
      </w:pPr>
      <w:bookmarkStart w:id="84" w:name="_Toc471287828"/>
      <w:r w:rsidRPr="00262B1E">
        <w:t xml:space="preserve">Obr. </w:t>
      </w:r>
      <w:fldSimple w:instr=" SEQ Obr. \* ARABIC ">
        <w:r w:rsidR="00E36773">
          <w:rPr>
            <w:noProof/>
          </w:rPr>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w:t>
      </w:r>
      <w:r w:rsidR="0083572D">
        <w:t>u používány pro jeho hodnocení.</w:t>
      </w:r>
      <w:r w:rsidRPr="00262B1E">
        <w:t xml:space="preserve">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r w:rsidR="00C93208" w:rsidRPr="00C93208">
        <w:rPr>
          <w:i w:val="0"/>
          <w:noProof/>
        </w:rPr>
        <w:t>[10]</w:t>
      </w:r>
      <w:bookmarkEnd w:id="84"/>
      <w:r w:rsidR="001E4A67" w:rsidRPr="00262B1E">
        <w:fldChar w:fldCharType="end"/>
      </w:r>
    </w:p>
    <w:p w14:paraId="5F04177F" w14:textId="77777777" w:rsidR="008E75AA" w:rsidRPr="00262B1E" w:rsidRDefault="000B058C" w:rsidP="00EC4001">
      <w:r w:rsidRPr="00262B1E">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14:paraId="3B06461E" w14:textId="77777777" w:rsidR="00F629A1" w:rsidRPr="00262B1E" w:rsidRDefault="00F629A1" w:rsidP="008E15F1">
      <w:pPr>
        <w:pStyle w:val="Heading2"/>
      </w:pPr>
      <w:bookmarkStart w:id="85" w:name="_Ref469661190"/>
      <w:bookmarkStart w:id="86" w:name="_Toc470255197"/>
      <w:r w:rsidRPr="00262B1E">
        <w:t>Deskriptory</w:t>
      </w:r>
      <w:bookmarkEnd w:id="85"/>
      <w:bookmarkEnd w:id="86"/>
    </w:p>
    <w:p w14:paraId="7ABCC4B6" w14:textId="77777777" w:rsidR="00F629A1" w:rsidRPr="00262B1E" w:rsidRDefault="00F629A1" w:rsidP="008E15F1">
      <w:pPr>
        <w:pStyle w:val="Heading3"/>
      </w:pPr>
      <w:bookmarkStart w:id="87" w:name="_Toc470255198"/>
      <w:r w:rsidRPr="00262B1E">
        <w:t>SIFT</w:t>
      </w:r>
      <w:r w:rsidR="008E75AA" w:rsidRPr="00262B1E">
        <w:t xml:space="preserve"> – Scale Invariant Feature transform</w:t>
      </w:r>
      <w:bookmarkEnd w:id="87"/>
      <w:r w:rsidR="00A2559F" w:rsidRPr="00262B1E">
        <w:t xml:space="preserve"> </w:t>
      </w:r>
    </w:p>
    <w:p w14:paraId="36D375D3" w14:textId="77777777" w:rsidR="00CA3031" w:rsidRPr="00262B1E" w:rsidRDefault="00495ECA" w:rsidP="00B563CE">
      <w:pPr>
        <w:pStyle w:val="NoSpacing"/>
      </w:pPr>
      <w:r>
        <w:t xml:space="preserve">Scale Invariant Feature transform, dále jen SIFT je jeden </w:t>
      </w:r>
      <w:r w:rsidR="00262B1E" w:rsidRPr="00262B1E">
        <w:t>z nejvíce používaných</w:t>
      </w:r>
      <w:r>
        <w:t xml:space="preserve"> deskriptorů a je považován za zla</w:t>
      </w:r>
      <w:r w:rsidR="00305B16">
        <w:t>tý standard a základ těchto metod</w:t>
      </w:r>
      <w:r>
        <w:t xml:space="preserve">. </w:t>
      </w:r>
      <w:r w:rsidR="00CA3031">
        <w:t>Generování bodů zájmu probíhá na základě Harrisova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že může srovnávat scény s řadou affiních transformací, změnou úhlu pohledu, osvělení nebo se zašuměním.</w:t>
      </w:r>
    </w:p>
    <w:p w14:paraId="695BF54B" w14:textId="77777777"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nebinarita. J</w:t>
      </w:r>
      <w:r w:rsidR="00495ECA">
        <w:t xml:space="preserve">e tudíž pomalý </w:t>
      </w:r>
      <w:r>
        <w:t>na výpočet a srovnávání, proto není vhodný pro aplikaci v této práci.</w:t>
      </w:r>
    </w:p>
    <w:p w14:paraId="07DE2FB1" w14:textId="0A3D46CD" w:rsidR="00F629A1" w:rsidRPr="00262B1E" w:rsidRDefault="00F629A1" w:rsidP="008E15F1">
      <w:pPr>
        <w:pStyle w:val="Heading3"/>
      </w:pPr>
      <w:bookmarkStart w:id="88" w:name="_Toc470255199"/>
      <w:r w:rsidRPr="00262B1E">
        <w:t>SURF</w:t>
      </w:r>
      <w:r w:rsidR="006F78FC" w:rsidRPr="00262B1E">
        <w:t xml:space="preserve"> – Speeded Up Robust Features</w:t>
      </w:r>
      <w:r w:rsidR="004A00CB"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88"/>
      <w:r w:rsidR="00C93208" w:rsidRPr="00C93208">
        <w:rPr>
          <w:noProof/>
        </w:rPr>
        <w:t>[13]</w:t>
      </w:r>
      <w:r w:rsidR="004A00CB" w:rsidRPr="00262B1E">
        <w:fldChar w:fldCharType="end"/>
      </w:r>
    </w:p>
    <w:p w14:paraId="71D84CEC" w14:textId="278FAD6A" w:rsidR="00187975" w:rsidRDefault="0005530D" w:rsidP="00B563CE">
      <w:pPr>
        <w:pStyle w:val="NoSpacing"/>
      </w:pPr>
      <w:r>
        <w:t xml:space="preserve">Speed Up Robust Features,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Hessiánský detektor. </w:t>
      </w:r>
      <w:r w:rsidR="00187975" w:rsidRPr="00297606">
        <w:t xml:space="preserve">Myšlenka </w:t>
      </w:r>
      <w:r w:rsidR="00187975" w:rsidRPr="00297606">
        <w:lastRenderedPageBreak/>
        <w:t>je konvolovat druhou parciální derivaci 2D Gaussiálnské funkce s původním obrazem. Dále tyto parciální derivace poskládat do Hessiánské matice</w:t>
      </w:r>
      <w:r w:rsidR="0055442B" w:rsidRPr="00297606">
        <w:t xml:space="preserve"> </w:t>
      </w:r>
      <w:r w:rsidR="0055442B" w:rsidRPr="00297606">
        <w:fldChar w:fldCharType="begin" w:fldLock="1"/>
      </w:r>
      <w:r w:rsidR="00C9320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93208" w:rsidRPr="00C9320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 MERGEFORMAT </w:instrText>
      </w:r>
      <w:r w:rsidR="00C178D8" w:rsidRPr="00C178D8">
        <w:fldChar w:fldCharType="separate"/>
      </w:r>
      <w:r w:rsidR="00227CEB">
        <w:t>(</w:t>
      </w:r>
      <w:r w:rsidR="00227CEB">
        <w:rPr>
          <w:noProof/>
        </w:rPr>
        <w:t>11</w:t>
      </w:r>
      <w:r w:rsidR="00227CEB">
        <w:t>)</w:t>
      </w:r>
      <w:r w:rsidR="00C178D8" w:rsidRPr="00C178D8">
        <w:fldChar w:fldCharType="end"/>
      </w:r>
      <w:r w:rsidR="00187975" w:rsidRPr="00297606">
        <w:t xml:space="preserve">. To by bylo ale výpočetně náročné a objevoval se aliasing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 MERGEFORMAT </w:instrText>
      </w:r>
      <w:r w:rsidR="00C178D8" w:rsidRPr="00C178D8">
        <w:fldChar w:fldCharType="separate"/>
      </w:r>
      <w:r w:rsidR="00227CEB" w:rsidRPr="00262B1E">
        <w:t xml:space="preserve">Obr. </w:t>
      </w:r>
      <w:r w:rsidR="00227CEB">
        <w:t>10</w:t>
      </w:r>
      <w:r w:rsidR="00C178D8" w:rsidRPr="00C178D8">
        <w:fldChar w:fldCharType="end"/>
      </w:r>
      <w:r w:rsidR="00C178D8">
        <w:t>)</w:t>
      </w:r>
      <w:r w:rsidR="0083572D">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r w:rsidR="0002396B" w:rsidRPr="00297606">
        <w:t>podvzorkování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lokalizování bodů zájmu se používá potlačení bodů, v kterých není maximum v okolí 3x3x3. Maxima determinantů Hessiánské</w:t>
      </w:r>
      <w:r w:rsidR="0083572D">
        <w:t xml:space="preserve"> matice jsou pak interpolované</w:t>
      </w:r>
      <w:r w:rsidR="005A25A0" w:rsidRPr="00297606">
        <w:t xml:space="preserve"> v měřítku</w:t>
      </w:r>
      <w:r w:rsidR="00297606">
        <w:t xml:space="preserve"> a v obrazovém prostoru</w:t>
      </w:r>
      <w:r w:rsidR="00C178D8">
        <w:fldChar w:fldCharType="begin" w:fldLock="1"/>
      </w:r>
      <w:r w:rsidR="00C9320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93208" w:rsidRPr="00C93208">
        <w:rPr>
          <w:noProof/>
        </w:rPr>
        <w:t>[21]</w:t>
      </w:r>
      <w:r w:rsidR="00C178D8">
        <w:fldChar w:fldCharType="end"/>
      </w:r>
      <w:r w:rsidR="0029760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14:paraId="621172CA" w14:textId="77777777" w:rsidTr="00C178D8">
        <w:tc>
          <w:tcPr>
            <w:tcW w:w="988" w:type="dxa"/>
          </w:tcPr>
          <w:p w14:paraId="120BFFB6" w14:textId="77777777" w:rsidR="00C178D8" w:rsidRDefault="00C178D8" w:rsidP="00C178D8"/>
        </w:tc>
        <w:tc>
          <w:tcPr>
            <w:tcW w:w="6804" w:type="dxa"/>
          </w:tcPr>
          <w:p w14:paraId="715D93E6" w14:textId="77777777"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14:paraId="2DFFD3E5" w14:textId="33B2C16F" w:rsidR="00C178D8" w:rsidRDefault="00C178D8" w:rsidP="00C178D8">
            <w:pPr>
              <w:pStyle w:val="Caption"/>
              <w:jc w:val="right"/>
            </w:pPr>
            <w:bookmarkStart w:id="89" w:name="_Ref470252471"/>
            <w:r>
              <w:t>(</w:t>
            </w:r>
            <w:fldSimple w:instr=" SEQ Rovnice \* ARABIC ">
              <w:r w:rsidR="00227CEB">
                <w:rPr>
                  <w:noProof/>
                </w:rPr>
                <w:t>11</w:t>
              </w:r>
            </w:fldSimple>
            <w:r>
              <w:t>)</w:t>
            </w:r>
            <w:bookmarkEnd w:id="89"/>
          </w:p>
          <w:p w14:paraId="4A70BD0D" w14:textId="77777777" w:rsidR="00C178D8" w:rsidRDefault="00C178D8" w:rsidP="00C178D8"/>
        </w:tc>
      </w:tr>
      <w:tr w:rsidR="00C178D8" w14:paraId="3BA3189C" w14:textId="77777777" w:rsidTr="00C178D8">
        <w:tc>
          <w:tcPr>
            <w:tcW w:w="988" w:type="dxa"/>
          </w:tcPr>
          <w:p w14:paraId="526D8BC5" w14:textId="77777777" w:rsidR="00C178D8" w:rsidRDefault="00C178D8" w:rsidP="00C178D8"/>
        </w:tc>
        <w:tc>
          <w:tcPr>
            <w:tcW w:w="6804" w:type="dxa"/>
          </w:tcPr>
          <w:p w14:paraId="4F97DCFB" w14:textId="77777777" w:rsidR="00C178D8" w:rsidRDefault="00FA6FC6"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14:paraId="10056FEA" w14:textId="6E8C0E01"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227CEB">
              <w:rPr>
                <w:i/>
                <w:noProof/>
              </w:rPr>
              <w:t>12</w:t>
            </w:r>
            <w:r w:rsidRPr="00C178D8">
              <w:rPr>
                <w:i/>
              </w:rPr>
              <w:fldChar w:fldCharType="end"/>
            </w:r>
            <w:r w:rsidRPr="00C178D8">
              <w:rPr>
                <w:i/>
              </w:rPr>
              <w:t>)</w:t>
            </w:r>
          </w:p>
        </w:tc>
      </w:tr>
    </w:tbl>
    <w:p w14:paraId="7AF3DFC7" w14:textId="77777777" w:rsidR="0055442B" w:rsidRPr="00262B1E" w:rsidRDefault="00042200" w:rsidP="0055442B">
      <w:pPr>
        <w:keepNext/>
        <w:ind w:left="60"/>
      </w:pPr>
      <w:r w:rsidRPr="00262B1E">
        <w:rPr>
          <w:noProof/>
          <w:lang w:val="en-US"/>
        </w:rPr>
        <w:drawing>
          <wp:inline distT="0" distB="0" distL="0" distR="0" wp14:anchorId="249AA094" wp14:editId="5B0F1C84">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78DCBD97" w14:textId="1B6BBB01" w:rsidR="00042200" w:rsidRPr="00262B1E" w:rsidRDefault="0055442B" w:rsidP="0055442B">
      <w:pPr>
        <w:pStyle w:val="Caption"/>
        <w:jc w:val="center"/>
      </w:pPr>
      <w:bookmarkStart w:id="90" w:name="_Ref470252527"/>
      <w:bookmarkStart w:id="91" w:name="_Toc471287829"/>
      <w:r w:rsidRPr="00262B1E">
        <w:t xml:space="preserve">Obr. </w:t>
      </w:r>
      <w:fldSimple w:instr=" SEQ Obr. \* ARABIC ">
        <w:r w:rsidR="00E36773">
          <w:rPr>
            <w:noProof/>
          </w:rPr>
          <w:t>10</w:t>
        </w:r>
      </w:fldSimple>
      <w:bookmarkEnd w:id="90"/>
      <w:r w:rsidRPr="00262B1E">
        <w:t xml:space="preserve"> – diskrétní a ořezaná druhá parciální derivace Gaussovy funkce Dyy, dále Dxy, krabicový filtr aproximující Dyy, krabicový filtr aproximující Dxy</w:t>
      </w:r>
      <w:bookmarkEnd w:id="91"/>
    </w:p>
    <w:p w14:paraId="47624410" w14:textId="77777777" w:rsidR="005A25A0" w:rsidRPr="00262B1E" w:rsidRDefault="005A25A0" w:rsidP="0055442B">
      <w:pPr>
        <w:pStyle w:val="Heading4"/>
      </w:pPr>
      <w:r w:rsidRPr="00262B1E">
        <w:t>Přiřazení orientace</w:t>
      </w:r>
    </w:p>
    <w:p w14:paraId="1FD9FD8B" w14:textId="0B254D1B" w:rsidR="005A25A0" w:rsidRPr="00262B1E" w:rsidRDefault="00C62E2D" w:rsidP="00B563CE">
      <w:pPr>
        <w:pStyle w:val="NoSpacing"/>
      </w:pPr>
      <w:r w:rsidRPr="00262B1E">
        <w:t>Nejdříve se vypočítají odezvy na Haarovy vlnky</w:t>
      </w:r>
      <w:r w:rsidR="004A00CB" w:rsidRPr="00262B1E">
        <w:fldChar w:fldCharType="begin" w:fldLock="1"/>
      </w:r>
      <w:r w:rsidR="00C93208">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C93208" w:rsidRPr="00C93208">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je měřítko, v kterém byl bod zájmu detekován. Krok se kterým se vzorkuje okolí je s, stejně tak odezvy Haarových vlnek jsou ve stejném měřítku. Délka jedné Haarovy vlnky je 4</w:t>
      </w:r>
      <w:r w:rsidRPr="00262B1E">
        <w:rPr>
          <w:i/>
        </w:rPr>
        <w:t xml:space="preserve">s.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vektikální vektor jsou sečteny a vzniká nový vektor. Takovýto nejdelší vektor určuje orientaci bodu zájmu. </w:t>
      </w:r>
    </w:p>
    <w:p w14:paraId="08E08E46" w14:textId="77777777" w:rsidR="0002396B" w:rsidRPr="00262B1E" w:rsidRDefault="0002396B" w:rsidP="0055442B">
      <w:pPr>
        <w:pStyle w:val="Heading4"/>
      </w:pPr>
      <w:r w:rsidRPr="00262B1E">
        <w:t>Výpočet deskriptoru</w:t>
      </w:r>
    </w:p>
    <w:p w14:paraId="29BEBF90" w14:textId="77777777" w:rsidR="0002396B" w:rsidRPr="00262B1E" w:rsidRDefault="0002396B" w:rsidP="00B563CE">
      <w:pPr>
        <w:pStyle w:val="NoSpacing"/>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r w:rsidR="00C178D8">
        <w:t xml:space="preserve">z šestnácti </w:t>
      </w:r>
      <w:r w:rsidRPr="00262B1E">
        <w:t>subregion</w:t>
      </w:r>
      <w:r w:rsidR="00C178D8">
        <w:t>ů</w:t>
      </w:r>
      <w:r w:rsidRPr="00262B1E">
        <w:t xml:space="preserve"> se </w:t>
      </w:r>
      <w:r w:rsidR="00A2002A" w:rsidRPr="00262B1E">
        <w:t xml:space="preserve">vypočítají příznaky a to následujícím způsobem. Vypočítají se odezvy na Haarovy vlnky v x a y rovině, které jsou relativně orientovány vůči bodu zájmu. Tyto odezvy </w:t>
      </w:r>
      <w:r w:rsidR="00A2002A" w:rsidRPr="00262B1E">
        <w:lastRenderedPageBreak/>
        <w:t xml:space="preserve">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14:paraId="15C7D0A1" w14:textId="77777777" w:rsidR="00A2002A" w:rsidRPr="00262B1E" w:rsidRDefault="00A2002A" w:rsidP="00394B38">
      <w:pPr>
        <w:pStyle w:val="Heading4"/>
      </w:pPr>
      <w:r w:rsidRPr="00262B1E">
        <w:t>U-SURF = Upright SURF</w:t>
      </w:r>
    </w:p>
    <w:p w14:paraId="2D9B77BF" w14:textId="77777777" w:rsidR="00A2002A" w:rsidRDefault="0048617D" w:rsidP="00B563CE">
      <w:pPr>
        <w:pStyle w:val="NoSpacing"/>
      </w:pPr>
      <w:r>
        <w:t xml:space="preserve">U-SURF je modifikace SURF, která </w:t>
      </w:r>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404DAA43" w14:textId="77777777"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14:paraId="7E8997F0" w14:textId="77777777" w:rsidR="008E0A01" w:rsidRPr="00262B1E" w:rsidRDefault="008E0A01" w:rsidP="008E0A01">
      <w:pPr>
        <w:pStyle w:val="Heading3"/>
      </w:pPr>
      <w:bookmarkStart w:id="92" w:name="_Toc470255200"/>
      <w:r w:rsidRPr="00262B1E">
        <w:t>BRIEF – Binary Robust Independent Elementary Features</w:t>
      </w:r>
      <w:bookmarkEnd w:id="92"/>
    </w:p>
    <w:p w14:paraId="7F96DCF3" w14:textId="77777777" w:rsidR="008E0A01" w:rsidRPr="00262B1E" w:rsidRDefault="00E41AEC" w:rsidP="00B563CE">
      <w:pPr>
        <w:pStyle w:val="NoSpacing"/>
      </w:pPr>
      <w:r w:rsidRPr="00262B1E">
        <w:t xml:space="preserve">Binary Robust Independent Elementary Features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14:paraId="59A765C4" w14:textId="3A5610F6"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 xml:space="preserve">hodnota v bodě X(x,y) v integrálním obraze větší než v bodě Y(x,y),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Pr>
          <w:i/>
        </w:rPr>
        <w:instrText xml:space="preserve"> \* MERGEFORMAT </w:instrText>
      </w:r>
      <w:r w:rsidR="00394B38" w:rsidRPr="00394B38">
        <w:rPr>
          <w:i/>
        </w:rPr>
      </w:r>
      <w:r w:rsidR="00394B38" w:rsidRPr="00394B38">
        <w:rPr>
          <w:i/>
        </w:rPr>
        <w:fldChar w:fldCharType="separate"/>
      </w:r>
      <w:r w:rsidR="00227CEB" w:rsidRPr="00227CEB">
        <w:rPr>
          <w:i/>
        </w:rPr>
        <w:t>(</w:t>
      </w:r>
      <w:r w:rsidR="00227CEB" w:rsidRPr="00227CEB">
        <w:rPr>
          <w:i/>
          <w:noProof/>
        </w:rPr>
        <w:t>13</w:t>
      </w:r>
      <w:r w:rsidR="00227CEB" w:rsidRPr="00227CEB">
        <w:rPr>
          <w:i/>
        </w:rPr>
        <w:t>)</w:t>
      </w:r>
      <w:r w:rsidR="00394B38" w:rsidRPr="00394B38">
        <w:rPr>
          <w:i/>
        </w:rPr>
        <w:fldChar w:fldCharType="end"/>
      </w:r>
      <w:r w:rsidR="001435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14:paraId="7B818128" w14:textId="77777777" w:rsidTr="003936F2">
        <w:tc>
          <w:tcPr>
            <w:tcW w:w="1980" w:type="dxa"/>
          </w:tcPr>
          <w:p w14:paraId="05F7E40D" w14:textId="77777777" w:rsidR="003936F2" w:rsidRDefault="003936F2" w:rsidP="0014356C"/>
        </w:tc>
        <w:tc>
          <w:tcPr>
            <w:tcW w:w="5103" w:type="dxa"/>
          </w:tcPr>
          <w:p w14:paraId="11F48404" w14:textId="77777777"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14:paraId="6C795741" w14:textId="55E993F5" w:rsidR="003936F2" w:rsidRPr="00262B1E" w:rsidRDefault="003936F2" w:rsidP="003936F2">
            <w:pPr>
              <w:pStyle w:val="Caption"/>
              <w:jc w:val="right"/>
            </w:pPr>
            <w:bookmarkStart w:id="93" w:name="_Ref470252870"/>
            <w:r>
              <w:t>(</w:t>
            </w:r>
            <w:fldSimple w:instr=" SEQ Rovnice \* ARABIC ">
              <w:r w:rsidR="00227CEB">
                <w:rPr>
                  <w:noProof/>
                </w:rPr>
                <w:t>13</w:t>
              </w:r>
            </w:fldSimple>
            <w:r>
              <w:t>)</w:t>
            </w:r>
            <w:bookmarkEnd w:id="93"/>
          </w:p>
          <w:p w14:paraId="06155599" w14:textId="77777777" w:rsidR="003936F2" w:rsidRDefault="003936F2" w:rsidP="003936F2">
            <w:pPr>
              <w:keepNext/>
            </w:pPr>
          </w:p>
        </w:tc>
      </w:tr>
    </w:tbl>
    <w:p w14:paraId="3244CCAD" w14:textId="3F55F32C" w:rsidR="008E0A01" w:rsidRDefault="008E0A01" w:rsidP="008E0A01">
      <w:pPr>
        <w:pStyle w:val="ListParagraph"/>
        <w:ind w:left="0"/>
      </w:pPr>
      <w:r w:rsidRPr="00262B1E">
        <w:t xml:space="preserve">Toto se opakuje pro </w:t>
      </w:r>
      <w:r w:rsidRPr="003936F2">
        <w:rPr>
          <w:i/>
        </w:rPr>
        <w:t>n</w:t>
      </w:r>
      <w:r w:rsidRPr="003936F2">
        <w:rPr>
          <w:i/>
          <w:vertAlign w:val="subscript"/>
        </w:rPr>
        <w:t>d</w:t>
      </w:r>
      <w:r w:rsidRPr="00262B1E">
        <w:rPr>
          <w:vertAlign w:val="subscript"/>
        </w:rPr>
        <w:t xml:space="preserve"> </w:t>
      </w:r>
      <w:r w:rsidRPr="00262B1E">
        <w:t>dvojic pixelů. Běžně se používá 128, 256 nebo 512 dvojic. Přičemž, čím víc</w:t>
      </w:r>
      <w:r w:rsidR="00821473">
        <w:t>e dvojic, tím vyšší přesnost a</w:t>
      </w:r>
      <w:r w:rsidRPr="00262B1E">
        <w:t xml:space="preserve"> větší výpočetní náročnost. Pomocí následující rovnice se vypočítá vektor příznaků.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14:paraId="26C3DE6C" w14:textId="77777777" w:rsidTr="003936F2">
        <w:tc>
          <w:tcPr>
            <w:tcW w:w="1271" w:type="dxa"/>
          </w:tcPr>
          <w:p w14:paraId="146CC71E" w14:textId="77777777" w:rsidR="003936F2" w:rsidRDefault="003936F2" w:rsidP="008E0A01">
            <w:pPr>
              <w:pStyle w:val="ListParagraph"/>
              <w:ind w:left="0"/>
            </w:pPr>
          </w:p>
        </w:tc>
        <w:tc>
          <w:tcPr>
            <w:tcW w:w="6379" w:type="dxa"/>
          </w:tcPr>
          <w:p w14:paraId="2C1F7B34" w14:textId="77777777" w:rsidR="003936F2" w:rsidRDefault="00FA6FC6" w:rsidP="003936F2">
            <w:pPr>
              <w:pStyle w:val="ListParagraph"/>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14:paraId="4EC6414C" w14:textId="0D6A9513" w:rsidR="003936F2" w:rsidRPr="003936F2" w:rsidRDefault="003936F2" w:rsidP="003936F2">
            <w:pPr>
              <w:pStyle w:val="ListParagraph"/>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227CEB">
              <w:rPr>
                <w:i/>
                <w:noProof/>
              </w:rPr>
              <w:t>14</w:t>
            </w:r>
            <w:r w:rsidRPr="003936F2">
              <w:rPr>
                <w:i/>
              </w:rPr>
              <w:fldChar w:fldCharType="end"/>
            </w:r>
            <w:r w:rsidRPr="003936F2">
              <w:rPr>
                <w:i/>
              </w:rPr>
              <w:t>)</w:t>
            </w:r>
          </w:p>
        </w:tc>
      </w:tr>
    </w:tbl>
    <w:p w14:paraId="43389898" w14:textId="37F054BA"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váhovaná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váhovací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C93208">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C93208" w:rsidRPr="00C93208">
        <w:rPr>
          <w:rFonts w:eastAsiaTheme="minorEastAsia"/>
          <w:noProof/>
        </w:rPr>
        <w:t>[14]</w:t>
      </w:r>
      <w:r w:rsidR="003936F2">
        <w:rPr>
          <w:rFonts w:eastAsiaTheme="minorEastAsia"/>
        </w:rPr>
        <w:fldChar w:fldCharType="end"/>
      </w:r>
      <w:r w:rsidR="009029E3">
        <w:rPr>
          <w:rFonts w:eastAsiaTheme="minorEastAsia"/>
        </w:rPr>
        <w:t>.</w:t>
      </w:r>
    </w:p>
    <w:p w14:paraId="6D42E45F" w14:textId="77777777"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14:paraId="3A3FF298" w14:textId="77777777" w:rsidR="00F629A1" w:rsidRPr="00262B1E" w:rsidRDefault="00F629A1" w:rsidP="008E15F1">
      <w:pPr>
        <w:pStyle w:val="Heading3"/>
      </w:pPr>
      <w:bookmarkStart w:id="94" w:name="_Toc470255201"/>
      <w:r w:rsidRPr="00262B1E">
        <w:t>ORB</w:t>
      </w:r>
      <w:bookmarkEnd w:id="94"/>
    </w:p>
    <w:p w14:paraId="424A8237" w14:textId="6DA69514" w:rsidR="009029E3" w:rsidRDefault="000D591A" w:rsidP="00B563CE">
      <w:pPr>
        <w:pStyle w:val="NoSpacing"/>
      </w:pPr>
      <w:r>
        <w:t xml:space="preserve">ORB je vylepšená metoda založená na BRIEF, je rotačně invariantní a je odolnější vůči šumu. Právě tato metoda je využitá ve stávajícím řešení rozpoznání obrazovek pro ovládání robotické ruky. ORB využívá kombinace Harrisova detektoru rohů a FAST, z kterých počítá skóre a vybírá jen nejrobustnější body zájmu. Další modifikací od BRIEF je </w:t>
      </w:r>
      <w:r w:rsidR="003936F2">
        <w:t>výpočet orientace bodů zájmu pomocí centroidu intenzit pixelů, který zajišťuje rotační invariantnost</w:t>
      </w:r>
      <w:r w:rsidR="003936F2">
        <w:fldChar w:fldCharType="begin" w:fldLock="1"/>
      </w:r>
      <w:r w:rsidR="00C93208">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C93208" w:rsidRPr="00C93208">
        <w:rPr>
          <w:noProof/>
        </w:rPr>
        <w:t>[23]</w:t>
      </w:r>
      <w:r w:rsidR="003936F2">
        <w:fldChar w:fldCharType="end"/>
      </w:r>
      <w:r w:rsidR="003936F2">
        <w:t xml:space="preserve">. Podle literatury dosahuje dobrých výsledků, ale i tak je pro rotační invariantnost pro aplikaci v této práci nevhodný. </w:t>
      </w:r>
    </w:p>
    <w:p w14:paraId="3F725F62" w14:textId="77777777" w:rsidR="00192610" w:rsidRPr="00262B1E" w:rsidRDefault="00192610" w:rsidP="00192610">
      <w:pPr>
        <w:pStyle w:val="Heading3"/>
      </w:pPr>
      <w:bookmarkStart w:id="95" w:name="_Toc470255202"/>
      <w:bookmarkStart w:id="96" w:name="_Ref479608322"/>
      <w:r w:rsidRPr="00262B1E">
        <w:t>BRISK</w:t>
      </w:r>
      <w:r w:rsidR="005803A8" w:rsidRPr="00262B1E">
        <w:t xml:space="preserve"> – Binary Robust Invariant Scalable Keypoints</w:t>
      </w:r>
      <w:bookmarkEnd w:id="95"/>
      <w:bookmarkEnd w:id="96"/>
    </w:p>
    <w:p w14:paraId="21C1FF8E" w14:textId="00741899" w:rsidR="00192610" w:rsidRPr="00262B1E" w:rsidRDefault="003936F2" w:rsidP="00B563CE">
      <w:pPr>
        <w:pStyle w:val="NoSpacing"/>
      </w:pPr>
      <w:r>
        <w:t>Binary Robust Invariant Scalable Keypoints, dále jen BRISK, je deskriptor, který je i</w:t>
      </w:r>
      <w:r w:rsidR="00192610" w:rsidRPr="00262B1E">
        <w:t>nvariantní vůči rotaci i změně měřítka</w:t>
      </w:r>
      <w:r>
        <w:t>. Podle literatury je přesný a rychlý, až o řád rychlejší než SURF. Jeho nerotovaná modifikace SU-BRISK má podobné výsledky jako BRIEF a proto bude vhodný pro tuto práci a porovnání s BRIEF</w:t>
      </w:r>
      <w:r w:rsidR="00394B38">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C93208" w:rsidRPr="00C93208">
        <w:rPr>
          <w:noProof/>
        </w:rPr>
        <w:t>[14]</w:t>
      </w:r>
      <w:r w:rsidR="00394B38">
        <w:fldChar w:fldCharType="end"/>
      </w:r>
      <w:r>
        <w:t>.</w:t>
      </w:r>
    </w:p>
    <w:p w14:paraId="2A75B2F8" w14:textId="77777777" w:rsidR="00723AFE" w:rsidRPr="00262B1E" w:rsidRDefault="00723AFE" w:rsidP="00C24105">
      <w:pPr>
        <w:pStyle w:val="ListParagraph"/>
        <w:ind w:left="0"/>
        <w:rPr>
          <w:b/>
          <w:i/>
        </w:rPr>
      </w:pPr>
      <w:r w:rsidRPr="00262B1E">
        <w:rPr>
          <w:b/>
          <w:i/>
        </w:rPr>
        <w:t>Detekce oblastí zájmu</w:t>
      </w:r>
    </w:p>
    <w:p w14:paraId="005F9968" w14:textId="2CFDEE93" w:rsidR="00723AFE" w:rsidRPr="00262B1E" w:rsidRDefault="00A15546" w:rsidP="00B563CE">
      <w:pPr>
        <w:pStyle w:val="NoSpacing"/>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C93208" w:rsidRPr="00C93208">
        <w:rPr>
          <w:noProof/>
        </w:rPr>
        <w:t>[10]</w:t>
      </w:r>
      <w:r w:rsidR="00394B38">
        <w:fldChar w:fldCharType="end"/>
      </w:r>
      <w:r w:rsidRPr="00262B1E">
        <w:t>, nebo j</w:t>
      </w:r>
      <w:r w:rsidR="00914E66">
        <w:t>eho upravenou alternativu AGAST</w:t>
      </w:r>
      <w:r w:rsidR="00394B38">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C93208" w:rsidRPr="00C93208">
        <w:rPr>
          <w:noProof/>
        </w:rPr>
        <w:t>[11]</w:t>
      </w:r>
      <w:r w:rsidR="00394B38">
        <w:fldChar w:fldCharType="end"/>
      </w:r>
      <w:r w:rsidR="00914E66">
        <w:t>.</w:t>
      </w:r>
    </w:p>
    <w:p w14:paraId="6E8CDEEE" w14:textId="78D45F78" w:rsidR="00723AFE" w:rsidRPr="00262B1E" w:rsidRDefault="00723AFE" w:rsidP="00C24105">
      <w:pPr>
        <w:pStyle w:val="ListParagraph"/>
        <w:keepNext/>
        <w:ind w:left="0"/>
        <w:rPr>
          <w:b/>
          <w:i/>
        </w:rPr>
      </w:pPr>
      <w:del w:id="97" w:author="vratislav.harabis Harabiš" w:date="2016-12-24T01:40:00Z">
        <w:r w:rsidRPr="00262B1E" w:rsidDel="00AC556E">
          <w:rPr>
            <w:b/>
            <w:i/>
          </w:rPr>
          <w:delText>Přířazení</w:delText>
        </w:r>
      </w:del>
      <w:ins w:id="98" w:author="vratislav.harabis Harabiš" w:date="2016-12-24T01:40:00Z">
        <w:r w:rsidR="00AC556E" w:rsidRPr="00262B1E">
          <w:rPr>
            <w:b/>
            <w:i/>
          </w:rPr>
          <w:t>Přiřazení</w:t>
        </w:r>
      </w:ins>
      <w:r w:rsidRPr="00262B1E">
        <w:rPr>
          <w:b/>
          <w:i/>
        </w:rPr>
        <w:t xml:space="preserve"> měřítka </w:t>
      </w:r>
    </w:p>
    <w:p w14:paraId="2D513A7D" w14:textId="6157A022" w:rsidR="006533F0" w:rsidRPr="00262B1E" w:rsidRDefault="00C6515C" w:rsidP="00B563CE">
      <w:pPr>
        <w:pStyle w:val="NoSpacing"/>
      </w:pPr>
      <w:r w:rsidRPr="00262B1E">
        <w:t>Oblasti</w:t>
      </w:r>
      <w:r w:rsidR="00A15546" w:rsidRPr="00262B1E">
        <w:t xml:space="preserve"> zájmu se detekují v několika oktávách obrazové pyramidy a ve vrstvách mezi nimi. </w:t>
      </w:r>
      <w:r w:rsidR="00E00C64" w:rsidRPr="00262B1E">
        <w:t>Typicky se volí n = 4 pro počet oktáv c</w:t>
      </w:r>
      <w:r w:rsidR="00E00C64" w:rsidRPr="00262B1E">
        <w:rPr>
          <w:vertAlign w:val="subscript"/>
        </w:rPr>
        <w:t>i</w:t>
      </w:r>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del w:id="99" w:author="vratislav.harabis Harabiš" w:date="2016-12-24T01:40:00Z">
        <w:r w:rsidRPr="00262B1E" w:rsidDel="00AC556E">
          <w:delText>Podmíkou</w:delText>
        </w:r>
      </w:del>
      <w:ins w:id="100" w:author="vratislav.harabis Harabiš" w:date="2016-12-24T01:40:00Z">
        <w:r w:rsidR="00AC556E" w:rsidRPr="00262B1E">
          <w:t>Podmínkou</w:t>
        </w:r>
      </w:ins>
      <w:r w:rsidRPr="00262B1E">
        <w:t xml:space="preserve"> je, že skóre ve vrstvách pod a nad danou vrs</w:t>
      </w:r>
      <w:r w:rsidR="00394B38">
        <w:t>tvou v obrazové pyramidě je nižš</w:t>
      </w:r>
      <w:r w:rsidRPr="00262B1E">
        <w:t xml:space="preserve">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kvadratickou funkcí </w:t>
      </w:r>
      <w:r w:rsidR="00723AFE" w:rsidRPr="00262B1E">
        <w:lastRenderedPageBreak/>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227CEB" w:rsidRPr="00262B1E">
        <w:t xml:space="preserve">Obr. </w:t>
      </w:r>
      <w:r w:rsidR="00227CEB">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val="en-US"/>
        </w:rPr>
        <w:drawing>
          <wp:anchor distT="0" distB="0" distL="114300" distR="114300" simplePos="0" relativeHeight="251658240" behindDoc="0" locked="0" layoutInCell="1" allowOverlap="1" wp14:anchorId="6DC5CA1E" wp14:editId="57E7DCC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14:paraId="203D902C" w14:textId="32404100" w:rsidR="00C6515C" w:rsidRPr="00262B1E" w:rsidRDefault="006533F0" w:rsidP="00A35C9A">
      <w:pPr>
        <w:pStyle w:val="Caption"/>
        <w:jc w:val="center"/>
      </w:pPr>
      <w:bookmarkStart w:id="101" w:name="_Ref469492102"/>
      <w:bookmarkStart w:id="102" w:name="_Toc471287830"/>
      <w:r w:rsidRPr="00262B1E">
        <w:t xml:space="preserve">Obr. </w:t>
      </w:r>
      <w:fldSimple w:instr=" SEQ Obr. \* ARABIC ">
        <w:r w:rsidR="00E36773">
          <w:rPr>
            <w:noProof/>
          </w:rPr>
          <w:t>11</w:t>
        </w:r>
      </w:fldSimple>
      <w:bookmarkEnd w:id="101"/>
      <w:r w:rsidRPr="00262B1E">
        <w:t xml:space="preserve"> – Interpolace bodu zájmu ve vrstvě c</w:t>
      </w:r>
      <w:r w:rsidRPr="00262B1E">
        <w:rPr>
          <w:vertAlign w:val="subscript"/>
        </w:rPr>
        <w:t>i</w:t>
      </w:r>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C9320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r w:rsidR="00C93208" w:rsidRPr="00C93208">
        <w:rPr>
          <w:i w:val="0"/>
          <w:noProof/>
        </w:rPr>
        <w:t>[24]</w:t>
      </w:r>
      <w:bookmarkEnd w:id="102"/>
      <w:r w:rsidR="00394B38" w:rsidRPr="00394B38">
        <w:rPr>
          <w:i w:val="0"/>
        </w:rPr>
        <w:fldChar w:fldCharType="end"/>
      </w:r>
    </w:p>
    <w:p w14:paraId="74D0BBC0" w14:textId="77777777" w:rsidR="006533F0" w:rsidRPr="00262B1E" w:rsidRDefault="00F60730" w:rsidP="00C24105">
      <w:pPr>
        <w:pStyle w:val="ListParagraph"/>
        <w:ind w:left="0"/>
        <w:rPr>
          <w:b/>
          <w:i/>
        </w:rPr>
      </w:pPr>
      <w:r w:rsidRPr="00262B1E">
        <w:rPr>
          <w:b/>
          <w:i/>
        </w:rPr>
        <w:t>Přiřazení orientace</w:t>
      </w:r>
    </w:p>
    <w:p w14:paraId="06BFB7CE" w14:textId="7C1F312A" w:rsidR="00CA5E01" w:rsidRPr="00262B1E" w:rsidRDefault="00CA5E01" w:rsidP="00B563CE">
      <w:pPr>
        <w:pStyle w:val="NoSpacing"/>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227CEB" w:rsidRPr="00262B1E">
        <w:t xml:space="preserve">Obr. </w:t>
      </w:r>
      <w:r w:rsidR="00227CEB">
        <w:rPr>
          <w:noProof/>
        </w:rPr>
        <w:t>12</w:t>
      </w:r>
      <w:r w:rsidR="001E6398" w:rsidRPr="00262B1E">
        <w:fldChar w:fldCharType="end"/>
      </w:r>
      <w:r w:rsidR="001E6398" w:rsidRPr="00262B1E">
        <w:t>.</w:t>
      </w:r>
    </w:p>
    <w:p w14:paraId="03FB017A" w14:textId="77777777" w:rsidR="00CA5E01" w:rsidRPr="00262B1E" w:rsidRDefault="00CA5E01" w:rsidP="00CA5E01">
      <w:pPr>
        <w:keepNext/>
        <w:jc w:val="center"/>
      </w:pPr>
      <w:r w:rsidRPr="00262B1E">
        <w:rPr>
          <w:noProof/>
          <w:lang w:val="en-US"/>
        </w:rPr>
        <w:drawing>
          <wp:inline distT="0" distB="0" distL="0" distR="0" wp14:anchorId="750CBBB1" wp14:editId="04895E81">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4F745C2B" w14:textId="23C7B0A8" w:rsidR="001E6398" w:rsidRPr="00262B1E" w:rsidRDefault="00CA5E01" w:rsidP="00CA5E01">
      <w:pPr>
        <w:pStyle w:val="Caption"/>
        <w:jc w:val="center"/>
      </w:pPr>
      <w:bookmarkStart w:id="103" w:name="_Ref469494131"/>
      <w:bookmarkStart w:id="104" w:name="_Toc471287831"/>
      <w:r w:rsidRPr="00262B1E">
        <w:t xml:space="preserve">Obr. </w:t>
      </w:r>
      <w:fldSimple w:instr=" SEQ Obr. \* ARABIC ">
        <w:r w:rsidR="00E36773">
          <w:rPr>
            <w:noProof/>
          </w:rPr>
          <w:t>12</w:t>
        </w:r>
      </w:fldSimple>
      <w:bookmarkEnd w:id="103"/>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C93208">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r w:rsidR="00C93208" w:rsidRPr="00C93208">
        <w:rPr>
          <w:i w:val="0"/>
          <w:noProof/>
        </w:rPr>
        <w:t>[24]</w:t>
      </w:r>
      <w:bookmarkEnd w:id="104"/>
      <w:r w:rsidR="00394B38">
        <w:fldChar w:fldCharType="end"/>
      </w:r>
    </w:p>
    <w:p w14:paraId="3E00B5F6" w14:textId="77777777" w:rsidR="00CA5E01" w:rsidRDefault="001E6398" w:rsidP="00C24105">
      <w:r w:rsidRPr="00262B1E">
        <w:lastRenderedPageBreak/>
        <w:t>Pomocí intenzit jasu I(p</w:t>
      </w:r>
      <w:r w:rsidRPr="00262B1E">
        <w:rPr>
          <w:vertAlign w:val="subscript"/>
        </w:rPr>
        <w:t>i</w:t>
      </w:r>
      <w:r w:rsidRPr="00262B1E">
        <w:t>,</w:t>
      </w:r>
      <w:r w:rsidRPr="00262B1E">
        <w:rPr>
          <w:rFonts w:cs="Times New Roman"/>
        </w:rPr>
        <w:t>σ</w:t>
      </w:r>
      <w:r w:rsidRPr="00262B1E">
        <w:rPr>
          <w:rFonts w:cs="Times New Roman"/>
          <w:vertAlign w:val="subscript"/>
        </w:rPr>
        <w:t>i</w:t>
      </w:r>
      <w:r w:rsidRPr="00262B1E">
        <w:t>)  a  I(p</w:t>
      </w:r>
      <w:r w:rsidRPr="00262B1E">
        <w:rPr>
          <w:vertAlign w:val="subscript"/>
        </w:rPr>
        <w:t>j</w:t>
      </w:r>
      <w:r w:rsidRPr="00262B1E">
        <w:t>,</w:t>
      </w:r>
      <w:r w:rsidRPr="00262B1E">
        <w:rPr>
          <w:rFonts w:cs="Times New Roman"/>
        </w:rPr>
        <w:t>σ</w:t>
      </w:r>
      <w:r w:rsidRPr="00262B1E">
        <w:rPr>
          <w:rFonts w:cs="Times New Roman"/>
          <w:vertAlign w:val="subscript"/>
        </w:rPr>
        <w:t>j</w:t>
      </w:r>
      <w:r w:rsidRPr="00262B1E">
        <w:t>)  v bodech p</w:t>
      </w:r>
      <w:r w:rsidRPr="00262B1E">
        <w:rPr>
          <w:vertAlign w:val="subscript"/>
        </w:rPr>
        <w:t>i</w:t>
      </w:r>
      <w:r w:rsidRPr="00262B1E">
        <w:t xml:space="preserve"> a p</w:t>
      </w:r>
      <w:r w:rsidRPr="00262B1E">
        <w:rPr>
          <w:vertAlign w:val="subscript"/>
        </w:rPr>
        <w:t>j</w:t>
      </w:r>
      <w:r w:rsidRPr="00262B1E">
        <w:t>, které byly vyhlazeny Gaus</w:t>
      </w:r>
      <w:r w:rsidR="00394B38">
        <w:t>s</w:t>
      </w:r>
      <w:r w:rsidRPr="00262B1E">
        <w:t xml:space="preserve">ovým filtrem o </w:t>
      </w:r>
      <w:r w:rsidRPr="00262B1E">
        <w:rPr>
          <w:rFonts w:cs="Times New Roman"/>
        </w:rPr>
        <w:t>σ</w:t>
      </w:r>
      <w:r w:rsidRPr="00262B1E">
        <w:rPr>
          <w:vertAlign w:val="subscript"/>
        </w:rPr>
        <w:t>i</w:t>
      </w:r>
      <w:r w:rsidRPr="00262B1E">
        <w:t xml:space="preserve"> a </w:t>
      </w:r>
      <w:r w:rsidRPr="00262B1E">
        <w:rPr>
          <w:rFonts w:cs="Times New Roman"/>
        </w:rPr>
        <w:t>σ</w:t>
      </w:r>
      <w:r w:rsidRPr="00262B1E">
        <w:rPr>
          <w:vertAlign w:val="subscript"/>
        </w:rPr>
        <w:t>j</w:t>
      </w:r>
      <w:r w:rsidRPr="00262B1E">
        <w:t xml:space="preserve"> se určí lokální gradient g(p</w:t>
      </w:r>
      <w:r w:rsidRPr="00262B1E">
        <w:rPr>
          <w:vertAlign w:val="subscript"/>
        </w:rPr>
        <w:t xml:space="preserve">i, </w:t>
      </w:r>
      <w:r w:rsidRPr="00262B1E">
        <w:t>p</w:t>
      </w:r>
      <w:r w:rsidRPr="00262B1E">
        <w:rPr>
          <w:vertAlign w:val="subscript"/>
        </w:rPr>
        <w:t>j</w:t>
      </w:r>
      <w:r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14:paraId="4AF73B1E" w14:textId="77777777" w:rsidTr="00394B38">
        <w:tc>
          <w:tcPr>
            <w:tcW w:w="988" w:type="dxa"/>
          </w:tcPr>
          <w:p w14:paraId="3C517E20" w14:textId="77777777" w:rsidR="00394B38" w:rsidRDefault="00394B38" w:rsidP="00C24105"/>
        </w:tc>
        <w:tc>
          <w:tcPr>
            <w:tcW w:w="6945" w:type="dxa"/>
          </w:tcPr>
          <w:p w14:paraId="1D6070B6" w14:textId="77777777"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14:paraId="17D0BCDA" w14:textId="1087EE9F" w:rsidR="00394B38" w:rsidRPr="00262B1E" w:rsidRDefault="00394B38" w:rsidP="00394B38">
            <w:pPr>
              <w:pStyle w:val="Caption"/>
              <w:jc w:val="right"/>
            </w:pPr>
            <w:r>
              <w:t>(</w:t>
            </w:r>
            <w:fldSimple w:instr=" SEQ Rovnice \* ARABIC ">
              <w:r w:rsidR="00227CEB">
                <w:rPr>
                  <w:noProof/>
                </w:rPr>
                <w:t>15</w:t>
              </w:r>
            </w:fldSimple>
            <w:r>
              <w:t>)</w:t>
            </w:r>
          </w:p>
          <w:p w14:paraId="3DE9BCA7" w14:textId="77777777" w:rsidR="00394B38" w:rsidRDefault="00394B38" w:rsidP="00394B38">
            <w:pPr>
              <w:keepNext/>
            </w:pPr>
          </w:p>
        </w:tc>
      </w:tr>
    </w:tbl>
    <w:p w14:paraId="09A3CFAF" w14:textId="77777777"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xml:space="preserve"> (short)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14:paraId="6C63219F" w14:textId="77777777" w:rsidR="00F60730" w:rsidRPr="00262B1E" w:rsidRDefault="00CA5E01" w:rsidP="00C24105">
      <w:pPr>
        <w:pStyle w:val="ListParagraph"/>
        <w:ind w:left="0"/>
        <w:rPr>
          <w:b/>
          <w:i/>
        </w:rPr>
      </w:pPr>
      <w:r w:rsidRPr="00262B1E">
        <w:rPr>
          <w:b/>
          <w:i/>
        </w:rPr>
        <w:t xml:space="preserve">Vytvoření deskriptoru </w:t>
      </w:r>
    </w:p>
    <w:p w14:paraId="320DC1AE" w14:textId="77777777" w:rsidR="00AC3DF8" w:rsidRPr="00262B1E" w:rsidRDefault="00BD3167" w:rsidP="00B563CE">
      <w:pPr>
        <w:pStyle w:val="NoSpacing"/>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14:paraId="312377FC" w14:textId="77777777" w:rsidR="00DC1818" w:rsidRPr="00262B1E" w:rsidRDefault="00DC1818" w:rsidP="00DC1818">
      <w:pPr>
        <w:rPr>
          <w:rFonts w:eastAsiaTheme="majorEastAsia" w:cstheme="majorBidi"/>
          <w:sz w:val="28"/>
          <w:szCs w:val="24"/>
        </w:rPr>
      </w:pPr>
      <w:r w:rsidRPr="00262B1E">
        <w:br w:type="page"/>
      </w:r>
    </w:p>
    <w:p w14:paraId="38BEC8F4" w14:textId="306C6750" w:rsidR="00DC1818" w:rsidRDefault="00FA1CBF" w:rsidP="00DC1818">
      <w:pPr>
        <w:pStyle w:val="Heading1"/>
      </w:pPr>
      <w:r>
        <w:lastRenderedPageBreak/>
        <w:t>Implementace</w:t>
      </w:r>
    </w:p>
    <w:p w14:paraId="49C432D7" w14:textId="507BD234" w:rsidR="00FA1CBF" w:rsidRPr="00FA1CBF" w:rsidRDefault="00FA1CBF" w:rsidP="00FA1CBF">
      <w:pPr>
        <w:ind w:firstLine="0"/>
      </w:pPr>
      <w:r>
        <w:t>Jak již bylo zmíněno v úvodu, tato práce se zabývá rozšířením a vylepšením již existujícího projektu, proto je vhodné uvést aspoň základní informace a souvislosti pro prochopení kontextu úlohy rozpoznávání obrazovek.</w:t>
      </w:r>
    </w:p>
    <w:p w14:paraId="0A2FFA48" w14:textId="5B178F80" w:rsidR="00723843" w:rsidRPr="00262B1E" w:rsidRDefault="00723843" w:rsidP="008E1F49">
      <w:r w:rsidRPr="00262B1E">
        <w:t xml:space="preserve">Softwarová část </w:t>
      </w:r>
      <w:r w:rsidR="00FA1CBF">
        <w:t xml:space="preserve">systému </w:t>
      </w:r>
      <w:r w:rsidRPr="00262B1E">
        <w:t xml:space="preserve">funguje na Windows </w:t>
      </w:r>
      <w:del w:id="105" w:author="vratislav.harabis Harabiš" w:date="2016-12-24T01:40:00Z">
        <w:r w:rsidRPr="00262B1E" w:rsidDel="00AC556E">
          <w:delText>servrech</w:delText>
        </w:r>
      </w:del>
      <w:ins w:id="106" w:author="vratislav.harabis Harabiš" w:date="2016-12-24T01:40:00Z">
        <w:r w:rsidR="00AC556E" w:rsidRPr="00262B1E">
          <w:t>serverech</w:t>
        </w:r>
      </w:ins>
      <w:r w:rsidRPr="00262B1E">
        <w:t xml:space="preserve"> a je připojená k databázi. V databázi se nachází referenční snímky obrazove</w:t>
      </w:r>
      <w:r w:rsidR="00FA1CBF">
        <w:t xml:space="preserve">k, </w:t>
      </w:r>
      <w:r w:rsidRPr="00262B1E">
        <w:t>regiony</w:t>
      </w:r>
      <w:r w:rsidR="00FA1CBF">
        <w:t xml:space="preserve"> zájmu</w:t>
      </w:r>
      <w:r w:rsidRPr="00262B1E">
        <w:t xml:space="preserve"> a text obražený ve všech obrazovkách.</w:t>
      </w:r>
      <w:r w:rsidR="00FA1CBF">
        <w:t xml:space="preserve"> Regiony zájmu se vztahují jak k obecnému problému rozpoznávání tak k jednotlivým speciálním funkcím, které spíše souvisí s testovaným softwarem. </w:t>
      </w:r>
      <w:r w:rsidR="008E1F49">
        <w:t xml:space="preserve">Příklad takového regionu je část obrazovky s náhledem dokumentu, více v kapitole </w:t>
      </w:r>
      <w:r w:rsidR="008E1F49">
        <w:fldChar w:fldCharType="begin"/>
      </w:r>
      <w:r w:rsidR="008E1F49">
        <w:instrText xml:space="preserve"> REF _Ref479329491 \r \h </w:instrText>
      </w:r>
      <w:r w:rsidR="008E1F49">
        <w:fldChar w:fldCharType="separate"/>
      </w:r>
      <w:r w:rsidR="008E1F49">
        <w:t>7.2</w:t>
      </w:r>
      <w:r w:rsidR="008E1F49">
        <w:fldChar w:fldCharType="end"/>
      </w:r>
      <w:r w:rsidR="008E1F49">
        <w:t>.</w:t>
      </w:r>
      <w:r w:rsidRPr="00262B1E">
        <w:t xml:space="preserve"> Referenční obrazovk</w:t>
      </w:r>
      <w:r w:rsidR="00B60DB2" w:rsidRPr="00262B1E">
        <w:t>y jsou uložené ve stromové struk</w:t>
      </w:r>
      <w:r w:rsidRPr="00262B1E">
        <w:t>tuře podle kontextu (verze</w:t>
      </w:r>
      <w:r w:rsidR="00FA1CBF">
        <w:t xml:space="preserve"> SafeQ, výrobce a model tiskárny</w:t>
      </w:r>
      <w:r w:rsidR="008E1F49">
        <w:t xml:space="preserve"> či přístroje, verze terminálu</w:t>
      </w:r>
      <w:r w:rsidRPr="00262B1E">
        <w:t xml:space="preserve">). Dále se tam nachází informace o pozici </w:t>
      </w:r>
      <w:del w:id="107" w:author="vratislav.harabis Harabiš" w:date="2016-12-24T01:40:00Z">
        <w:r w:rsidRPr="00262B1E" w:rsidDel="00AC556E">
          <w:delText>ovládácích</w:delText>
        </w:r>
      </w:del>
      <w:ins w:id="108" w:author="vratislav.harabis Harabiš" w:date="2016-12-24T01:40:00Z">
        <w:r w:rsidR="00AC556E" w:rsidRPr="00262B1E">
          <w:t>ovládacích</w:t>
        </w:r>
      </w:ins>
      <w:r w:rsidR="008E1F49">
        <w:t xml:space="preserve"> prvků, </w:t>
      </w:r>
      <w:r w:rsidRPr="00262B1E">
        <w:t>na jakou obrazovku má aplikace přejít po stisknutí ovládacího prvku</w:t>
      </w:r>
      <w:r w:rsidR="000477DF">
        <w:t xml:space="preserve"> a jakým způsobem jsou obrazovky funkčně provázány</w:t>
      </w:r>
      <w:r w:rsidRPr="00262B1E">
        <w:t>.</w:t>
      </w:r>
    </w:p>
    <w:p w14:paraId="296DCD87" w14:textId="77777777" w:rsidR="00D25E0B"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14:paraId="6DA15420" w14:textId="29521603" w:rsidR="00DE3A5C" w:rsidRDefault="00D25E0B" w:rsidP="00C86EBD">
      <w:r>
        <w:t xml:space="preserve"> Sofware se vytváří v jazyce C</w:t>
      </w:r>
      <w:r>
        <w:rPr>
          <w:lang w:val="en-US"/>
        </w:rPr>
        <w:t>#</w:t>
      </w:r>
      <w:r>
        <w:t xml:space="preserve"> a pro zpracování obrazu se využívá knihovny OpenCV. Protože OpenCV je původně vytvořené pro C++, je nutné použít wrapper, který převede funkce pro použití ve frameworku .NET. Konkrétně se využívá OpenCVSharp. To sebou nese pár limitací, jako je absence nějakých funkcí, nedostatečná dokumentace, či lehce jiné vstupy a výstupy, než je uvedeno v dokumentaci OpenCV.</w:t>
      </w:r>
    </w:p>
    <w:p w14:paraId="325FC1D1" w14:textId="5826607A" w:rsidR="001A68ED" w:rsidRDefault="001A68ED" w:rsidP="001A68ED">
      <w:pPr>
        <w:pStyle w:val="NoSpacing"/>
      </w:pPr>
    </w:p>
    <w:p w14:paraId="53500694" w14:textId="6ECECA5D" w:rsidR="001A68ED" w:rsidRDefault="001A68ED" w:rsidP="001A68ED">
      <w:pPr>
        <w:pStyle w:val="NoSpacing"/>
      </w:pPr>
    </w:p>
    <w:p w14:paraId="0E3633F2" w14:textId="2ED4B004" w:rsidR="001A68ED" w:rsidRDefault="001A68ED" w:rsidP="001A68ED">
      <w:pPr>
        <w:pStyle w:val="NoSpacing"/>
      </w:pPr>
    </w:p>
    <w:p w14:paraId="30714EC3" w14:textId="3119EC82" w:rsidR="001A68ED" w:rsidRDefault="001A68ED" w:rsidP="001A68ED">
      <w:pPr>
        <w:pStyle w:val="NoSpacing"/>
      </w:pPr>
    </w:p>
    <w:p w14:paraId="4A9308D3" w14:textId="229A62A1" w:rsidR="001A68ED" w:rsidRDefault="001A68ED" w:rsidP="001A68ED">
      <w:pPr>
        <w:pStyle w:val="NoSpacing"/>
      </w:pPr>
    </w:p>
    <w:p w14:paraId="17C689FD" w14:textId="5B088542" w:rsidR="001A68ED" w:rsidRDefault="001A68ED" w:rsidP="001A68ED">
      <w:pPr>
        <w:pStyle w:val="NoSpacing"/>
      </w:pPr>
    </w:p>
    <w:p w14:paraId="70ED1A80" w14:textId="432B6D0E" w:rsidR="001A68ED" w:rsidRDefault="001A68ED" w:rsidP="001A68ED">
      <w:pPr>
        <w:pStyle w:val="NoSpacing"/>
      </w:pPr>
    </w:p>
    <w:p w14:paraId="74038FAB" w14:textId="74CEC95D" w:rsidR="001A68ED" w:rsidRDefault="001A68ED" w:rsidP="001A68ED">
      <w:pPr>
        <w:pStyle w:val="NoSpacing"/>
      </w:pPr>
    </w:p>
    <w:p w14:paraId="3C0FF6A3" w14:textId="793EFAE4" w:rsidR="001A68ED" w:rsidRDefault="001A68ED" w:rsidP="001A68ED">
      <w:pPr>
        <w:pStyle w:val="NoSpacing"/>
      </w:pPr>
    </w:p>
    <w:p w14:paraId="002BEEA6" w14:textId="1759BE1B" w:rsidR="001A68ED" w:rsidRDefault="001A68ED" w:rsidP="001A68ED">
      <w:pPr>
        <w:pStyle w:val="NoSpacing"/>
      </w:pPr>
    </w:p>
    <w:p w14:paraId="0E1899C4" w14:textId="31124B89" w:rsidR="001A68ED" w:rsidRDefault="001A68ED" w:rsidP="001A68ED">
      <w:pPr>
        <w:pStyle w:val="NoSpacing"/>
      </w:pPr>
    </w:p>
    <w:p w14:paraId="6D639B8C" w14:textId="53D4C0EF" w:rsidR="001A68ED" w:rsidRDefault="001A68ED" w:rsidP="001A68ED">
      <w:pPr>
        <w:pStyle w:val="Heading1"/>
      </w:pPr>
      <w:r>
        <w:t>Detektory významných bodů</w:t>
      </w:r>
    </w:p>
    <w:p w14:paraId="1658232F" w14:textId="14259B6C" w:rsidR="00CD7C39" w:rsidRDefault="00932F5A" w:rsidP="00FD7D99">
      <w:r>
        <w:t xml:space="preserve">Prvním krokem implemetace algoritmu klasifikace snímků byl </w:t>
      </w:r>
      <w:r w:rsidR="00FD7D99">
        <w:t xml:space="preserve">výběr detektoru bodu zájmu. Jak již bylo zmíněno v kapitole </w:t>
      </w:r>
      <w:r w:rsidR="00FD7D99">
        <w:fldChar w:fldCharType="begin"/>
      </w:r>
      <w:r w:rsidR="00FD7D99">
        <w:instrText xml:space="preserve"> REF _Ref479248440 \r \h </w:instrText>
      </w:r>
      <w:r w:rsidR="00FD7D99">
        <w:fldChar w:fldCharType="separate"/>
      </w:r>
      <w:r w:rsidR="00FD7D99">
        <w:t>2.1</w:t>
      </w:r>
      <w:r w:rsidR="00FD7D99">
        <w:fldChar w:fldCharType="end"/>
      </w:r>
      <w:r w:rsidR="00FD7D99">
        <w:t>, podle literatury byly vybrány detektory významných bodů FAST a Harrisův detektor. Pro oba detektory je již vytvořeno několik metod v</w:t>
      </w:r>
      <w:r w:rsidR="00D25E0B">
        <w:t xml:space="preserve"> OpenCV, které jsou dobře optimalizované. </w:t>
      </w:r>
      <w:r w:rsidR="00326EA3">
        <w:t xml:space="preserve">Harrisův detektor jako samotná metoda v OpenCVSharp chybí (ačkoli je součástí OpenCV), ale algoritmus je zakomponovaný do několika složitějších fukcí, či tříd, které jeho fukci nějak doplňují. Příkladem je GoodFeaturesToTrack, nebo je součástí třídy ORB, která pracuje se stejnojmennými deskriptory. Pro detektor FAST jsou k dispozici </w:t>
      </w:r>
      <w:r>
        <w:t>dvě metody, jedna stejnojmenná</w:t>
      </w:r>
      <w:r w:rsidR="00326EA3">
        <w:t xml:space="preserve">, která má méně parametrů a detekuje body jen v čenobílém obraze, a druhá je FastFeatureDetector, která hledá body i v barevném obraze a tím, že je kombinuje informace </w:t>
      </w:r>
      <w:r w:rsidR="00FF6DCC">
        <w:t>ze všech barevných kanálů, jsou body stabilnější.</w:t>
      </w:r>
      <w:r w:rsidR="00CD7C39">
        <w:t xml:space="preserve"> Na srovnání úspěšnosti detekce pomocí v</w:t>
      </w:r>
      <w:r>
        <w:t>ýše zmíněných algoritmů byla použita</w:t>
      </w:r>
      <w:r w:rsidR="00CD7C39">
        <w:t xml:space="preserve"> ORB, protože jeden z jejich parametrů je i volba detekce bodů zájmu, tedy FAST nebo Harris a zárove</w:t>
      </w:r>
      <w:r>
        <w:t xml:space="preserve">ň </w:t>
      </w:r>
      <w:r w:rsidR="00CD7C39">
        <w:t xml:space="preserve">to umožnilo srovnat detektory v širším kontextu, jak budou koneckonců využity. Postup a metriky, které jsou použity k celkovému hodnocení i s použitím ORB třídy deskriptorů jsou popsány v kapitole </w:t>
      </w:r>
      <w:r w:rsidR="00CD7C39">
        <w:fldChar w:fldCharType="begin"/>
      </w:r>
      <w:r w:rsidR="00CD7C39">
        <w:instrText xml:space="preserve"> REF _Ref479251285 \r \h </w:instrText>
      </w:r>
      <w:r w:rsidR="00CD7C39">
        <w:fldChar w:fldCharType="separate"/>
      </w:r>
      <w:r w:rsidR="00CD7C39">
        <w:t>5.2</w:t>
      </w:r>
      <w:r w:rsidR="00CD7C39">
        <w:fldChar w:fldCharType="end"/>
      </w:r>
      <w:r w:rsidR="00CD7C39">
        <w:t>.</w:t>
      </w:r>
      <w:r>
        <w:t xml:space="preserve"> Ve zkratce, byla pozorována rychlost výpočtu a pak celkový vliv na úspěšnost klasifikace snímků. Algoritmus FAST je řádově rychlejší, oba detektory jsou srovnatelné z pohledu konečného výsledu detekce, při správném nastavení. Jak bylo řečeno v kapitole </w:t>
      </w:r>
      <w:r>
        <w:fldChar w:fldCharType="begin"/>
      </w:r>
      <w:r>
        <w:instrText xml:space="preserve"> REF _Ref479251748 \r \h </w:instrText>
      </w:r>
      <w:r>
        <w:fldChar w:fldCharType="separate"/>
      </w:r>
      <w:r>
        <w:t>2.1.2</w:t>
      </w:r>
      <w:r>
        <w:fldChar w:fldCharType="end"/>
      </w:r>
      <w:r>
        <w:t xml:space="preserve"> , FAST detektor má vysokou odezvu kolem hran, která zhoršuje výsledky klasifikace. Většina metod v OpenCV má ale možnost tyto body i filtrovat a proto je úspěšnost klasifikace srovatelná s Harrisovým detektorem. Pro další použití byl vybrán detektor FAST. </w:t>
      </w:r>
    </w:p>
    <w:p w14:paraId="23FA657F" w14:textId="266BAF5F" w:rsidR="00FD7D99" w:rsidRPr="00D25E0B" w:rsidRDefault="00CD7C39" w:rsidP="00CD7C39">
      <w:pPr>
        <w:ind w:firstLine="0"/>
      </w:pPr>
      <w:r>
        <w:t xml:space="preserve">  </w:t>
      </w:r>
      <w:r w:rsidR="00FF6DCC">
        <w:t xml:space="preserve"> </w:t>
      </w:r>
      <w:r w:rsidR="00932F5A">
        <w:t>Dalším krokem byla volba správných parametrů, tedy jejich optimalizace. Ú</w:t>
      </w:r>
      <w:r w:rsidR="00FF6DCC">
        <w:t xml:space="preserve">spěšnost detektorů </w:t>
      </w:r>
      <w:r w:rsidR="00932F5A">
        <w:t xml:space="preserve">byla hodnocena nejdříve </w:t>
      </w:r>
      <w:r w:rsidR="00FF6DCC">
        <w:t>empiricky, tedy pohledem</w:t>
      </w:r>
      <w:r w:rsidR="00932F5A">
        <w:t>,</w:t>
      </w:r>
      <w:r>
        <w:t xml:space="preserve"> jak je vidět na </w:t>
      </w:r>
      <w:r>
        <w:fldChar w:fldCharType="begin"/>
      </w:r>
      <w:r>
        <w:instrText xml:space="preserve"> REF _Ref479251342 \h </w:instrText>
      </w:r>
      <w:r>
        <w:fldChar w:fldCharType="separate"/>
      </w:r>
      <w:r>
        <w:t xml:space="preserve">Obr. </w:t>
      </w:r>
      <w:r>
        <w:rPr>
          <w:noProof/>
        </w:rPr>
        <w:t>13</w:t>
      </w:r>
      <w:r>
        <w:fldChar w:fldCharType="end"/>
      </w:r>
      <w:r w:rsidR="00932F5A">
        <w:t xml:space="preserve">, </w:t>
      </w:r>
      <w:r>
        <w:fldChar w:fldCharType="begin"/>
      </w:r>
      <w:r>
        <w:instrText xml:space="preserve"> REF _Ref479251343 \h </w:instrText>
      </w:r>
      <w:r>
        <w:fldChar w:fldCharType="separate"/>
      </w:r>
      <w:r>
        <w:t xml:space="preserve">Obr. </w:t>
      </w:r>
      <w:r>
        <w:rPr>
          <w:noProof/>
        </w:rPr>
        <w:t>14</w:t>
      </w:r>
      <w:r>
        <w:fldChar w:fldCharType="end"/>
      </w:r>
      <w:r w:rsidR="00932F5A">
        <w:t xml:space="preserve"> a </w:t>
      </w:r>
      <w:r>
        <w:fldChar w:fldCharType="begin"/>
      </w:r>
      <w:r>
        <w:instrText xml:space="preserve"> REF _Ref479251344 \h </w:instrText>
      </w:r>
      <w:r>
        <w:fldChar w:fldCharType="separate"/>
      </w:r>
      <w:r>
        <w:t xml:space="preserve">Obr. </w:t>
      </w:r>
      <w:r>
        <w:rPr>
          <w:noProof/>
        </w:rPr>
        <w:t>15</w:t>
      </w:r>
      <w:r>
        <w:fldChar w:fldCharType="end"/>
      </w:r>
      <w:r w:rsidR="00932F5A">
        <w:t>. Hodnotila se odolnosti vůči šumu, uniformita rozložení a také rychlost výpočtu. Takto byly získány přibližné hodnoty a dále se postupovalo hrubou silou na velkém vzorku snímků a hodnotila se úspěšnost klasifikace, tentokrát ve spojení s BRIEF deskriptory.</w:t>
      </w:r>
    </w:p>
    <w:p w14:paraId="0EB705DD" w14:textId="77777777" w:rsidR="00FF6DCC" w:rsidRDefault="000727F0" w:rsidP="00FF6DCC">
      <w:pPr>
        <w:pStyle w:val="NoSpacing"/>
        <w:keepNext/>
      </w:pPr>
      <w:r>
        <w:lastRenderedPageBreak/>
        <w:pict w14:anchorId="3055C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8pt;height:252.3pt">
            <v:imagedata r:id="rId29" o:title="1121385077"/>
          </v:shape>
        </w:pict>
      </w:r>
    </w:p>
    <w:p w14:paraId="6E68968B" w14:textId="5216EF43" w:rsidR="008B0BFA" w:rsidRDefault="00FF6DCC" w:rsidP="00FF6DCC">
      <w:pPr>
        <w:pStyle w:val="Caption"/>
      </w:pPr>
      <w:bookmarkStart w:id="109" w:name="_Ref479251342"/>
      <w:bookmarkStart w:id="110" w:name="_Ref479251334"/>
      <w:r>
        <w:t xml:space="preserve">Obr. </w:t>
      </w:r>
      <w:fldSimple w:instr=" SEQ Obr. \* ARABIC ">
        <w:r w:rsidR="00E36773">
          <w:rPr>
            <w:noProof/>
          </w:rPr>
          <w:t>13</w:t>
        </w:r>
      </w:fldSimple>
      <w:bookmarkEnd w:id="109"/>
      <w:r>
        <w:t xml:space="preserve"> – Příklad špatně zvolených parametrů detektoru. Detektor má vysokou odezvu na šum a body nereprezentují faktické hranice objektů v</w:t>
      </w:r>
      <w:r w:rsidR="00932F5A">
        <w:t> </w:t>
      </w:r>
      <w:r>
        <w:t>obraze</w:t>
      </w:r>
      <w:bookmarkEnd w:id="110"/>
      <w:r w:rsidR="00932F5A">
        <w:t>.</w:t>
      </w:r>
    </w:p>
    <w:p w14:paraId="6841E205" w14:textId="77777777" w:rsidR="00FF6DCC" w:rsidRDefault="000727F0" w:rsidP="00FF6DCC">
      <w:pPr>
        <w:pStyle w:val="NoSpacing"/>
        <w:keepNext/>
      </w:pPr>
      <w:r>
        <w:pict w14:anchorId="4DCB6518">
          <v:shape id="_x0000_i1026" type="#_x0000_t75" style="width:455.8pt;height:252.3pt">
            <v:imagedata r:id="rId30" o:title="318971633"/>
          </v:shape>
        </w:pict>
      </w:r>
    </w:p>
    <w:p w14:paraId="019B2D0B" w14:textId="76BDF43C" w:rsidR="008C1CDE" w:rsidRDefault="00FF6DCC" w:rsidP="00FF6DCC">
      <w:pPr>
        <w:pStyle w:val="Caption"/>
      </w:pPr>
      <w:bookmarkStart w:id="111" w:name="_Ref479251343"/>
      <w:r>
        <w:t xml:space="preserve">Obr. </w:t>
      </w:r>
      <w:fldSimple w:instr=" SEQ Obr. \* ARABIC ">
        <w:r w:rsidR="00E36773">
          <w:rPr>
            <w:noProof/>
          </w:rPr>
          <w:t>14</w:t>
        </w:r>
      </w:fldSimple>
      <w:bookmarkEnd w:id="111"/>
      <w:r>
        <w:t xml:space="preserve"> – Příklad špatně zvolených parametrů detektoru. Odezva detektoru je příliš závislá na směru  a instenzitě osvětlení. Tečkované obdélníky na snímku mají reálně stejný kontrast a intenzitu, proto by měly být oba rovnoměrně posety body, ale jak lze vidět, lvevo jsou body rozmístěny hustěji než vpravo</w:t>
      </w:r>
    </w:p>
    <w:p w14:paraId="5976459C" w14:textId="6FC5332C" w:rsidR="008C1CDE" w:rsidRDefault="008C1CDE" w:rsidP="008B0BFA">
      <w:pPr>
        <w:pStyle w:val="NoSpacing"/>
      </w:pPr>
    </w:p>
    <w:p w14:paraId="78AE3485" w14:textId="77777777" w:rsidR="00FF6DCC" w:rsidRDefault="000727F0" w:rsidP="00FF6DCC">
      <w:pPr>
        <w:pStyle w:val="NoSpacing"/>
        <w:keepNext/>
      </w:pPr>
      <w:r>
        <w:lastRenderedPageBreak/>
        <w:pict w14:anchorId="5877DB45">
          <v:shape id="_x0000_i1027" type="#_x0000_t75" style="width:455.8pt;height:252.3pt">
            <v:imagedata r:id="rId31" o:title="287169699"/>
          </v:shape>
        </w:pict>
      </w:r>
    </w:p>
    <w:p w14:paraId="636C81E4" w14:textId="6BA116C3" w:rsidR="008C1CDE" w:rsidRPr="00CD7C39" w:rsidRDefault="00FF6DCC" w:rsidP="00FF6DCC">
      <w:pPr>
        <w:pStyle w:val="Caption"/>
      </w:pPr>
      <w:bookmarkStart w:id="112" w:name="_Ref479251344"/>
      <w:r>
        <w:t xml:space="preserve">Obr. </w:t>
      </w:r>
      <w:fldSimple w:instr=" SEQ Obr. \* ARABIC ">
        <w:r w:rsidR="00E36773">
          <w:rPr>
            <w:noProof/>
          </w:rPr>
          <w:t>15</w:t>
        </w:r>
      </w:fldSimple>
      <w:bookmarkEnd w:id="112"/>
      <w:r>
        <w:t xml:space="preserve"> – Příklad správně zvolených parametrů detektoru. Kontrétně se jedná o FAST detektor, kde práh pro určení bodu zájmu je 35</w:t>
      </w:r>
      <w:r w:rsidR="00CD7C39">
        <w:t>, body se hledají v první úrovni obrazové pyramidy a uplatňuje se filtrace bodů s nemaximálním skóre</w:t>
      </w:r>
      <w:r w:rsidR="00932F5A">
        <w:t xml:space="preserve">. Odezva na šum je minimální. </w:t>
      </w:r>
    </w:p>
    <w:p w14:paraId="0C41EA50" w14:textId="77777777" w:rsidR="008C1CDE" w:rsidRDefault="008C1CDE" w:rsidP="008B0BFA">
      <w:pPr>
        <w:pStyle w:val="NoSpacing"/>
      </w:pPr>
    </w:p>
    <w:p w14:paraId="15633BD7" w14:textId="5F7BC203" w:rsidR="001A68ED" w:rsidRDefault="001A68ED" w:rsidP="001A68ED">
      <w:pPr>
        <w:pStyle w:val="Heading1"/>
      </w:pPr>
      <w:r>
        <w:t>Deskriptory</w:t>
      </w:r>
    </w:p>
    <w:p w14:paraId="0BF8D464" w14:textId="332DE0DD" w:rsidR="000B4DA3" w:rsidRDefault="000477DF" w:rsidP="000B4DA3">
      <w:pPr>
        <w:ind w:left="360" w:firstLine="0"/>
      </w:pPr>
      <w:r>
        <w:rPr>
          <w:lang w:val="en-US"/>
        </w:rPr>
        <w:t>Jak bylo naznačeno v literární rešerši, pro porovnání byly vybrány deskriptory ORB, BRISK a BRIEF.</w:t>
      </w:r>
      <w:r w:rsidR="00DD3711">
        <w:rPr>
          <w:lang w:val="en-US"/>
        </w:rPr>
        <w:t xml:space="preserve"> V průběhu řešení se zjistilo, že není v OpenCV naimplementovaná metoda UD-BRISK, proto se bude porovnávat pouze BRISK a ne jeho rotačně variantní úprava. </w:t>
      </w:r>
      <w:r w:rsidR="00DE5734">
        <w:rPr>
          <w:lang w:val="en-US"/>
        </w:rPr>
        <w:t>U v</w:t>
      </w:r>
      <w:r w:rsidR="00DE5734">
        <w:t>šech deskriptorů byly optimalizovány jejich parametry. V prvním kroku se hrubou silou se zkoušely různé pa</w:t>
      </w:r>
      <w:r w:rsidR="00640D50">
        <w:t>rametry na menším vzorku snímků</w:t>
      </w:r>
      <w:r w:rsidR="00640D50">
        <w:rPr>
          <w:lang w:val="en-US"/>
        </w:rPr>
        <w:t xml:space="preserve">. Postup optimalizace je na </w:t>
      </w:r>
      <w:r w:rsidR="00640D50">
        <w:rPr>
          <w:lang w:val="en-US"/>
        </w:rPr>
        <w:fldChar w:fldCharType="begin"/>
      </w:r>
      <w:r w:rsidR="00640D50">
        <w:rPr>
          <w:lang w:val="en-US"/>
        </w:rPr>
        <w:instrText xml:space="preserve"> REF _Ref479342982 \h </w:instrText>
      </w:r>
      <w:r w:rsidR="00640D50">
        <w:rPr>
          <w:lang w:val="en-US"/>
        </w:rPr>
      </w:r>
      <w:r w:rsidR="00640D50">
        <w:rPr>
          <w:lang w:val="en-US"/>
        </w:rPr>
        <w:fldChar w:fldCharType="separate"/>
      </w:r>
      <w:r w:rsidR="00640D50">
        <w:t xml:space="preserve">Obr. </w:t>
      </w:r>
      <w:r w:rsidR="00640D50">
        <w:rPr>
          <w:noProof/>
        </w:rPr>
        <w:t>17</w:t>
      </w:r>
      <w:r w:rsidR="00640D50">
        <w:rPr>
          <w:lang w:val="en-US"/>
        </w:rPr>
        <w:fldChar w:fldCharType="end"/>
      </w:r>
      <w:r w:rsidR="00640D50">
        <w:rPr>
          <w:lang w:val="en-US"/>
        </w:rPr>
        <w:t>.</w:t>
      </w:r>
      <w:r w:rsidR="00DE5734">
        <w:t xml:space="preserve"> Kvalita rozpoznání se měřila pomocí metrik v kapitole </w:t>
      </w:r>
      <w:r w:rsidR="00DE5734">
        <w:fldChar w:fldCharType="begin"/>
      </w:r>
      <w:r w:rsidR="00DE5734">
        <w:instrText xml:space="preserve"> REF _Ref479331076 \r \h </w:instrText>
      </w:r>
      <w:r w:rsidR="00DE5734">
        <w:fldChar w:fldCharType="separate"/>
      </w:r>
      <w:r w:rsidR="00DE5734">
        <w:t>6.1</w:t>
      </w:r>
      <w:r w:rsidR="00DE5734">
        <w:fldChar w:fldCharType="end"/>
      </w:r>
      <w:r w:rsidR="00DE5734">
        <w:t xml:space="preserve">. Šlo hlavně o to, aby se vypočítané koeficienty pro shodné obrazy a pro obrazy rozdílné co nejvíce lišily a tyto dvě skupiny výsledků ideálně neměly žádný průnik. V druhém kroku se testovaly jen slibné kombinace parametrů na větším vzorku snímků. Dále se sledoval vliv změny jednoho parametru na úspěšnost klasifikace, jak bude popsáno a vizualizováno dále. Co se týče času pro samotný výpočet deskriptoru, BRIEF vychází výrazně nejlépe i když má nejvyšší dimenzi deskriptoru. Jak je vidět v tabulce na </w:t>
      </w:r>
      <w:r w:rsidR="00DE5734">
        <w:fldChar w:fldCharType="begin"/>
      </w:r>
      <w:r w:rsidR="00DE5734">
        <w:instrText xml:space="preserve"> REF _Ref479331455 \h </w:instrText>
      </w:r>
      <w:r w:rsidR="00DE5734">
        <w:fldChar w:fldCharType="separate"/>
      </w:r>
      <w:r w:rsidR="00DE5734">
        <w:t xml:space="preserve">Obr. </w:t>
      </w:r>
      <w:r w:rsidR="00DE5734">
        <w:rPr>
          <w:noProof/>
        </w:rPr>
        <w:t>16</w:t>
      </w:r>
      <w:r w:rsidR="00DE5734">
        <w:fldChar w:fldCharType="end"/>
      </w:r>
      <w:r w:rsidR="00D66C6F">
        <w:t>, výpočet BRIEF deskriptoru je asi 4x rychlejší než výpočet ORB a skoro 9x rychlejší než BRISK.</w:t>
      </w:r>
    </w:p>
    <w:p w14:paraId="2F20E463" w14:textId="1B82D178" w:rsidR="00D66C6F" w:rsidRDefault="00D66C6F" w:rsidP="00D66C6F">
      <w:pPr>
        <w:pStyle w:val="NoSpacing"/>
      </w:pPr>
    </w:p>
    <w:p w14:paraId="04AAA8D0" w14:textId="14A46466" w:rsidR="00D66C6F" w:rsidRDefault="00D66C6F" w:rsidP="00D66C6F">
      <w:pPr>
        <w:pStyle w:val="NoSpacing"/>
      </w:pPr>
    </w:p>
    <w:p w14:paraId="01AC6750" w14:textId="077B63C6" w:rsidR="00D66C6F" w:rsidRDefault="00D66C6F" w:rsidP="00D66C6F">
      <w:pPr>
        <w:pStyle w:val="NoSpacing"/>
      </w:pPr>
    </w:p>
    <w:p w14:paraId="23AF580E" w14:textId="5DD180B1" w:rsidR="00D66C6F" w:rsidRDefault="00D66C6F" w:rsidP="00D66C6F">
      <w:pPr>
        <w:pStyle w:val="NoSpacing"/>
      </w:pPr>
    </w:p>
    <w:p w14:paraId="4942E6A9" w14:textId="77777777" w:rsidR="00D66C6F" w:rsidRPr="00D66C6F" w:rsidRDefault="00D66C6F" w:rsidP="00D66C6F">
      <w:pPr>
        <w:pStyle w:val="NoSpacing"/>
      </w:pPr>
    </w:p>
    <w:tbl>
      <w:tblPr>
        <w:tblStyle w:val="GridTable1Light"/>
        <w:tblW w:w="0" w:type="auto"/>
        <w:tblLook w:val="04A0" w:firstRow="1" w:lastRow="0" w:firstColumn="1" w:lastColumn="0" w:noHBand="0" w:noVBand="1"/>
      </w:tblPr>
      <w:tblGrid>
        <w:gridCol w:w="2265"/>
        <w:gridCol w:w="2265"/>
        <w:gridCol w:w="2266"/>
        <w:gridCol w:w="2266"/>
      </w:tblGrid>
      <w:tr w:rsidR="00161620" w14:paraId="611A7724" w14:textId="77777777" w:rsidTr="00047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4504787" w14:textId="527DB1E6" w:rsidR="00161620" w:rsidRDefault="00161620" w:rsidP="000B4DA3">
            <w:pPr>
              <w:pStyle w:val="NoSpacing"/>
              <w:rPr>
                <w:lang w:val="en-US"/>
              </w:rPr>
            </w:pPr>
          </w:p>
        </w:tc>
        <w:tc>
          <w:tcPr>
            <w:tcW w:w="2265" w:type="dxa"/>
          </w:tcPr>
          <w:p w14:paraId="16D4C0DD" w14:textId="3820FAB0"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ORB</w:t>
            </w:r>
          </w:p>
        </w:tc>
        <w:tc>
          <w:tcPr>
            <w:tcW w:w="2266" w:type="dxa"/>
          </w:tcPr>
          <w:p w14:paraId="7AF7A850" w14:textId="632ACAC4"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BRIEF</w:t>
            </w:r>
          </w:p>
        </w:tc>
        <w:tc>
          <w:tcPr>
            <w:tcW w:w="2266" w:type="dxa"/>
          </w:tcPr>
          <w:p w14:paraId="0A00F097" w14:textId="1785DFFD" w:rsidR="00161620" w:rsidRDefault="00161620" w:rsidP="000B4DA3">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BRISK</w:t>
            </w:r>
          </w:p>
        </w:tc>
      </w:tr>
      <w:tr w:rsidR="00161620" w14:paraId="7C8EE429" w14:textId="77777777" w:rsidTr="000477DF">
        <w:tc>
          <w:tcPr>
            <w:cnfStyle w:val="001000000000" w:firstRow="0" w:lastRow="0" w:firstColumn="1" w:lastColumn="0" w:oddVBand="0" w:evenVBand="0" w:oddHBand="0" w:evenHBand="0" w:firstRowFirstColumn="0" w:firstRowLastColumn="0" w:lastRowFirstColumn="0" w:lastRowLastColumn="0"/>
            <w:tcW w:w="2265" w:type="dxa"/>
          </w:tcPr>
          <w:p w14:paraId="4F599950" w14:textId="3AD00E3F" w:rsidR="00161620" w:rsidRDefault="000477DF" w:rsidP="000B4DA3">
            <w:pPr>
              <w:pStyle w:val="NoSpacing"/>
              <w:rPr>
                <w:lang w:val="en-US"/>
              </w:rPr>
            </w:pPr>
            <w:r>
              <w:rPr>
                <w:lang w:val="en-US"/>
              </w:rPr>
              <w:t>Čas</w:t>
            </w:r>
            <w:r w:rsidR="00186F42">
              <w:rPr>
                <w:lang w:val="en-US"/>
              </w:rPr>
              <w:t xml:space="preserve"> </w:t>
            </w:r>
            <w:r>
              <w:rPr>
                <w:lang w:val="en-US"/>
              </w:rPr>
              <w:t>výpočtu deskriptorů pro soubor obrazů</w:t>
            </w:r>
          </w:p>
        </w:tc>
        <w:tc>
          <w:tcPr>
            <w:tcW w:w="2265" w:type="dxa"/>
          </w:tcPr>
          <w:p w14:paraId="3B5B67DB" w14:textId="6165FE9C" w:rsidR="00161620" w:rsidRDefault="00161620" w:rsidP="000B4D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5334</w:t>
            </w:r>
          </w:p>
        </w:tc>
        <w:tc>
          <w:tcPr>
            <w:tcW w:w="2266" w:type="dxa"/>
          </w:tcPr>
          <w:p w14:paraId="3CAC1593" w14:textId="753FB794" w:rsidR="00161620" w:rsidRDefault="00161620" w:rsidP="000B4D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1402</w:t>
            </w:r>
          </w:p>
        </w:tc>
        <w:tc>
          <w:tcPr>
            <w:tcW w:w="2266" w:type="dxa"/>
          </w:tcPr>
          <w:p w14:paraId="30C47A26" w14:textId="1CCC0ADB" w:rsidR="00161620" w:rsidRDefault="00161620" w:rsidP="000477DF">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12590</w:t>
            </w:r>
          </w:p>
        </w:tc>
      </w:tr>
    </w:tbl>
    <w:p w14:paraId="19BBE2B0" w14:textId="4E0D72A9" w:rsidR="000B4DA3" w:rsidRDefault="000477DF" w:rsidP="000477DF">
      <w:pPr>
        <w:pStyle w:val="Caption"/>
      </w:pPr>
      <w:bookmarkStart w:id="113" w:name="_Ref479331455"/>
      <w:r>
        <w:t xml:space="preserve">Obr. </w:t>
      </w:r>
      <w:fldSimple w:instr=" SEQ Obr. \* ARABIC ">
        <w:r w:rsidR="00E36773">
          <w:rPr>
            <w:noProof/>
          </w:rPr>
          <w:t>16</w:t>
        </w:r>
      </w:fldSimple>
      <w:bookmarkEnd w:id="113"/>
      <w:r>
        <w:t xml:space="preserve"> –</w:t>
      </w:r>
      <w:r w:rsidR="00DD3711">
        <w:t xml:space="preserve"> T</w:t>
      </w:r>
      <w:r>
        <w:t xml:space="preserve">abulka závislosti </w:t>
      </w:r>
      <w:r w:rsidR="00DD3711">
        <w:t>rychlosti výpočtu deskriptorů na použité metodě.  Čas je měřen na souboru 88 snímků o velikosti 1280x720 pixelů.  Čas výpočtu</w:t>
      </w:r>
      <w:r w:rsidR="00DE5734">
        <w:t xml:space="preserve"> je uveden v milisekundách a </w:t>
      </w:r>
      <w:r w:rsidR="00DD3711">
        <w:t xml:space="preserve"> zahrnuje i detekci bodů zájmu.</w:t>
      </w:r>
    </w:p>
    <w:p w14:paraId="70E51678" w14:textId="512768DA" w:rsidR="007371E1" w:rsidRDefault="000D1B8B" w:rsidP="007371E1">
      <w:pPr>
        <w:keepNext/>
        <w:ind w:firstLine="0"/>
      </w:pPr>
      <w:r>
        <w:rPr>
          <w:noProof/>
          <w:lang w:val="en-US"/>
        </w:rPr>
        <w:drawing>
          <wp:inline distT="0" distB="0" distL="0" distR="0" wp14:anchorId="6FEE40F8" wp14:editId="1DA61E9B">
            <wp:extent cx="5760720" cy="6593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kus o popsani optimalizace (1).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6593840"/>
                    </a:xfrm>
                    <a:prstGeom prst="rect">
                      <a:avLst/>
                    </a:prstGeom>
                  </pic:spPr>
                </pic:pic>
              </a:graphicData>
            </a:graphic>
          </wp:inline>
        </w:drawing>
      </w:r>
    </w:p>
    <w:p w14:paraId="322CB96E" w14:textId="67BB03DD" w:rsidR="00DD39F1" w:rsidRDefault="007371E1" w:rsidP="007371E1">
      <w:pPr>
        <w:pStyle w:val="Caption"/>
      </w:pPr>
      <w:bookmarkStart w:id="114" w:name="_Ref479342982"/>
      <w:r>
        <w:t xml:space="preserve">Obr. </w:t>
      </w:r>
      <w:fldSimple w:instr=" SEQ Obr. \* ARABIC ">
        <w:r w:rsidR="00E36773">
          <w:rPr>
            <w:noProof/>
          </w:rPr>
          <w:t>17</w:t>
        </w:r>
      </w:fldSimple>
      <w:bookmarkEnd w:id="114"/>
      <w:r>
        <w:t xml:space="preserve"> - Algoritmus optimalizace parametrů pro výpočet deskriptorů</w:t>
      </w:r>
    </w:p>
    <w:p w14:paraId="09B8FC03" w14:textId="77777777" w:rsidR="00E36773" w:rsidRDefault="004D551C" w:rsidP="00E36773">
      <w:pPr>
        <w:keepNext/>
        <w:ind w:firstLine="0"/>
      </w:pPr>
      <w:r>
        <w:rPr>
          <w:noProof/>
          <w:lang w:val="en-US"/>
        </w:rPr>
        <w:lastRenderedPageBreak/>
        <w:drawing>
          <wp:inline distT="0" distB="0" distL="0" distR="0" wp14:anchorId="0605BA10" wp14:editId="1C31A39F">
            <wp:extent cx="5760720" cy="3333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dnoceni kvality rozpoznani (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333750"/>
                    </a:xfrm>
                    <a:prstGeom prst="rect">
                      <a:avLst/>
                    </a:prstGeom>
                  </pic:spPr>
                </pic:pic>
              </a:graphicData>
            </a:graphic>
          </wp:inline>
        </w:drawing>
      </w:r>
    </w:p>
    <w:p w14:paraId="6F044263" w14:textId="43AED1C5" w:rsidR="004D551C" w:rsidRPr="00186F42" w:rsidRDefault="00E36773" w:rsidP="00E36773">
      <w:pPr>
        <w:pStyle w:val="Caption"/>
        <w:rPr>
          <w:lang w:val="en-US"/>
        </w:rPr>
      </w:pPr>
      <w:r>
        <w:t xml:space="preserve">Obr. </w:t>
      </w:r>
      <w:fldSimple w:instr=" SEQ Obr. \* ARABIC ">
        <w:r>
          <w:rPr>
            <w:noProof/>
          </w:rPr>
          <w:t>18</w:t>
        </w:r>
      </w:fldSimple>
      <w:r>
        <w:t xml:space="preserve"> - Podrobnější blokový diagram pro hodnocení kvality rozpoznání</w:t>
      </w:r>
    </w:p>
    <w:p w14:paraId="26C43935" w14:textId="1D1BBF5A" w:rsidR="001A68ED" w:rsidRDefault="001A68ED" w:rsidP="0097265F">
      <w:pPr>
        <w:pStyle w:val="Heading2"/>
      </w:pPr>
      <w:bookmarkStart w:id="115" w:name="_Ref479251285"/>
      <w:r>
        <w:t>ORB</w:t>
      </w:r>
      <w:bookmarkEnd w:id="115"/>
    </w:p>
    <w:p w14:paraId="76AFC01D"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FF"/>
          <w:sz w:val="23"/>
          <w:szCs w:val="23"/>
          <w:lang w:val="en-US"/>
        </w:rPr>
        <w:t>public</w:t>
      </w:r>
      <w:r w:rsidRPr="000727F0">
        <w:rPr>
          <w:rFonts w:ascii="Courier New" w:eastAsia="Times New Roman" w:hAnsi="Courier New" w:cs="Courier New"/>
          <w:color w:val="000000"/>
          <w:sz w:val="23"/>
          <w:szCs w:val="23"/>
          <w:lang w:val="en-US"/>
        </w:rPr>
        <w:t xml:space="preserve"> </w:t>
      </w:r>
      <w:r w:rsidRPr="000727F0">
        <w:rPr>
          <w:rFonts w:ascii="Courier New" w:eastAsia="Times New Roman" w:hAnsi="Courier New" w:cs="Courier New"/>
          <w:color w:val="0000FF"/>
          <w:sz w:val="23"/>
          <w:szCs w:val="23"/>
          <w:lang w:val="en-US"/>
        </w:rPr>
        <w:t>static</w:t>
      </w:r>
      <w:r w:rsidRPr="000727F0">
        <w:rPr>
          <w:rFonts w:ascii="Courier New" w:eastAsia="Times New Roman" w:hAnsi="Courier New" w:cs="Courier New"/>
          <w:color w:val="000000"/>
          <w:sz w:val="23"/>
          <w:szCs w:val="23"/>
          <w:lang w:val="en-US"/>
        </w:rPr>
        <w:t xml:space="preserve"> ORB Create(</w:t>
      </w:r>
    </w:p>
    <w:p w14:paraId="4F6A1F8E"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nFeatures</w:t>
      </w:r>
      <w:r w:rsidRPr="000727F0">
        <w:rPr>
          <w:rFonts w:ascii="Courier New" w:eastAsia="Times New Roman" w:hAnsi="Courier New" w:cs="Courier New"/>
          <w:color w:val="000000"/>
          <w:sz w:val="23"/>
          <w:szCs w:val="23"/>
          <w:lang w:val="en-US"/>
        </w:rPr>
        <w:t xml:space="preserve"> = 500,</w:t>
      </w:r>
    </w:p>
    <w:p w14:paraId="354970B7"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float </w:t>
      </w:r>
      <w:r w:rsidRPr="000727F0">
        <w:rPr>
          <w:rFonts w:ascii="Courier New" w:eastAsia="Times New Roman" w:hAnsi="Courier New" w:cs="Courier New"/>
          <w:i/>
          <w:iCs/>
          <w:color w:val="000000"/>
          <w:sz w:val="23"/>
          <w:szCs w:val="23"/>
          <w:lang w:val="en-US"/>
        </w:rPr>
        <w:t>scaleFactor</w:t>
      </w:r>
      <w:r w:rsidRPr="000727F0">
        <w:rPr>
          <w:rFonts w:ascii="Courier New" w:eastAsia="Times New Roman" w:hAnsi="Courier New" w:cs="Courier New"/>
          <w:color w:val="000000"/>
          <w:sz w:val="23"/>
          <w:szCs w:val="23"/>
          <w:lang w:val="en-US"/>
        </w:rPr>
        <w:t xml:space="preserve"> = 1.2f,</w:t>
      </w:r>
    </w:p>
    <w:p w14:paraId="5D75E60F"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nLevels</w:t>
      </w:r>
      <w:r w:rsidRPr="000727F0">
        <w:rPr>
          <w:rFonts w:ascii="Courier New" w:eastAsia="Times New Roman" w:hAnsi="Courier New" w:cs="Courier New"/>
          <w:color w:val="000000"/>
          <w:sz w:val="23"/>
          <w:szCs w:val="23"/>
          <w:lang w:val="en-US"/>
        </w:rPr>
        <w:t xml:space="preserve"> = 8,</w:t>
      </w:r>
    </w:p>
    <w:p w14:paraId="0F07B587"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edgeThreshold</w:t>
      </w:r>
      <w:r w:rsidRPr="000727F0">
        <w:rPr>
          <w:rFonts w:ascii="Courier New" w:eastAsia="Times New Roman" w:hAnsi="Courier New" w:cs="Courier New"/>
          <w:color w:val="000000"/>
          <w:sz w:val="23"/>
          <w:szCs w:val="23"/>
          <w:lang w:val="en-US"/>
        </w:rPr>
        <w:t xml:space="preserve"> = 31,</w:t>
      </w:r>
    </w:p>
    <w:p w14:paraId="35CBBAFC"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firstLevel</w:t>
      </w:r>
      <w:r w:rsidRPr="000727F0">
        <w:rPr>
          <w:rFonts w:ascii="Courier New" w:eastAsia="Times New Roman" w:hAnsi="Courier New" w:cs="Courier New"/>
          <w:color w:val="000000"/>
          <w:sz w:val="23"/>
          <w:szCs w:val="23"/>
          <w:lang w:val="en-US"/>
        </w:rPr>
        <w:t xml:space="preserve"> = 0,</w:t>
      </w:r>
    </w:p>
    <w:p w14:paraId="63D11F33"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wtaK</w:t>
      </w:r>
      <w:r w:rsidRPr="000727F0">
        <w:rPr>
          <w:rFonts w:ascii="Courier New" w:eastAsia="Times New Roman" w:hAnsi="Courier New" w:cs="Courier New"/>
          <w:color w:val="000000"/>
          <w:sz w:val="23"/>
          <w:szCs w:val="23"/>
          <w:lang w:val="en-US"/>
        </w:rPr>
        <w:t xml:space="preserve"> = 2,</w:t>
      </w:r>
    </w:p>
    <w:p w14:paraId="68A6D692"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ORBScore </w:t>
      </w:r>
      <w:r w:rsidRPr="000727F0">
        <w:rPr>
          <w:rFonts w:ascii="Courier New" w:eastAsia="Times New Roman" w:hAnsi="Courier New" w:cs="Courier New"/>
          <w:i/>
          <w:iCs/>
          <w:color w:val="000000"/>
          <w:sz w:val="23"/>
          <w:szCs w:val="23"/>
          <w:lang w:val="en-US"/>
        </w:rPr>
        <w:t>scoreType</w:t>
      </w:r>
      <w:r w:rsidRPr="000727F0">
        <w:rPr>
          <w:rFonts w:ascii="Courier New" w:eastAsia="Times New Roman" w:hAnsi="Courier New" w:cs="Courier New"/>
          <w:color w:val="000000"/>
          <w:sz w:val="23"/>
          <w:szCs w:val="23"/>
          <w:lang w:val="en-US"/>
        </w:rPr>
        <w:t xml:space="preserve"> = ORBScore.Harris,</w:t>
      </w:r>
    </w:p>
    <w:p w14:paraId="63828038"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ab/>
        <w:t xml:space="preserve">int </w:t>
      </w:r>
      <w:r w:rsidRPr="000727F0">
        <w:rPr>
          <w:rFonts w:ascii="Courier New" w:eastAsia="Times New Roman" w:hAnsi="Courier New" w:cs="Courier New"/>
          <w:i/>
          <w:iCs/>
          <w:color w:val="000000"/>
          <w:sz w:val="23"/>
          <w:szCs w:val="23"/>
          <w:lang w:val="en-US"/>
        </w:rPr>
        <w:t>patchSize</w:t>
      </w:r>
      <w:r w:rsidRPr="000727F0">
        <w:rPr>
          <w:rFonts w:ascii="Courier New" w:eastAsia="Times New Roman" w:hAnsi="Courier New" w:cs="Courier New"/>
          <w:color w:val="000000"/>
          <w:sz w:val="23"/>
          <w:szCs w:val="23"/>
          <w:lang w:val="en-US"/>
        </w:rPr>
        <w:t xml:space="preserve"> = 31</w:t>
      </w:r>
    </w:p>
    <w:p w14:paraId="207DD4BD" w14:textId="77777777" w:rsidR="000727F0" w:rsidRPr="000727F0" w:rsidRDefault="000727F0" w:rsidP="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3"/>
          <w:szCs w:val="23"/>
          <w:lang w:val="en-US"/>
        </w:rPr>
      </w:pPr>
      <w:r w:rsidRPr="000727F0">
        <w:rPr>
          <w:rFonts w:ascii="Courier New" w:eastAsia="Times New Roman" w:hAnsi="Courier New" w:cs="Courier New"/>
          <w:color w:val="000000"/>
          <w:sz w:val="23"/>
          <w:szCs w:val="23"/>
          <w:lang w:val="en-US"/>
        </w:rPr>
        <w:t>)</w:t>
      </w:r>
    </w:p>
    <w:p w14:paraId="5A9C8653" w14:textId="77777777" w:rsidR="00FC6B7C" w:rsidRDefault="000727F0" w:rsidP="000727F0">
      <w:pPr>
        <w:ind w:firstLine="0"/>
      </w:pPr>
      <w:r>
        <w:t xml:space="preserve">Konstruktor ORB objektu má nejvíce parametrů pro nastavení. Nfeatures označuje,z kolika bodů s nejlepším skóre se bude počítat deskriptor. </w:t>
      </w:r>
    </w:p>
    <w:p w14:paraId="5A575761" w14:textId="2D8F7F8F" w:rsidR="00FC6B7C" w:rsidRPr="00795596" w:rsidRDefault="00FC6B7C" w:rsidP="000727F0">
      <w:pPr>
        <w:ind w:firstLine="0"/>
        <w:rPr>
          <w:lang w:val="en-US"/>
        </w:rPr>
      </w:pPr>
      <w:bookmarkStart w:id="116" w:name="_GoBack"/>
      <w:bookmarkEnd w:id="116"/>
    </w:p>
    <w:p w14:paraId="4C889B1D" w14:textId="0F9ECE27" w:rsidR="0010786F" w:rsidRPr="0010786F" w:rsidRDefault="000727F0" w:rsidP="000727F0">
      <w:pPr>
        <w:ind w:firstLine="0"/>
      </w:pPr>
      <w:r>
        <w:t>ScaleFactor udává koeficient zvětšení/zmenšení původního snímku, z kterého se následně detekují body a počítají deskriptory. Nlevels udává, z kolika úrovní obrazové pyramidy se budou detekovat body. EdgeThreshold ovliv</w:t>
      </w:r>
      <w:r w:rsidR="00FA6FC6">
        <w:t xml:space="preserve">ňuje práh pro hledání bodů zájmu při jejich detekci. FirstLevel určuje od jaké úrovně obrazové pyramidy se budou detekovat body. Podle parametru WtaK se určí kolik bodů vytvoří každý z rotovaných BRIEF deskriptorů. Zde se musí i měnit metoda,  která se používá při srovnání desckriptorů. Pro wtaK = 0,1 nebo 2 se používá Hammingova vzdálenost pro wtaK = 3 nebo 4 se musí použít </w:t>
      </w:r>
      <w:r w:rsidR="000345A9">
        <w:t xml:space="preserve">upravená varianta Hammingovy vzdálenosti NORM_HAMMING2, která má 2 bity pro každý box v histogramu, který určuje výslednou orientaci bodu zájmu. Předposlední scoreType určuje, na základě kterého skóre se </w:t>
      </w:r>
      <w:r w:rsidR="000345A9">
        <w:lastRenderedPageBreak/>
        <w:t xml:space="preserve">vybere n nejkvalitnějších bodů zájmu a nakonec patchSize je velikost okolí bodu zájmu, z kterého se nakonec počítá deskriptor. </w:t>
      </w:r>
    </w:p>
    <w:p w14:paraId="2C42DCC5" w14:textId="3AC0EE61" w:rsidR="001A68ED" w:rsidRDefault="001A68ED" w:rsidP="0097265F">
      <w:pPr>
        <w:pStyle w:val="Heading2"/>
      </w:pPr>
      <w:r>
        <w:t>BRIEF</w:t>
      </w:r>
    </w:p>
    <w:p w14:paraId="2A1DA438" w14:textId="77777777" w:rsidR="000727F0" w:rsidRDefault="000727F0" w:rsidP="000727F0">
      <w:pPr>
        <w:pStyle w:val="HTMLPreformatted"/>
        <w:rPr>
          <w:color w:val="000000"/>
          <w:sz w:val="23"/>
          <w:szCs w:val="23"/>
        </w:rPr>
      </w:pPr>
      <w:r>
        <w:rPr>
          <w:rStyle w:val="keyword"/>
          <w:rFonts w:eastAsiaTheme="majorEastAsia"/>
          <w:color w:val="0000FF"/>
          <w:sz w:val="23"/>
          <w:szCs w:val="23"/>
        </w:rPr>
        <w:t>public</w:t>
      </w:r>
      <w:r>
        <w:rPr>
          <w:color w:val="000000"/>
          <w:sz w:val="23"/>
          <w:szCs w:val="23"/>
        </w:rPr>
        <w:t xml:space="preserve"> </w:t>
      </w:r>
      <w:r>
        <w:rPr>
          <w:rStyle w:val="keyword"/>
          <w:rFonts w:eastAsiaTheme="majorEastAsia"/>
          <w:color w:val="0000FF"/>
          <w:sz w:val="23"/>
          <w:szCs w:val="23"/>
        </w:rPr>
        <w:t>static</w:t>
      </w:r>
      <w:r>
        <w:rPr>
          <w:color w:val="000000"/>
          <w:sz w:val="23"/>
          <w:szCs w:val="23"/>
        </w:rPr>
        <w:t xml:space="preserve"> </w:t>
      </w:r>
      <w:r>
        <w:rPr>
          <w:rStyle w:val="identifier"/>
          <w:color w:val="000000"/>
          <w:sz w:val="23"/>
          <w:szCs w:val="23"/>
        </w:rPr>
        <w:t>BriefDescriptorExtractor</w:t>
      </w:r>
      <w:r>
        <w:rPr>
          <w:color w:val="000000"/>
          <w:sz w:val="23"/>
          <w:szCs w:val="23"/>
        </w:rPr>
        <w:t xml:space="preserve"> </w:t>
      </w:r>
      <w:r>
        <w:rPr>
          <w:rStyle w:val="identifier"/>
          <w:color w:val="000000"/>
          <w:sz w:val="23"/>
          <w:szCs w:val="23"/>
        </w:rPr>
        <w:t>Create</w:t>
      </w:r>
      <w:r>
        <w:rPr>
          <w:color w:val="000000"/>
          <w:sz w:val="23"/>
          <w:szCs w:val="23"/>
        </w:rPr>
        <w:t>(</w:t>
      </w:r>
    </w:p>
    <w:p w14:paraId="4E31CAFD" w14:textId="77777777"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int</w:t>
      </w:r>
      <w:r>
        <w:rPr>
          <w:color w:val="000000"/>
          <w:sz w:val="23"/>
          <w:szCs w:val="23"/>
        </w:rPr>
        <w:t xml:space="preserve"> </w:t>
      </w:r>
      <w:r>
        <w:rPr>
          <w:rStyle w:val="parameter"/>
          <w:i/>
          <w:iCs/>
          <w:color w:val="000000"/>
          <w:sz w:val="23"/>
          <w:szCs w:val="23"/>
        </w:rPr>
        <w:t>bytes</w:t>
      </w:r>
      <w:r>
        <w:rPr>
          <w:color w:val="000000"/>
          <w:sz w:val="23"/>
          <w:szCs w:val="23"/>
        </w:rPr>
        <w:t xml:space="preserve"> = 32</w:t>
      </w:r>
    </w:p>
    <w:p w14:paraId="67453329" w14:textId="77777777" w:rsidR="000727F0" w:rsidRDefault="000727F0" w:rsidP="000727F0">
      <w:pPr>
        <w:pStyle w:val="HTMLPreformatted"/>
        <w:rPr>
          <w:color w:val="000000"/>
          <w:sz w:val="23"/>
          <w:szCs w:val="23"/>
        </w:rPr>
      </w:pPr>
      <w:r>
        <w:rPr>
          <w:color w:val="000000"/>
          <w:sz w:val="23"/>
          <w:szCs w:val="23"/>
        </w:rPr>
        <w:t>)</w:t>
      </w:r>
    </w:p>
    <w:p w14:paraId="1685BFAE" w14:textId="77777777" w:rsidR="0010786F" w:rsidRPr="0010786F" w:rsidRDefault="0010786F" w:rsidP="0010786F"/>
    <w:p w14:paraId="3F3CC24D" w14:textId="4F4BCCC5" w:rsidR="001A68ED" w:rsidRDefault="001A68ED" w:rsidP="0097265F">
      <w:pPr>
        <w:pStyle w:val="Heading2"/>
      </w:pPr>
      <w:r>
        <w:t>BRISK</w:t>
      </w:r>
    </w:p>
    <w:p w14:paraId="3F5AB55A" w14:textId="77777777" w:rsidR="000727F0" w:rsidRDefault="000727F0" w:rsidP="000727F0">
      <w:pPr>
        <w:pStyle w:val="HTMLPreformatted"/>
        <w:rPr>
          <w:color w:val="000000"/>
          <w:sz w:val="23"/>
          <w:szCs w:val="23"/>
        </w:rPr>
      </w:pPr>
      <w:r>
        <w:rPr>
          <w:rStyle w:val="keyword"/>
          <w:rFonts w:eastAsiaTheme="majorEastAsia"/>
          <w:color w:val="0000FF"/>
          <w:sz w:val="23"/>
          <w:szCs w:val="23"/>
        </w:rPr>
        <w:t>public</w:t>
      </w:r>
      <w:r>
        <w:rPr>
          <w:color w:val="000000"/>
          <w:sz w:val="23"/>
          <w:szCs w:val="23"/>
        </w:rPr>
        <w:t xml:space="preserve"> </w:t>
      </w:r>
      <w:r>
        <w:rPr>
          <w:rStyle w:val="keyword"/>
          <w:rFonts w:eastAsiaTheme="majorEastAsia"/>
          <w:color w:val="0000FF"/>
          <w:sz w:val="23"/>
          <w:szCs w:val="23"/>
        </w:rPr>
        <w:t>static</w:t>
      </w:r>
      <w:r>
        <w:rPr>
          <w:color w:val="000000"/>
          <w:sz w:val="23"/>
          <w:szCs w:val="23"/>
        </w:rPr>
        <w:t xml:space="preserve"> </w:t>
      </w:r>
      <w:r>
        <w:rPr>
          <w:rStyle w:val="identifier"/>
          <w:color w:val="000000"/>
          <w:sz w:val="23"/>
          <w:szCs w:val="23"/>
        </w:rPr>
        <w:t>BRISK</w:t>
      </w:r>
      <w:r>
        <w:rPr>
          <w:color w:val="000000"/>
          <w:sz w:val="23"/>
          <w:szCs w:val="23"/>
        </w:rPr>
        <w:t xml:space="preserve"> </w:t>
      </w:r>
      <w:r>
        <w:rPr>
          <w:rStyle w:val="identifier"/>
          <w:color w:val="000000"/>
          <w:sz w:val="23"/>
          <w:szCs w:val="23"/>
        </w:rPr>
        <w:t>Create</w:t>
      </w:r>
      <w:r>
        <w:rPr>
          <w:color w:val="000000"/>
          <w:sz w:val="23"/>
          <w:szCs w:val="23"/>
        </w:rPr>
        <w:t>(</w:t>
      </w:r>
    </w:p>
    <w:p w14:paraId="15EC2553" w14:textId="77777777"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int</w:t>
      </w:r>
      <w:r>
        <w:rPr>
          <w:color w:val="000000"/>
          <w:sz w:val="23"/>
          <w:szCs w:val="23"/>
        </w:rPr>
        <w:t xml:space="preserve"> </w:t>
      </w:r>
      <w:r>
        <w:rPr>
          <w:rStyle w:val="parameter"/>
          <w:i/>
          <w:iCs/>
          <w:color w:val="000000"/>
          <w:sz w:val="23"/>
          <w:szCs w:val="23"/>
        </w:rPr>
        <w:t>thresh</w:t>
      </w:r>
      <w:r>
        <w:rPr>
          <w:color w:val="000000"/>
          <w:sz w:val="23"/>
          <w:szCs w:val="23"/>
        </w:rPr>
        <w:t xml:space="preserve"> = 30,</w:t>
      </w:r>
    </w:p>
    <w:p w14:paraId="1F609CA6" w14:textId="77777777"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int</w:t>
      </w:r>
      <w:r>
        <w:rPr>
          <w:color w:val="000000"/>
          <w:sz w:val="23"/>
          <w:szCs w:val="23"/>
        </w:rPr>
        <w:t xml:space="preserve"> </w:t>
      </w:r>
      <w:r>
        <w:rPr>
          <w:rStyle w:val="parameter"/>
          <w:i/>
          <w:iCs/>
          <w:color w:val="000000"/>
          <w:sz w:val="23"/>
          <w:szCs w:val="23"/>
        </w:rPr>
        <w:t>octaves</w:t>
      </w:r>
      <w:r>
        <w:rPr>
          <w:color w:val="000000"/>
          <w:sz w:val="23"/>
          <w:szCs w:val="23"/>
        </w:rPr>
        <w:t xml:space="preserve"> = 3,</w:t>
      </w:r>
    </w:p>
    <w:p w14:paraId="58664852" w14:textId="77777777" w:rsidR="000727F0" w:rsidRDefault="000727F0" w:rsidP="000727F0">
      <w:pPr>
        <w:pStyle w:val="HTMLPreformatted"/>
        <w:rPr>
          <w:color w:val="000000"/>
          <w:sz w:val="23"/>
          <w:szCs w:val="23"/>
        </w:rPr>
      </w:pPr>
      <w:r>
        <w:rPr>
          <w:color w:val="000000"/>
          <w:sz w:val="23"/>
          <w:szCs w:val="23"/>
        </w:rPr>
        <w:tab/>
      </w:r>
      <w:r>
        <w:rPr>
          <w:rStyle w:val="identifier"/>
          <w:color w:val="000000"/>
          <w:sz w:val="23"/>
          <w:szCs w:val="23"/>
        </w:rPr>
        <w:t>float</w:t>
      </w:r>
      <w:r>
        <w:rPr>
          <w:color w:val="000000"/>
          <w:sz w:val="23"/>
          <w:szCs w:val="23"/>
        </w:rPr>
        <w:t xml:space="preserve"> </w:t>
      </w:r>
      <w:r>
        <w:rPr>
          <w:rStyle w:val="parameter"/>
          <w:i/>
          <w:iCs/>
          <w:color w:val="000000"/>
          <w:sz w:val="23"/>
          <w:szCs w:val="23"/>
        </w:rPr>
        <w:t>patternScale</w:t>
      </w:r>
      <w:r>
        <w:rPr>
          <w:color w:val="000000"/>
          <w:sz w:val="23"/>
          <w:szCs w:val="23"/>
        </w:rPr>
        <w:t xml:space="preserve"> = 1f</w:t>
      </w:r>
    </w:p>
    <w:p w14:paraId="66F15E95" w14:textId="7ABBA94F" w:rsidR="000727F0" w:rsidRDefault="000727F0" w:rsidP="000727F0">
      <w:pPr>
        <w:pStyle w:val="HTMLPreformatted"/>
        <w:rPr>
          <w:color w:val="000000"/>
          <w:sz w:val="23"/>
          <w:szCs w:val="23"/>
        </w:rPr>
      </w:pPr>
      <w:r>
        <w:rPr>
          <w:color w:val="000000"/>
          <w:sz w:val="23"/>
          <w:szCs w:val="23"/>
        </w:rPr>
        <w:t>)</w:t>
      </w:r>
    </w:p>
    <w:p w14:paraId="0C5B3E4D" w14:textId="6BEB11EF" w:rsidR="000345A9" w:rsidRDefault="000345A9" w:rsidP="000345A9">
      <w:r w:rsidRPr="000345A9">
        <w:t xml:space="preserve">Konstruktor Brisk objektu pro detekci bodů zájmu a pro výpočet deskriptorů je poměrně jednoduchý. Skládá se ze tří hodnot. Thresh je práh pro detekci bodů zájmu. </w:t>
      </w:r>
      <w:r>
        <w:t xml:space="preserve">Octaves určuje opět v kolika oktávách či úrovních obrazové pyramidy se mají detekovat body zájmu. Poslední parametr patternScale se vztahuje k zvětšení/zmenšení motivu pro vzorkování a určení orientace (více v kapitole </w:t>
      </w:r>
      <w:r w:rsidR="006E7F01">
        <w:fldChar w:fldCharType="begin"/>
      </w:r>
      <w:r w:rsidR="006E7F01">
        <w:instrText xml:space="preserve"> REF _Ref479608322 \r \h </w:instrText>
      </w:r>
      <w:r w:rsidR="006E7F01">
        <w:fldChar w:fldCharType="separate"/>
      </w:r>
      <w:r w:rsidR="006E7F01">
        <w:t>2.2.5</w:t>
      </w:r>
      <w:r w:rsidR="006E7F01">
        <w:fldChar w:fldCharType="end"/>
      </w:r>
      <w:r>
        <w:t>)</w:t>
      </w:r>
      <w:r w:rsidR="006E7F01">
        <w:t xml:space="preserve">. </w:t>
      </w:r>
    </w:p>
    <w:p w14:paraId="341BEF01" w14:textId="27282772" w:rsidR="006E7F01" w:rsidRPr="006E7F01" w:rsidRDefault="006E7F01" w:rsidP="006E7F01">
      <w:pPr>
        <w:pStyle w:val="NoSpacing"/>
      </w:pPr>
      <w:r w:rsidRPr="006E7F01">
        <w:t>http://docs.opencv.org/2.4/modules/features2d/doc/feature_detection_and_description.html</w:t>
      </w:r>
    </w:p>
    <w:p w14:paraId="29FB811A" w14:textId="00B393A1" w:rsidR="003B5EDF" w:rsidRPr="000345A9" w:rsidRDefault="003B5EDF" w:rsidP="003B5EDF">
      <w:pPr>
        <w:rPr>
          <w:rFonts w:cs="Times New Roman"/>
        </w:rPr>
      </w:pPr>
    </w:p>
    <w:p w14:paraId="04333B91" w14:textId="377AB0D8" w:rsidR="003B5EDF" w:rsidRDefault="003B5EDF" w:rsidP="003B5EDF">
      <w:pPr>
        <w:pStyle w:val="Heading1"/>
      </w:pPr>
      <w:r>
        <w:t>Srovnávání deskriptorů a hledání shod</w:t>
      </w:r>
    </w:p>
    <w:p w14:paraId="47846325" w14:textId="77777777" w:rsidR="00345854" w:rsidRPr="002A69DE" w:rsidRDefault="00345854" w:rsidP="00345854">
      <w:pPr>
        <w:rPr>
          <w:szCs w:val="24"/>
        </w:rPr>
      </w:pPr>
      <w:r>
        <w:t>Deskritory jako takové jsou ideální pro klasifikaci ve smyslu nalezení nejbližší shody. Avšak úloha rozpoznávání obrazu není tak obvyklá, od jednoduché kasifikace se liší nutností nejen najít nejbližší shodu s referencí, ale také rozeznat, jestli je opravdu nejbližší shoda v databázi, nebo je to úplně nová obrazovka. Úkol není triviální i z toho pohledu, že je nutné rozeznat, i jestli je obrazovka správně vykreslená. Tudíž obrazovka může mít nějaké znaky, nebo části shodné s obrazovkou v databázi, ale není dostatečně shodná a to je potřeba také zjistit. Další výzvou je docela velká variace v závislosti na konfiguraci nebo v počtu dokumentu k vytisknutí, nebo třeba v rozbalení nějaké nabídky. Tyto variace se také ukládají do databáze, ale nikdy není možné obsáhnout všechny</w:t>
      </w:r>
      <w:r w:rsidRPr="002A69DE">
        <w:rPr>
          <w:szCs w:val="24"/>
        </w:rPr>
        <w:t>. Zvláště text představuje zdroj chyb</w:t>
      </w:r>
      <w:r>
        <w:rPr>
          <w:szCs w:val="24"/>
        </w:rPr>
        <w:t xml:space="preserve"> a falešných shod</w:t>
      </w:r>
      <w:r w:rsidRPr="002A69DE">
        <w:rPr>
          <w:szCs w:val="24"/>
        </w:rPr>
        <w:t>, protože je kontrastní a zároveň body v něm nalezené jsou velmi nespecifické.</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45854" w14:paraId="2471C0B0" w14:textId="77777777" w:rsidTr="008E1F49">
        <w:tc>
          <w:tcPr>
            <w:tcW w:w="4531" w:type="dxa"/>
          </w:tcPr>
          <w:p w14:paraId="3CDC5A08" w14:textId="77777777" w:rsidR="00345854" w:rsidRDefault="00345854" w:rsidP="008E1F49">
            <w:pPr>
              <w:pStyle w:val="NoSpacing"/>
              <w:keepNext/>
            </w:pPr>
            <w:r>
              <w:rPr>
                <w:noProof/>
                <w:lang w:val="en-US"/>
              </w:rPr>
              <w:lastRenderedPageBreak/>
              <w:drawing>
                <wp:inline distT="0" distB="0" distL="0" distR="0" wp14:anchorId="46A14E67" wp14:editId="35499C09">
                  <wp:extent cx="2769164" cy="1557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Job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7755" cy="1568112"/>
                          </a:xfrm>
                          <a:prstGeom prst="rect">
                            <a:avLst/>
                          </a:prstGeom>
                        </pic:spPr>
                      </pic:pic>
                    </a:graphicData>
                  </a:graphic>
                </wp:inline>
              </w:drawing>
            </w:r>
          </w:p>
        </w:tc>
        <w:tc>
          <w:tcPr>
            <w:tcW w:w="4531" w:type="dxa"/>
          </w:tcPr>
          <w:p w14:paraId="6C76CBB5" w14:textId="77777777" w:rsidR="00345854" w:rsidRDefault="00345854" w:rsidP="008E1F49">
            <w:pPr>
              <w:pStyle w:val="NoSpacing"/>
            </w:pPr>
            <w:r>
              <w:rPr>
                <w:noProof/>
                <w:lang w:val="en-US"/>
              </w:rPr>
              <w:drawing>
                <wp:inline distT="0" distB="0" distL="0" distR="0" wp14:anchorId="63F3DE35" wp14:editId="1DA08866">
                  <wp:extent cx="2769628" cy="155791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 Pri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8636" cy="1574233"/>
                          </a:xfrm>
                          <a:prstGeom prst="rect">
                            <a:avLst/>
                          </a:prstGeom>
                        </pic:spPr>
                      </pic:pic>
                    </a:graphicData>
                  </a:graphic>
                </wp:inline>
              </w:drawing>
            </w:r>
          </w:p>
        </w:tc>
      </w:tr>
      <w:tr w:rsidR="00345854" w14:paraId="1F864048" w14:textId="77777777" w:rsidTr="008E1F49">
        <w:tc>
          <w:tcPr>
            <w:tcW w:w="9062" w:type="dxa"/>
            <w:gridSpan w:val="2"/>
          </w:tcPr>
          <w:p w14:paraId="3AF9E300" w14:textId="459B6B08" w:rsidR="00345854" w:rsidRPr="00056ADC" w:rsidRDefault="00345854" w:rsidP="008E1F49">
            <w:pPr>
              <w:pStyle w:val="NoSpacing"/>
              <w:spacing w:line="240" w:lineRule="auto"/>
              <w:rPr>
                <w:i/>
                <w:sz w:val="22"/>
              </w:rPr>
            </w:pPr>
            <w:r w:rsidRPr="002A69DE">
              <w:rPr>
                <w:i/>
                <w:sz w:val="22"/>
              </w:rPr>
              <w:t xml:space="preserve">Obr. </w:t>
            </w:r>
            <w:r w:rsidRPr="002A69DE">
              <w:rPr>
                <w:i/>
                <w:sz w:val="22"/>
              </w:rPr>
              <w:fldChar w:fldCharType="begin"/>
            </w:r>
            <w:r w:rsidRPr="002A69DE">
              <w:rPr>
                <w:i/>
                <w:sz w:val="22"/>
              </w:rPr>
              <w:instrText xml:space="preserve"> SEQ Obr. \* ARABIC </w:instrText>
            </w:r>
            <w:r w:rsidRPr="002A69DE">
              <w:rPr>
                <w:i/>
                <w:sz w:val="22"/>
              </w:rPr>
              <w:fldChar w:fldCharType="separate"/>
            </w:r>
            <w:r w:rsidR="00E36773">
              <w:rPr>
                <w:i/>
                <w:noProof/>
                <w:sz w:val="22"/>
              </w:rPr>
              <w:t>19</w:t>
            </w:r>
            <w:r w:rsidRPr="002A69DE">
              <w:rPr>
                <w:i/>
                <w:sz w:val="22"/>
              </w:rPr>
              <w:fldChar w:fldCharType="end"/>
            </w:r>
            <w:r w:rsidRPr="002A69DE">
              <w:rPr>
                <w:i/>
                <w:sz w:val="22"/>
              </w:rPr>
              <w:t xml:space="preserve"> – Příklad problematické variace jedné obrazovky – menu pro tisk, vpravo je obrazovka bez dokumentů pro tisk, vpravo je seznam dokumentů pro vytis</w:t>
            </w:r>
            <w:r>
              <w:rPr>
                <w:i/>
                <w:sz w:val="22"/>
              </w:rPr>
              <w:t>knutí.</w:t>
            </w:r>
            <w:r w:rsidRPr="002A69DE">
              <w:rPr>
                <w:i/>
                <w:sz w:val="22"/>
              </w:rPr>
              <w:t xml:space="preserve"> </w:t>
            </w:r>
            <w:r>
              <w:rPr>
                <w:i/>
                <w:sz w:val="22"/>
              </w:rPr>
              <w:t>Pro představu, v obrazovce napravo, může text obsahovat až 70</w:t>
            </w:r>
            <w:r>
              <w:rPr>
                <w:i/>
                <w:sz w:val="22"/>
                <w:lang w:val="en-US"/>
              </w:rPr>
              <w:t>%</w:t>
            </w:r>
            <w:r>
              <w:rPr>
                <w:i/>
                <w:sz w:val="22"/>
              </w:rPr>
              <w:t xml:space="preserve"> celkového počtu bodů zájmu, protože je černý text na bílém pozadí, má vysoký kontrast, a proto mají body v něm obsažené vysoké skóre</w:t>
            </w:r>
          </w:p>
        </w:tc>
      </w:tr>
    </w:tbl>
    <w:p w14:paraId="7C5CD65B" w14:textId="54F19A9A" w:rsidR="00345854" w:rsidRDefault="00345854" w:rsidP="00345854">
      <w:pPr>
        <w:ind w:firstLine="0"/>
      </w:pPr>
    </w:p>
    <w:p w14:paraId="53C4E9F9" w14:textId="48F84080" w:rsidR="00345854" w:rsidRDefault="00345854" w:rsidP="00345854">
      <w:pPr>
        <w:pStyle w:val="NoSpacing"/>
      </w:pPr>
      <w:r>
        <w:t xml:space="preserve">Všechny deskriptory, které byly srovnávány jsou binární, proto je nejjednodušší využít hammingovy vzdálenosti. V OpenCV je implemetovaná třída BFMatcher, který hledá shody hrubou silou. Dvě základní metody, které se využívají je Match a KnnMatch, obě fungují stějně, akorát KnnMatch může vrátit více výsledků shod v závislosti na zvoleném prametru a Match vrací jen nejlepší shody. </w:t>
      </w:r>
      <w:r w:rsidR="00EF77FD">
        <w:t xml:space="preserve">Výstupem z této metody je objekt typu DMatch, z kterého je zřejmé, který bod referenčního obrazu se přiřadil k jakému bodu v analyzovaném obrazu a jakou měly Hammingovu vzdálenost. </w:t>
      </w:r>
    </w:p>
    <w:p w14:paraId="76CF57D9" w14:textId="77777777" w:rsidR="00CD4639" w:rsidRDefault="00CD4639" w:rsidP="00345854">
      <w:pPr>
        <w:pStyle w:val="NoSpacing"/>
        <w:rPr>
          <w:lang w:val="en-US"/>
        </w:rPr>
      </w:pPr>
    </w:p>
    <w:p w14:paraId="3DD266CE" w14:textId="77777777" w:rsidR="004471AA" w:rsidRDefault="004471AA" w:rsidP="004471AA">
      <w:pPr>
        <w:pStyle w:val="NoSpacing"/>
        <w:keepNext/>
      </w:pPr>
      <w:r>
        <w:rPr>
          <w:noProof/>
          <w:lang w:val="en-US"/>
        </w:rPr>
        <w:drawing>
          <wp:inline distT="0" distB="0" distL="0" distR="0" wp14:anchorId="486C9C40" wp14:editId="3AB2EDB9">
            <wp:extent cx="5760720" cy="1628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nmatch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1628775"/>
                    </a:xfrm>
                    <a:prstGeom prst="rect">
                      <a:avLst/>
                    </a:prstGeom>
                  </pic:spPr>
                </pic:pic>
              </a:graphicData>
            </a:graphic>
          </wp:inline>
        </w:drawing>
      </w:r>
    </w:p>
    <w:p w14:paraId="18A3699F" w14:textId="21C1A738" w:rsidR="004471AA" w:rsidRDefault="004471AA" w:rsidP="004471AA">
      <w:pPr>
        <w:pStyle w:val="Caption"/>
      </w:pPr>
      <w:r>
        <w:t xml:space="preserve">Obr. </w:t>
      </w:r>
      <w:fldSimple w:instr=" SEQ Obr. \* ARABIC ">
        <w:r w:rsidR="00E36773">
          <w:rPr>
            <w:noProof/>
          </w:rPr>
          <w:t>20</w:t>
        </w:r>
      </w:fldSimple>
      <w:r>
        <w:t xml:space="preserve"> - Příklad výsledku metody KnnMatch, kde se vrátí dvě nejlepší shody, shoda s nejlepším s nejmenší Hammingovou vzdáleností je vykreslena červeně, shoda s druhou nejmenší vzdáleností je vykreslena modře</w:t>
      </w:r>
    </w:p>
    <w:tbl>
      <w:tblPr>
        <w:tblStyle w:val="GridTable1Light"/>
        <w:tblpPr w:leftFromText="180" w:rightFromText="180" w:vertAnchor="text" w:horzAnchor="margin" w:tblpY="52"/>
        <w:tblW w:w="0" w:type="auto"/>
        <w:tblLook w:val="04A0" w:firstRow="1" w:lastRow="0" w:firstColumn="1" w:lastColumn="0" w:noHBand="0" w:noVBand="1"/>
      </w:tblPr>
      <w:tblGrid>
        <w:gridCol w:w="2264"/>
        <w:gridCol w:w="2266"/>
        <w:gridCol w:w="2266"/>
        <w:gridCol w:w="2266"/>
      </w:tblGrid>
      <w:tr w:rsidR="00CD4639" w14:paraId="28760DF9" w14:textId="77777777" w:rsidTr="00CD4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5C092CD5" w14:textId="77777777" w:rsidR="00CD4639" w:rsidRDefault="00CD4639" w:rsidP="00CD4639">
            <w:pPr>
              <w:pStyle w:val="NoSpacing"/>
            </w:pPr>
            <w:r>
              <w:t>Srovnávací metoda / počet bodů zájmu</w:t>
            </w:r>
          </w:p>
        </w:tc>
        <w:tc>
          <w:tcPr>
            <w:tcW w:w="2266" w:type="dxa"/>
          </w:tcPr>
          <w:p w14:paraId="6709D18D"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500</w:t>
            </w:r>
          </w:p>
        </w:tc>
        <w:tc>
          <w:tcPr>
            <w:tcW w:w="2266" w:type="dxa"/>
          </w:tcPr>
          <w:p w14:paraId="7EB8F6D2"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1000</w:t>
            </w:r>
          </w:p>
        </w:tc>
        <w:tc>
          <w:tcPr>
            <w:tcW w:w="2266" w:type="dxa"/>
          </w:tcPr>
          <w:p w14:paraId="18E1C603" w14:textId="77777777" w:rsidR="00CD4639" w:rsidRDefault="00CD4639" w:rsidP="00CD4639">
            <w:pPr>
              <w:pStyle w:val="NoSpacing"/>
              <w:cnfStyle w:val="100000000000" w:firstRow="1" w:lastRow="0" w:firstColumn="0" w:lastColumn="0" w:oddVBand="0" w:evenVBand="0" w:oddHBand="0" w:evenHBand="0" w:firstRowFirstColumn="0" w:firstRowLastColumn="0" w:lastRowFirstColumn="0" w:lastRowLastColumn="0"/>
            </w:pPr>
            <w:r>
              <w:t>1500</w:t>
            </w:r>
          </w:p>
        </w:tc>
      </w:tr>
      <w:tr w:rsidR="00CD4639" w14:paraId="722E7B8C" w14:textId="77777777" w:rsidTr="00CD4639">
        <w:tc>
          <w:tcPr>
            <w:cnfStyle w:val="001000000000" w:firstRow="0" w:lastRow="0" w:firstColumn="1" w:lastColumn="0" w:oddVBand="0" w:evenVBand="0" w:oddHBand="0" w:evenHBand="0" w:firstRowFirstColumn="0" w:firstRowLastColumn="0" w:lastRowFirstColumn="0" w:lastRowLastColumn="0"/>
            <w:tcW w:w="2264" w:type="dxa"/>
          </w:tcPr>
          <w:p w14:paraId="5402DBBA" w14:textId="77777777" w:rsidR="00CD4639" w:rsidRDefault="00CD4639" w:rsidP="00CD4639">
            <w:pPr>
              <w:pStyle w:val="NoSpacing"/>
            </w:pPr>
            <w:r>
              <w:t>Match</w:t>
            </w:r>
          </w:p>
        </w:tc>
        <w:tc>
          <w:tcPr>
            <w:tcW w:w="2266" w:type="dxa"/>
          </w:tcPr>
          <w:p w14:paraId="0CB45959" w14:textId="77777777" w:rsidR="00CD4639" w:rsidRPr="003B5EDF" w:rsidRDefault="00CD4639" w:rsidP="00CD463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596</w:t>
            </w:r>
          </w:p>
        </w:tc>
        <w:tc>
          <w:tcPr>
            <w:tcW w:w="2266" w:type="dxa"/>
          </w:tcPr>
          <w:p w14:paraId="7DD45896"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2058</w:t>
            </w:r>
          </w:p>
        </w:tc>
        <w:tc>
          <w:tcPr>
            <w:tcW w:w="2266" w:type="dxa"/>
          </w:tcPr>
          <w:p w14:paraId="5657679B"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4495</w:t>
            </w:r>
          </w:p>
        </w:tc>
      </w:tr>
      <w:tr w:rsidR="00CD4639" w14:paraId="2B4E11F9" w14:textId="77777777" w:rsidTr="00CD4639">
        <w:tc>
          <w:tcPr>
            <w:cnfStyle w:val="001000000000" w:firstRow="0" w:lastRow="0" w:firstColumn="1" w:lastColumn="0" w:oddVBand="0" w:evenVBand="0" w:oddHBand="0" w:evenHBand="0" w:firstRowFirstColumn="0" w:firstRowLastColumn="0" w:lastRowFirstColumn="0" w:lastRowLastColumn="0"/>
            <w:tcW w:w="2264" w:type="dxa"/>
          </w:tcPr>
          <w:p w14:paraId="7C46ACAE" w14:textId="77777777" w:rsidR="00CD4639" w:rsidRDefault="00CD4639" w:rsidP="00CD4639">
            <w:pPr>
              <w:pStyle w:val="NoSpacing"/>
            </w:pPr>
            <w:r>
              <w:t>KnnMatch</w:t>
            </w:r>
          </w:p>
        </w:tc>
        <w:tc>
          <w:tcPr>
            <w:tcW w:w="2266" w:type="dxa"/>
          </w:tcPr>
          <w:p w14:paraId="3E5B951C"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 xml:space="preserve">563 </w:t>
            </w:r>
          </w:p>
        </w:tc>
        <w:tc>
          <w:tcPr>
            <w:tcW w:w="2266" w:type="dxa"/>
          </w:tcPr>
          <w:p w14:paraId="5A741D6D"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2105</w:t>
            </w:r>
          </w:p>
        </w:tc>
        <w:tc>
          <w:tcPr>
            <w:tcW w:w="2266" w:type="dxa"/>
          </w:tcPr>
          <w:p w14:paraId="3399B8AA" w14:textId="77777777" w:rsidR="00CD4639" w:rsidRDefault="00CD4639" w:rsidP="00CD4639">
            <w:pPr>
              <w:pStyle w:val="NoSpacing"/>
              <w:cnfStyle w:val="000000000000" w:firstRow="0" w:lastRow="0" w:firstColumn="0" w:lastColumn="0" w:oddVBand="0" w:evenVBand="0" w:oddHBand="0" w:evenHBand="0" w:firstRowFirstColumn="0" w:firstRowLastColumn="0" w:lastRowFirstColumn="0" w:lastRowLastColumn="0"/>
            </w:pPr>
            <w:r>
              <w:t>4656</w:t>
            </w:r>
          </w:p>
        </w:tc>
      </w:tr>
    </w:tbl>
    <w:p w14:paraId="4B88B918" w14:textId="66F0BD59" w:rsidR="00CD4639" w:rsidRPr="00CD4639" w:rsidRDefault="00CD4639" w:rsidP="00CD4639">
      <w:pPr>
        <w:pStyle w:val="Caption"/>
        <w:rPr>
          <w:lang w:val="en-US"/>
        </w:rPr>
      </w:pPr>
      <w:r>
        <w:t xml:space="preserve">Obr. </w:t>
      </w:r>
      <w:fldSimple w:instr=" SEQ Obr. \* ARABIC ">
        <w:r w:rsidR="00E36773">
          <w:rPr>
            <w:noProof/>
          </w:rPr>
          <w:t>21</w:t>
        </w:r>
      </w:fldSimple>
      <w:r>
        <w:t xml:space="preserve"> – Tabulka závislosti metod a počtu bodů zájmu na času výpočtu shod </w:t>
      </w:r>
      <w:r>
        <w:rPr>
          <w:lang w:val="en-US"/>
        </w:rPr>
        <w:t>[ms]</w:t>
      </w:r>
    </w:p>
    <w:p w14:paraId="227233CB" w14:textId="41AE01D2" w:rsidR="00CD4639" w:rsidRPr="00CD4639" w:rsidRDefault="00345854" w:rsidP="00CD4639">
      <w:pPr>
        <w:pStyle w:val="Heading2"/>
      </w:pPr>
      <w:bookmarkStart w:id="117" w:name="_Ref479331076"/>
      <w:r>
        <w:t>Metriky použité pro určení shod</w:t>
      </w:r>
      <w:bookmarkEnd w:id="117"/>
    </w:p>
    <w:p w14:paraId="18B236D1" w14:textId="77777777" w:rsidR="00747EF0" w:rsidRDefault="00345854" w:rsidP="00747EF0">
      <w:pPr>
        <w:ind w:firstLine="0"/>
        <w:rPr>
          <w:lang w:val="en-US"/>
        </w:rPr>
      </w:pPr>
      <w:r>
        <w:t xml:space="preserve">Jak bylo zmíněné výše, problematika vyžaduje vypočítání nějakého koeficientu, podle kterého se verifikuje nalezená shoda. Ideálně by to mělo být jedno číslo, které bude prahovatelné a co nejlépe použitelné pro všechy obrazovky a typy uživatelského prostředí. Zároveň by mělo být </w:t>
      </w:r>
      <w:r>
        <w:lastRenderedPageBreak/>
        <w:t xml:space="preserve">co nejrozdílnější pro shodné obrazovky a pro falešné shody. </w:t>
      </w:r>
      <w:r w:rsidR="00747EF0">
        <w:rPr>
          <w:lang w:val="en-US"/>
        </w:rPr>
        <w:t xml:space="preserve">Samotný počet shod na snímek je nedostatečný ukazatel podobnosti, protože v některých obrazech je hodně grafických prvků a může se stát, že bude velké množství falešných výsledků a tím pádem by se pak všechny snímky přiřazovaly k těm graficky nejbohatším. </w:t>
      </w:r>
    </w:p>
    <w:p w14:paraId="381B5FEA" w14:textId="781890DB" w:rsidR="00747EF0" w:rsidRPr="00747EF0" w:rsidRDefault="00747EF0" w:rsidP="00747EF0">
      <w:pPr>
        <w:pStyle w:val="Heading3"/>
      </w:pPr>
      <w:r>
        <w:t>Křížová kontrola</w:t>
      </w:r>
    </w:p>
    <w:p w14:paraId="3F488AFD" w14:textId="189ED2BF" w:rsidR="00345854" w:rsidRPr="00955B31" w:rsidRDefault="00747EF0" w:rsidP="00EF77FD">
      <w:pPr>
        <w:ind w:firstLine="0"/>
      </w:pPr>
      <w:r>
        <w:rPr>
          <w:lang w:val="en-US"/>
        </w:rPr>
        <w:t>Jako nejjednodu</w:t>
      </w:r>
      <w:r>
        <w:t xml:space="preserve">šší varianta se nabízí zvolení možnosti CrossMatch, to znamená, že se zachovají jen shody, které mají nejen nejmenší Hammingovy vzdálenosti bodu zájmu analyzovaného snímku ku referenčnímu, ale i referenčního vůči analyzovanému. To se ukázalo jako nedostatečné a nespolehlivé. Při výpočtu poměru takto validovaných shod ku počtu všech shod byla klasifikace možná, ale </w:t>
      </w:r>
      <w:r w:rsidR="00EF77FD">
        <w:t>dospolehlivá.</w:t>
      </w:r>
    </w:p>
    <w:p w14:paraId="5D08E2AD" w14:textId="166809E2" w:rsidR="00345854" w:rsidRDefault="00EF77FD" w:rsidP="00345854">
      <w:pPr>
        <w:pStyle w:val="Heading3"/>
      </w:pPr>
      <w:r>
        <w:t>Löwův test poměrů</w:t>
      </w:r>
    </w:p>
    <w:p w14:paraId="38ECEDBA" w14:textId="4701FF82" w:rsidR="00345854" w:rsidRPr="00E07132" w:rsidRDefault="00EF77FD" w:rsidP="00EF77FD">
      <w:pPr>
        <w:ind w:firstLine="0"/>
      </w:pPr>
      <w:r>
        <w:t>Další</w:t>
      </w:r>
      <w:r w:rsidR="00345854">
        <w:t xml:space="preserve"> z metod, jak vyfiltrovat fal</w:t>
      </w:r>
      <w:r>
        <w:t>e</w:t>
      </w:r>
      <w:r w:rsidR="00345854">
        <w:t>šné shody, je použití testu poměrů vzdáleností přiřazených deskriptorů.</w:t>
      </w:r>
      <w:r>
        <w:t xml:space="preserve"> Pro tento test je potřeba použít KnnMatch, protože se nutné mít dvě nejlepší shody pro každý bod zájmu. Test spočívá v tom, že se vyhodnotí, jestli je nejlepší shoda výrazně lepší než druhá nejlepší. Pro výpočet koeficientu je využit poměr takto validovaných shod vůči celkovému počtu shod. Tento koeficient se ukázal  jako nejspolehnivější pro klasifikaci. </w:t>
      </w:r>
      <w:r w:rsidR="004C4704">
        <w:t>Navíc je příznivá také jeho nízká výpočetní náročnost.</w:t>
      </w:r>
    </w:p>
    <w:p w14:paraId="70DEE009" w14:textId="2E2A152C" w:rsidR="00345854" w:rsidRDefault="00345854" w:rsidP="00345854">
      <w:pPr>
        <w:pStyle w:val="Heading3"/>
      </w:pPr>
      <w:r>
        <w:t>Hammingova vzdálenost přiřazených deskriptorů</w:t>
      </w:r>
    </w:p>
    <w:p w14:paraId="1F7B0617" w14:textId="77D40CDD" w:rsidR="00EF77FD" w:rsidRPr="00EF77FD" w:rsidRDefault="00EF77FD" w:rsidP="00EF77FD">
      <w:pPr>
        <w:ind w:firstLine="0"/>
      </w:pPr>
      <w:r>
        <w:t>Další metrikou je výpočet průměrné Hammingovy vzdálenosti</w:t>
      </w:r>
      <w:r w:rsidR="004C4704">
        <w:t xml:space="preserve"> napříč všemi shodami. Tato metoda je ale použitelná jen u BRIEF, protože u ostatních deskriptorů není významný rozdíl mezi těmito průměry pro shodné a odlišné obrazy. Je to způsobené hlavně dimenzionalitou daných deskriptorů, BRIEF má 64 bitů, zatímco ORB a BRISK 32.</w:t>
      </w:r>
      <w:r>
        <w:t xml:space="preserve"> </w:t>
      </w:r>
      <w:r w:rsidR="004C4704">
        <w:t>Výhodou této metody je možnost použití Match metody pro hledání shod a s tím spojená lehce nižší výpočetní náročnost.</w:t>
      </w:r>
    </w:p>
    <w:p w14:paraId="3145A265" w14:textId="4769811C" w:rsidR="00345854" w:rsidRDefault="007B7FC6" w:rsidP="00345854">
      <w:pPr>
        <w:pStyle w:val="Heading3"/>
      </w:pPr>
      <w:r>
        <w:t>Validace na základě polohy</w:t>
      </w:r>
    </w:p>
    <w:p w14:paraId="757600FD" w14:textId="03C47DA2" w:rsidR="003B5EDF" w:rsidRDefault="008A78EB" w:rsidP="003B5EDF">
      <w:pPr>
        <w:pStyle w:val="NoSpacing"/>
      </w:pPr>
      <w:r>
        <w:t>Všechny snímky z kamery jsou normalizované, proto je možné kontrolovat, jestli mají přiřazené body stejné souřadnice. Tohle funguje velice dobře, akorát to má velkou limitace a to ta, že pokud se kamera posune jen o centimetr, shoda přes validaci neprojde. Cestou je pak kontrolovat vektor posunutí bodů mezi refere</w:t>
      </w:r>
      <w:r w:rsidR="008E1F49">
        <w:t>nční a analyzovanou obrazovkou a pokusit se posunutí kompenzovat.</w:t>
      </w:r>
    </w:p>
    <w:p w14:paraId="50BE0A0A" w14:textId="77777777" w:rsidR="003B5EDF" w:rsidRPr="003B5EDF" w:rsidRDefault="003B5EDF" w:rsidP="003B5EDF">
      <w:pPr>
        <w:pStyle w:val="NoSpacing"/>
      </w:pPr>
    </w:p>
    <w:p w14:paraId="240E5B79" w14:textId="19A881DF" w:rsidR="001A68ED" w:rsidRDefault="001A68ED" w:rsidP="001A68ED">
      <w:pPr>
        <w:pStyle w:val="Heading1"/>
      </w:pPr>
      <w:r>
        <w:t>Další funkcionality</w:t>
      </w:r>
    </w:p>
    <w:p w14:paraId="708B0C32" w14:textId="1A66AB3A" w:rsidR="001A68ED" w:rsidRDefault="001A68ED" w:rsidP="001A68ED">
      <w:pPr>
        <w:pStyle w:val="Heading2"/>
      </w:pPr>
      <w:r>
        <w:t>Hledání ikon</w:t>
      </w:r>
    </w:p>
    <w:p w14:paraId="6D9A9081" w14:textId="77777777" w:rsidR="008B5541" w:rsidRDefault="00A946E1" w:rsidP="00A946E1">
      <w:r>
        <w:t xml:space="preserve">Pro zobecnění funkcionality se přidalo hledání ikon podle reference. Napříč verzemi a zařízeními a v závislosti na konfiguraci se mění poloha ovládacích prvků na obrazovce a proto </w:t>
      </w:r>
      <w:r>
        <w:lastRenderedPageBreak/>
        <w:t xml:space="preserve">je </w:t>
      </w:r>
      <w:r w:rsidR="00626260">
        <w:t xml:space="preserve">výhodou ověřovat nebo hledat jejich polohu kamerou. Algoritmus je založen na deskriptorech, proto se nejlépe hledají prvky s ikonami a ne s textem, protože text je málo unikátní v rámci obrazovky. Obrázky ikon jsou uloženy v databázi a aplikace se na ně dotazuje v průběhu testu. </w:t>
      </w:r>
      <w:r w:rsidR="008B5541">
        <w:t xml:space="preserve">V prvním kroku je zjištěn typ obrazovky a podle něj a podle dotazu systému, jako je například vytiskni všechny dokumenty ve frontě, se automaticky zjistí reference na ikonu a dále se s ní pracuje. </w:t>
      </w:r>
    </w:p>
    <w:p w14:paraId="1A54AF67" w14:textId="45D9E18F" w:rsidR="008B5541" w:rsidRDefault="009660CE" w:rsidP="008B5541">
      <w:pPr>
        <w:keepNext/>
        <w:jc w:val="center"/>
      </w:pPr>
      <w:r>
        <w:rPr>
          <w:noProof/>
          <w:lang w:val="en-US"/>
        </w:rPr>
        <w:drawing>
          <wp:inline distT="0" distB="0" distL="0" distR="0" wp14:anchorId="52AF0AC8" wp14:editId="7F99647A">
            <wp:extent cx="2620556" cy="43370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 finder2.jpg"/>
                    <pic:cNvPicPr/>
                  </pic:nvPicPr>
                  <pic:blipFill>
                    <a:blip r:embed="rId37">
                      <a:extLst>
                        <a:ext uri="{28A0092B-C50C-407E-A947-70E740481C1C}">
                          <a14:useLocalDpi xmlns:a14="http://schemas.microsoft.com/office/drawing/2010/main" val="0"/>
                        </a:ext>
                      </a:extLst>
                    </a:blip>
                    <a:stretch>
                      <a:fillRect/>
                    </a:stretch>
                  </pic:blipFill>
                  <pic:spPr>
                    <a:xfrm>
                      <a:off x="0" y="0"/>
                      <a:ext cx="2626065" cy="4346168"/>
                    </a:xfrm>
                    <a:prstGeom prst="rect">
                      <a:avLst/>
                    </a:prstGeom>
                  </pic:spPr>
                </pic:pic>
              </a:graphicData>
            </a:graphic>
          </wp:inline>
        </w:drawing>
      </w:r>
    </w:p>
    <w:p w14:paraId="6FC3A21D" w14:textId="15D11F53" w:rsidR="00A946E1" w:rsidRDefault="008B5541" w:rsidP="008B5541">
      <w:pPr>
        <w:pStyle w:val="Caption"/>
        <w:jc w:val="center"/>
      </w:pPr>
      <w:r>
        <w:t xml:space="preserve">Obr. </w:t>
      </w:r>
      <w:fldSimple w:instr=" SEQ Obr. \* ARABIC ">
        <w:r w:rsidR="00E36773">
          <w:rPr>
            <w:noProof/>
          </w:rPr>
          <w:t>22</w:t>
        </w:r>
      </w:fldSimple>
      <w:r>
        <w:t xml:space="preserve"> - Zjednodšené schéma algortmu na hledání ikon v obraze</w:t>
      </w:r>
    </w:p>
    <w:p w14:paraId="0FE6D516" w14:textId="16991B01" w:rsidR="008B5541" w:rsidRPr="008B5541" w:rsidRDefault="008B5541" w:rsidP="008B5541">
      <w:r>
        <w:t xml:space="preserve">Nejdříve se obraz převede na šedotónový, dále se vyhledají body v obraze metodou FAST s prahem 15 a bez potlačení bodů, které nejsou lokálními maximy. Takhle se dosáhne dostatečeného počtu bodů, který je výhodný k dalšímu statictickému zpracování. Stejně tak se najdou zajímavé body v analyzovaném obraze. Deskriptory se počítají metodou BRIEF s 64 bitovou přesností. </w:t>
      </w:r>
      <w:r w:rsidR="00595782">
        <w:t xml:space="preserve">Deskriptory jsou srovnány a hrubou silou je vyhledána nejlepší shoda. Výsledek tohoto srovnání je vidět na </w:t>
      </w:r>
      <w:r w:rsidR="00595782">
        <w:fldChar w:fldCharType="begin"/>
      </w:r>
      <w:r w:rsidR="00595782">
        <w:instrText xml:space="preserve"> REF _Ref477426687 \h </w:instrText>
      </w:r>
      <w:r w:rsidR="00595782">
        <w:fldChar w:fldCharType="separate"/>
      </w:r>
      <w:r w:rsidR="00595782">
        <w:t xml:space="preserve">Obr. </w:t>
      </w:r>
      <w:r w:rsidR="00595782">
        <w:rPr>
          <w:noProof/>
        </w:rPr>
        <w:t>14</w:t>
      </w:r>
      <w:r w:rsidR="00595782">
        <w:fldChar w:fldCharType="end"/>
      </w:r>
      <w:r w:rsidR="00AA163B">
        <w:t xml:space="preserve">. Lze vidět, že je nalezena řada falešných shod, která se filtruje ve dvou krocích. Nejdříve se vypočítá </w:t>
      </w:r>
      <w:r w:rsidR="009660CE">
        <w:t>těžiště nalezených bodů. Body, které jsou příliš vzdálené od těžiště jsou vyřazené jako falešné shody, a se zbytku bodů se znovu vypočítá těžiště, které je pak výsledný střed ikony či ovládacího prvku (</w:t>
      </w:r>
      <w:r w:rsidR="009660CE">
        <w:fldChar w:fldCharType="begin"/>
      </w:r>
      <w:r w:rsidR="009660CE">
        <w:instrText xml:space="preserve"> REF _Ref477431560 \h </w:instrText>
      </w:r>
      <w:r w:rsidR="009660CE">
        <w:fldChar w:fldCharType="separate"/>
      </w:r>
      <w:r w:rsidR="009660CE">
        <w:t xml:space="preserve">Obr. </w:t>
      </w:r>
      <w:r w:rsidR="009660CE">
        <w:rPr>
          <w:noProof/>
        </w:rPr>
        <w:t>15</w:t>
      </w:r>
      <w:r w:rsidR="009660CE">
        <w:fldChar w:fldCharType="end"/>
      </w:r>
      <w:r w:rsidR="009660CE">
        <w:t xml:space="preserve">). </w:t>
      </w:r>
    </w:p>
    <w:p w14:paraId="4B312CBB" w14:textId="44CEF054" w:rsidR="00D26CA8" w:rsidRDefault="000727F0" w:rsidP="008B5541">
      <w:pPr>
        <w:keepNext/>
        <w:ind w:firstLine="0"/>
        <w:jc w:val="center"/>
      </w:pPr>
      <w:r>
        <w:lastRenderedPageBreak/>
        <w:pict w14:anchorId="0EF039CD">
          <v:shape id="_x0000_i1028" type="#_x0000_t75" style="width:443.9pt;height:204.1pt">
            <v:imagedata r:id="rId38" o:title="MatchKeyboard951331"/>
          </v:shape>
        </w:pict>
      </w:r>
    </w:p>
    <w:p w14:paraId="5935F0B0" w14:textId="133080C9" w:rsidR="00423D81" w:rsidRDefault="00D26CA8" w:rsidP="00D26CA8">
      <w:pPr>
        <w:pStyle w:val="Caption"/>
      </w:pPr>
      <w:bookmarkStart w:id="118" w:name="_Ref477426687"/>
      <w:bookmarkStart w:id="119" w:name="_Ref477426680"/>
      <w:r>
        <w:t xml:space="preserve">Obr. </w:t>
      </w:r>
      <w:fldSimple w:instr=" SEQ Obr. \* ARABIC ">
        <w:r w:rsidR="00E36773">
          <w:rPr>
            <w:noProof/>
          </w:rPr>
          <w:t>23</w:t>
        </w:r>
      </w:fldSimple>
      <w:bookmarkEnd w:id="118"/>
      <w:r>
        <w:t xml:space="preserve"> </w:t>
      </w:r>
      <w:r w:rsidR="008B5541">
        <w:t>–</w:t>
      </w:r>
      <w:r>
        <w:t xml:space="preserve"> </w:t>
      </w:r>
      <w:r w:rsidR="008B5541">
        <w:t>Vyhledané shody deskriptorů na referenčním obrázku ikony a na analyzovaném obraze</w:t>
      </w:r>
      <w:bookmarkEnd w:id="119"/>
    </w:p>
    <w:p w14:paraId="5FE9D794" w14:textId="77777777" w:rsidR="008B5541" w:rsidRDefault="000727F0" w:rsidP="008B5541">
      <w:pPr>
        <w:pStyle w:val="NoSpacing"/>
        <w:keepNext/>
      </w:pPr>
      <w:r>
        <w:pict w14:anchorId="6E876A86">
          <v:shape id="_x0000_i1029" type="#_x0000_t75" style="width:455.8pt;height:252.3pt">
            <v:imagedata r:id="rId39" o:title="MatchKeyboard951332"/>
          </v:shape>
        </w:pict>
      </w:r>
    </w:p>
    <w:p w14:paraId="2610CF07" w14:textId="542195C7" w:rsidR="00423D81" w:rsidRPr="00423D81" w:rsidRDefault="008B5541" w:rsidP="008B5541">
      <w:pPr>
        <w:pStyle w:val="Caption"/>
      </w:pPr>
      <w:bookmarkStart w:id="120" w:name="_Ref477431560"/>
      <w:r>
        <w:t xml:space="preserve">Obr. </w:t>
      </w:r>
      <w:fldSimple w:instr=" SEQ Obr. \* ARABIC ">
        <w:r w:rsidR="00E36773">
          <w:rPr>
            <w:noProof/>
          </w:rPr>
          <w:t>24</w:t>
        </w:r>
      </w:fldSimple>
      <w:bookmarkEnd w:id="120"/>
      <w:r>
        <w:t xml:space="preserve"> – Výsledek hledání ikony</w:t>
      </w:r>
    </w:p>
    <w:p w14:paraId="7314DE57" w14:textId="1F2AE357" w:rsidR="001A68ED" w:rsidRDefault="001A68ED" w:rsidP="001A68ED">
      <w:pPr>
        <w:pStyle w:val="Heading2"/>
      </w:pPr>
      <w:bookmarkStart w:id="121" w:name="_Ref479329491"/>
      <w:r>
        <w:t>Kontrola náhledu dokumentu</w:t>
      </w:r>
      <w:bookmarkEnd w:id="121"/>
    </w:p>
    <w:p w14:paraId="4B6032F5" w14:textId="2E389795" w:rsidR="009660CE" w:rsidRPr="009959E3" w:rsidRDefault="009660CE" w:rsidP="009660CE">
      <w:pPr>
        <w:rPr>
          <w:lang w:val="en-US"/>
        </w:rPr>
      </w:pPr>
      <w:r>
        <w:t xml:space="preserve">Na terminálu tiskárny je možné prohlédnout náhled dokumentu dříve, než ho uživatel vytiskne. </w:t>
      </w:r>
      <w:r w:rsidR="003671C7">
        <w:t>Pro účely automatického testování stačí, abychom zjistili, že je náhled dokumentu v určeném rámečku na displeji a že náhled odpovídá skutečnému vzhledu dokumentu. Kvůli zjednodušení se plánuje posílat na tiskárnu dokumenty, které budou jednostránkové, celobarevné. Testované barvy budou červená, zelená a modrá, které jsou, jak jednodušší na rozeznání a barva bude dobře určena i při změně osvětlení, tak to stačí na určení, jestli se zobrazuje odpovídající náhled.  Region na displeji, kde se má nacházet náhled je opět uložen v databázi. Algoritmus na evaluaci je jednoduchý. Nejprve se vyřízne z obrazu část s náhledem dokumentu, pak se rozmaže průměrujícím filterem s maskou 15x15</w:t>
      </w:r>
      <w:r w:rsidR="009959E3">
        <w:t xml:space="preserve">. Dále se vypočítá průměr </w:t>
      </w:r>
      <w:r w:rsidR="009959E3">
        <w:lastRenderedPageBreak/>
        <w:t xml:space="preserve">barev za každý barvený kanál a nakonec se tyto výsledky prahují. Pokud má červený kanál průmernou hodnotu větší jak 125 a ostatní kanály mají hodnotu menší než 125, pak je barva náhledu vyhodnocena jako červená atd. Pokud náhled nesplňuje podmínku pro ani jednu barvu, pak je barva náhledu označená jako nerozpoznaná.  </w:t>
      </w:r>
      <w:r w:rsidR="003671C7">
        <w:t xml:space="preserve"> </w:t>
      </w:r>
    </w:p>
    <w:p w14:paraId="7206CCB4" w14:textId="77777777" w:rsidR="003671C7" w:rsidRDefault="003671C7" w:rsidP="003671C7">
      <w:pPr>
        <w:pStyle w:val="NoSpacing"/>
        <w:keepNext/>
      </w:pPr>
      <w:r>
        <w:rPr>
          <w:noProof/>
          <w:lang w:val="en-US"/>
        </w:rPr>
        <w:drawing>
          <wp:inline distT="0" distB="0" distL="0" distR="0" wp14:anchorId="79AECB51" wp14:editId="00117B41">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een Preview.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1D11FC1" w14:textId="3EF66999" w:rsidR="003671C7" w:rsidRPr="003671C7" w:rsidRDefault="003671C7" w:rsidP="003671C7">
      <w:pPr>
        <w:pStyle w:val="Caption"/>
        <w:jc w:val="center"/>
      </w:pPr>
      <w:r>
        <w:t xml:space="preserve">Obr. </w:t>
      </w:r>
      <w:fldSimple w:instr=" SEQ Obr. \* ARABIC ">
        <w:r w:rsidR="00E36773">
          <w:rPr>
            <w:noProof/>
          </w:rPr>
          <w:t>25</w:t>
        </w:r>
      </w:fldSimple>
      <w:r>
        <w:t xml:space="preserve"> - Příklad obrazovky s náhledem dokumentu</w:t>
      </w:r>
    </w:p>
    <w:p w14:paraId="30536BBE" w14:textId="77777777" w:rsidR="001A68ED" w:rsidRPr="001A68ED" w:rsidRDefault="001A68ED" w:rsidP="001A68ED">
      <w:pPr>
        <w:pStyle w:val="NoSpacing"/>
      </w:pPr>
    </w:p>
    <w:p w14:paraId="612543C3" w14:textId="77777777" w:rsidR="00CC53EE" w:rsidRPr="00262B1E" w:rsidRDefault="00CC53EE">
      <w:pPr>
        <w:spacing w:line="259" w:lineRule="auto"/>
      </w:pPr>
      <w:r w:rsidRPr="00262B1E">
        <w:br w:type="page"/>
      </w:r>
    </w:p>
    <w:p w14:paraId="6DA57EA8" w14:textId="77777777" w:rsidR="002F13E2" w:rsidRPr="00262B1E" w:rsidRDefault="002F13E2" w:rsidP="002F13E2">
      <w:pPr>
        <w:pStyle w:val="Heading1"/>
      </w:pPr>
      <w:bookmarkStart w:id="122" w:name="_Toc470255204"/>
      <w:r w:rsidRPr="00262B1E">
        <w:lastRenderedPageBreak/>
        <w:t>ZÁVĚR</w:t>
      </w:r>
      <w:bookmarkEnd w:id="122"/>
    </w:p>
    <w:p w14:paraId="00F8E5AD" w14:textId="06F4FA25" w:rsidR="000247BE" w:rsidRPr="00262B1E" w:rsidRDefault="000247BE" w:rsidP="00B563CE">
      <w:pPr>
        <w:pStyle w:val="NoSpacing"/>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C9320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C93208" w:rsidRPr="00C93208">
        <w:rPr>
          <w:noProof/>
        </w:rPr>
        <w:t>[25]</w:t>
      </w:r>
      <w:r w:rsidR="00CE48ED" w:rsidRPr="00262B1E">
        <w:fldChar w:fldCharType="end"/>
      </w:r>
      <w:r w:rsidR="004C54C3" w:rsidRPr="00262B1E">
        <w:t>.</w:t>
      </w:r>
    </w:p>
    <w:p w14:paraId="678FCE06" w14:textId="77777777"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Pro detekci bodů zájmu chci srovnat FAST a Harrisův dektor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r w:rsidR="0064059E" w:rsidRPr="00262B1E">
        <w:t xml:space="preserve">OpenCV knihovny, která funguje v .NET wrapperu OpenCVSharp. </w:t>
      </w:r>
    </w:p>
    <w:p w14:paraId="12DFB485" w14:textId="77777777"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14:paraId="2B1D0651" w14:textId="77777777" w:rsidR="00F629A1" w:rsidRPr="00262B1E" w:rsidRDefault="00F629A1">
      <w:pPr>
        <w:spacing w:line="259" w:lineRule="auto"/>
      </w:pPr>
      <w:r w:rsidRPr="00262B1E">
        <w:br w:type="page"/>
      </w:r>
    </w:p>
    <w:p w14:paraId="13882D84" w14:textId="77777777" w:rsidR="00F629A1" w:rsidRPr="00262B1E" w:rsidRDefault="00F629A1" w:rsidP="00F629A1">
      <w:pPr>
        <w:pStyle w:val="Heading1"/>
      </w:pPr>
      <w:bookmarkStart w:id="123" w:name="_Toc470255205"/>
      <w:r w:rsidRPr="00262B1E">
        <w:lastRenderedPageBreak/>
        <w:t>SEZNAM LITERATURY</w:t>
      </w:r>
      <w:bookmarkEnd w:id="123"/>
    </w:p>
    <w:p w14:paraId="511CD584" w14:textId="4B10E706" w:rsidR="00C93208" w:rsidRPr="00C93208" w:rsidRDefault="0071057B" w:rsidP="00C93208">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C93208" w:rsidRPr="00C93208">
        <w:rPr>
          <w:rFonts w:cs="Times New Roman"/>
          <w:noProof/>
          <w:szCs w:val="24"/>
        </w:rPr>
        <w:t xml:space="preserve">[1] </w:t>
      </w:r>
      <w:r w:rsidR="00C93208" w:rsidRPr="00C93208">
        <w:rPr>
          <w:rFonts w:cs="Times New Roman"/>
          <w:noProof/>
          <w:szCs w:val="24"/>
        </w:rPr>
        <w:tab/>
        <w:t xml:space="preserve">WALEK, Ing Petr, Ing Martin LAMOŠ a Jiří JAN. </w:t>
      </w:r>
      <w:r w:rsidR="00C93208" w:rsidRPr="00C93208">
        <w:rPr>
          <w:rFonts w:cs="Times New Roman"/>
          <w:i/>
          <w:iCs/>
          <w:noProof/>
          <w:szCs w:val="24"/>
        </w:rPr>
        <w:t>Analýza biomedicínských obrazů počítačová cvičení FEKT VUT v Brně Auto ři textu :</w:t>
      </w:r>
      <w:r w:rsidR="00C93208" w:rsidRPr="00C93208">
        <w:rPr>
          <w:rFonts w:cs="Times New Roman"/>
          <w:noProof/>
          <w:szCs w:val="24"/>
        </w:rPr>
        <w:t xml:space="preserve"> nedatováno. ISBN 9788021447929. </w:t>
      </w:r>
    </w:p>
    <w:p w14:paraId="5A38158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 </w:t>
      </w:r>
      <w:r w:rsidRPr="00C93208">
        <w:rPr>
          <w:rFonts w:cs="Times New Roman"/>
          <w:noProof/>
          <w:szCs w:val="24"/>
        </w:rPr>
        <w:tab/>
        <w:t xml:space="preserve">JAN, Jiri. </w:t>
      </w:r>
      <w:r w:rsidRPr="00C93208">
        <w:rPr>
          <w:rFonts w:cs="Times New Roman"/>
          <w:i/>
          <w:iCs/>
          <w:noProof/>
          <w:szCs w:val="24"/>
        </w:rPr>
        <w:t>Medical Image Processing , Reconstruction and Restoration Concepts and Methods</w:t>
      </w:r>
      <w:r w:rsidRPr="00C93208">
        <w:rPr>
          <w:rFonts w:cs="Times New Roman"/>
          <w:noProof/>
          <w:szCs w:val="24"/>
        </w:rPr>
        <w:t xml:space="preserve"> [online]. 2006. ISBN 9780824758493. Dostupné z: doi:10.1201/9781420030679</w:t>
      </w:r>
    </w:p>
    <w:p w14:paraId="349E971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[3] </w:t>
      </w:r>
      <w:r w:rsidRPr="00C93208">
        <w:rPr>
          <w:rFonts w:cs="Times New Roman"/>
          <w:noProof/>
          <w:szCs w:val="24"/>
        </w:rPr>
        <w:tab/>
        <w:t xml:space="preserve">WEI, Zhouping, Jian WANG, Helen NICHOL, Sheldon WIEBE a Dean CHAPMAN. A median-Gaussian filtering framework for Moiré pattern noise removal from X-ray microscopy image. </w:t>
      </w:r>
      <w:r w:rsidRPr="00C93208">
        <w:rPr>
          <w:rFonts w:cs="Times New Roman"/>
          <w:i/>
          <w:iCs/>
          <w:noProof/>
          <w:szCs w:val="24"/>
        </w:rPr>
        <w:t>Micron</w:t>
      </w:r>
      <w:r w:rsidRPr="00C93208">
        <w:rPr>
          <w:rFonts w:cs="Times New Roman"/>
          <w:noProof/>
          <w:szCs w:val="24"/>
        </w:rPr>
        <w:t xml:space="preserve"> [online]. 2012, </w:t>
      </w:r>
      <w:r w:rsidRPr="00C93208">
        <w:rPr>
          <w:rFonts w:cs="Times New Roman"/>
          <w:b/>
          <w:bCs/>
          <w:noProof/>
          <w:szCs w:val="24"/>
        </w:rPr>
        <w:t>43</w:t>
      </w:r>
      <w:r w:rsidRPr="00C93208">
        <w:rPr>
          <w:rFonts w:cs="Times New Roman"/>
          <w:noProof/>
          <w:szCs w:val="24"/>
        </w:rPr>
        <w:t>(2–3), 170–176. ISSN 09684328. Dostupné z: doi:10.1016/j.micron.2011.07.009</w:t>
      </w:r>
    </w:p>
    <w:p w14:paraId="431705E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[4] </w:t>
      </w:r>
      <w:r w:rsidRPr="00C93208">
        <w:rPr>
          <w:rFonts w:cs="Times New Roman"/>
          <w:noProof/>
          <w:szCs w:val="24"/>
        </w:rPr>
        <w:tab/>
        <w:t xml:space="preserve">JAN, Jiří. </w:t>
      </w:r>
      <w:r w:rsidRPr="00C93208">
        <w:rPr>
          <w:rFonts w:cs="Times New Roman"/>
          <w:i/>
          <w:iCs/>
          <w:noProof/>
          <w:szCs w:val="24"/>
        </w:rPr>
        <w:t>Číslicová Filtrace, Analýza a Restaurace Signálů</w:t>
      </w:r>
      <w:r w:rsidRPr="00C93208">
        <w:rPr>
          <w:rFonts w:cs="Times New Roman"/>
          <w:noProof/>
          <w:szCs w:val="24"/>
        </w:rPr>
        <w:t>. 2002. ISBN 80-214-1558-4</w:t>
      </w:r>
    </w:p>
    <w:p w14:paraId="654B3441"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[5] </w:t>
      </w:r>
      <w:r w:rsidRPr="00C93208">
        <w:rPr>
          <w:rFonts w:cs="Times New Roman"/>
          <w:noProof/>
          <w:szCs w:val="24"/>
        </w:rPr>
        <w:tab/>
        <w:t xml:space="preserve">SZELISKI, Richard. Computer Vision : Algorithms and Applications. </w:t>
      </w:r>
      <w:r w:rsidRPr="00C93208">
        <w:rPr>
          <w:rFonts w:cs="Times New Roman"/>
          <w:i/>
          <w:iCs/>
          <w:noProof/>
          <w:szCs w:val="24"/>
        </w:rPr>
        <w:t>Computer</w:t>
      </w:r>
      <w:r w:rsidRPr="00C93208">
        <w:rPr>
          <w:rFonts w:cs="Times New Roman"/>
          <w:noProof/>
          <w:szCs w:val="24"/>
        </w:rPr>
        <w:t xml:space="preserve"> [online]. 2010, </w:t>
      </w:r>
      <w:r w:rsidRPr="00C93208">
        <w:rPr>
          <w:rFonts w:cs="Times New Roman"/>
          <w:b/>
          <w:bCs/>
          <w:noProof/>
          <w:szCs w:val="24"/>
        </w:rPr>
        <w:t>5</w:t>
      </w:r>
      <w:r w:rsidRPr="00C93208">
        <w:rPr>
          <w:rFonts w:cs="Times New Roman"/>
          <w:noProof/>
          <w:szCs w:val="24"/>
        </w:rPr>
        <w:t>, 832. ISSN 10636919. Dostupné z: doi:10.1007/978-1-84882-935-0</w:t>
      </w:r>
    </w:p>
    <w:p w14:paraId="112095A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[6] </w:t>
      </w:r>
      <w:r w:rsidRPr="00C93208">
        <w:rPr>
          <w:rFonts w:cs="Times New Roman"/>
          <w:noProof/>
          <w:szCs w:val="24"/>
        </w:rPr>
        <w:tab/>
        <w:t xml:space="preserve">MIKOLAJCZYK, Krystian a Cordelia SCHMID. Scale &amp; affine invariant interest point detectors. </w:t>
      </w:r>
      <w:r w:rsidRPr="00C93208">
        <w:rPr>
          <w:rFonts w:cs="Times New Roman"/>
          <w:i/>
          <w:iCs/>
          <w:noProof/>
          <w:szCs w:val="24"/>
        </w:rPr>
        <w:t>International Journal of Computer Vision</w:t>
      </w:r>
      <w:r w:rsidRPr="00C93208">
        <w:rPr>
          <w:rFonts w:cs="Times New Roman"/>
          <w:noProof/>
          <w:szCs w:val="24"/>
        </w:rPr>
        <w:t xml:space="preserve"> [online]. 2004, </w:t>
      </w:r>
      <w:r w:rsidRPr="00C93208">
        <w:rPr>
          <w:rFonts w:cs="Times New Roman"/>
          <w:b/>
          <w:bCs/>
          <w:noProof/>
          <w:szCs w:val="24"/>
        </w:rPr>
        <w:t>60</w:t>
      </w:r>
      <w:r w:rsidRPr="00C93208">
        <w:rPr>
          <w:rFonts w:cs="Times New Roman"/>
          <w:noProof/>
          <w:szCs w:val="24"/>
        </w:rPr>
        <w:t>(1), 63–86. ISSN 09205691. Dostupné z: doi:10.1023/B:VISI.0000027790.02288.f2</w:t>
      </w:r>
    </w:p>
    <w:p w14:paraId="2A1AF5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[7] </w:t>
      </w:r>
      <w:r w:rsidRPr="00C93208">
        <w:rPr>
          <w:rFonts w:cs="Times New Roman"/>
          <w:noProof/>
          <w:szCs w:val="24"/>
        </w:rPr>
        <w:tab/>
        <w:t xml:space="preserve">HARRIS, Chris a Mike STEPHENS. A Combined Corner and Edge Detector. </w:t>
      </w:r>
      <w:r w:rsidRPr="00C93208">
        <w:rPr>
          <w:rFonts w:cs="Times New Roman"/>
          <w:i/>
          <w:iCs/>
          <w:noProof/>
          <w:szCs w:val="24"/>
        </w:rPr>
        <w:t>Procedings of the Alvey Vision Conference 1988</w:t>
      </w:r>
      <w:r w:rsidRPr="00C93208">
        <w:rPr>
          <w:rFonts w:cs="Times New Roman"/>
          <w:noProof/>
          <w:szCs w:val="24"/>
        </w:rPr>
        <w:t xml:space="preserve"> [online]. 1988, 147–151. ISSN 09639292. Dostupné z: doi:10.5244/C.2.23</w:t>
      </w:r>
    </w:p>
    <w:p w14:paraId="674AE4A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[8] </w:t>
      </w:r>
      <w:r w:rsidRPr="00C93208">
        <w:rPr>
          <w:rFonts w:cs="Times New Roman"/>
          <w:noProof/>
          <w:szCs w:val="24"/>
        </w:rPr>
        <w:tab/>
        <w:t xml:space="preserve">LOWE, David G. Distinctive image features from scale-invariant keypoints. </w:t>
      </w:r>
      <w:r w:rsidRPr="00C93208">
        <w:rPr>
          <w:rFonts w:cs="Times New Roman"/>
          <w:i/>
          <w:iCs/>
          <w:noProof/>
          <w:szCs w:val="24"/>
        </w:rPr>
        <w:t>International Journal of Computer Vision</w:t>
      </w:r>
      <w:r w:rsidRPr="00C93208">
        <w:rPr>
          <w:rFonts w:cs="Times New Roman"/>
          <w:noProof/>
          <w:szCs w:val="24"/>
        </w:rPr>
        <w:t xml:space="preserve">. 2004, </w:t>
      </w:r>
      <w:r w:rsidRPr="00C93208">
        <w:rPr>
          <w:rFonts w:cs="Times New Roman"/>
          <w:b/>
          <w:bCs/>
          <w:noProof/>
          <w:szCs w:val="24"/>
        </w:rPr>
        <w:t>60</w:t>
      </w:r>
      <w:r w:rsidRPr="00C93208">
        <w:rPr>
          <w:rFonts w:cs="Times New Roman"/>
          <w:noProof/>
          <w:szCs w:val="24"/>
        </w:rPr>
        <w:t xml:space="preserve">(2), 91–110. </w:t>
      </w:r>
    </w:p>
    <w:p w14:paraId="3F33EBD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[9] </w:t>
      </w:r>
      <w:r w:rsidRPr="00C93208">
        <w:rPr>
          <w:rFonts w:cs="Times New Roman"/>
          <w:noProof/>
          <w:szCs w:val="24"/>
        </w:rPr>
        <w:tab/>
        <w:t xml:space="preserve">SMITH, Sm a Jm BRADY. SUSAN—a new approach to low level image processing. </w:t>
      </w:r>
      <w:r w:rsidRPr="00C93208">
        <w:rPr>
          <w:rFonts w:cs="Times New Roman"/>
          <w:i/>
          <w:iCs/>
          <w:noProof/>
          <w:szCs w:val="24"/>
        </w:rPr>
        <w:t>International journal of computer vision</w:t>
      </w:r>
      <w:r w:rsidRPr="00C93208">
        <w:rPr>
          <w:rFonts w:cs="Times New Roman"/>
          <w:noProof/>
          <w:szCs w:val="24"/>
        </w:rPr>
        <w:t xml:space="preserve"> [online]. 1997, </w:t>
      </w:r>
      <w:r w:rsidRPr="00C93208">
        <w:rPr>
          <w:rFonts w:cs="Times New Roman"/>
          <w:b/>
          <w:bCs/>
          <w:noProof/>
          <w:szCs w:val="24"/>
        </w:rPr>
        <w:t>23</w:t>
      </w:r>
      <w:r w:rsidRPr="00C93208">
        <w:rPr>
          <w:rFonts w:cs="Times New Roman"/>
          <w:noProof/>
          <w:szCs w:val="24"/>
        </w:rPr>
        <w:t>(1), 45–78. ISSN 1573-1405. Dostupné z: doi:10.1023/A:1007963824710</w:t>
      </w:r>
    </w:p>
    <w:p w14:paraId="45EB37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[10] </w:t>
      </w:r>
      <w:r w:rsidRPr="00C93208">
        <w:rPr>
          <w:rFonts w:cs="Times New Roman"/>
          <w:noProof/>
          <w:szCs w:val="24"/>
        </w:rPr>
        <w:tab/>
        <w:t xml:space="preserve">ROSTEN, Edward a Tom DRUMMOND. Machine learning for high-speed corner detection.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430–443. ISSN 16113349. Dostupné z: doi:10.1007/11744023_34</w:t>
      </w:r>
    </w:p>
    <w:p w14:paraId="6BBEE8A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[11] </w:t>
      </w:r>
      <w:r w:rsidRPr="00C93208">
        <w:rPr>
          <w:rFonts w:cs="Times New Roman"/>
          <w:noProof/>
          <w:szCs w:val="24"/>
        </w:rPr>
        <w:tab/>
        <w:t xml:space="preserve">MAIR, "Elmar, Gregory D HAGER, Darius BURSCHKA, Michael SUPPA a Gerhard HIRZINGER". Adaptive and Generic Corner Detection Based on the Accelerated Segment Test". </w:t>
      </w:r>
      <w:r w:rsidRPr="00C93208">
        <w:rPr>
          <w:rFonts w:cs="Times New Roman"/>
          <w:i/>
          <w:iCs/>
          <w:noProof/>
          <w:szCs w:val="24"/>
        </w:rPr>
        <w:t>„European Conference on Computer Vision (ECCV’10)"</w:t>
      </w:r>
      <w:r w:rsidRPr="00C93208">
        <w:rPr>
          <w:rFonts w:cs="Times New Roman"/>
          <w:noProof/>
          <w:szCs w:val="24"/>
        </w:rPr>
        <w:t xml:space="preserve">. nedatováno, 1–14. </w:t>
      </w:r>
    </w:p>
    <w:p w14:paraId="15F00CA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[12] </w:t>
      </w:r>
      <w:r w:rsidRPr="00C93208">
        <w:rPr>
          <w:rFonts w:cs="Times New Roman"/>
          <w:noProof/>
          <w:szCs w:val="24"/>
        </w:rPr>
        <w:tab/>
        <w:t xml:space="preserve">KADIR, T a M BRADY. Scale Saliency: a novel approach to salient feature and scale selection. </w:t>
      </w:r>
      <w:r w:rsidRPr="00C93208">
        <w:rPr>
          <w:rFonts w:cs="Times New Roman"/>
          <w:i/>
          <w:iCs/>
          <w:noProof/>
          <w:szCs w:val="24"/>
        </w:rPr>
        <w:t>Visual Information Engineering</w:t>
      </w:r>
      <w:r w:rsidRPr="00C93208">
        <w:rPr>
          <w:rFonts w:cs="Times New Roman"/>
          <w:noProof/>
          <w:szCs w:val="24"/>
        </w:rPr>
        <w:t xml:space="preserve"> [online]. 2003, 25–28. ISSN 05379989. Dostupné z: doi:10.1049/cp:20030478</w:t>
      </w:r>
    </w:p>
    <w:p w14:paraId="3521851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[13] </w:t>
      </w:r>
      <w:r w:rsidRPr="00C93208">
        <w:rPr>
          <w:rFonts w:cs="Times New Roman"/>
          <w:noProof/>
          <w:szCs w:val="24"/>
        </w:rPr>
        <w:tab/>
        <w:t xml:space="preserve">BAY, Herbert, Tinne TUYTELAARS a Luc VAN GOOL. SURF: Speeded up robust features.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404–417. ISSN 03029743. Dostupné z: doi:10.1007/11744023_32</w:t>
      </w:r>
    </w:p>
    <w:p w14:paraId="61FB557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[14] </w:t>
      </w:r>
      <w:r w:rsidRPr="00C93208">
        <w:rPr>
          <w:rFonts w:cs="Times New Roman"/>
          <w:noProof/>
          <w:szCs w:val="24"/>
        </w:rPr>
        <w:tab/>
        <w:t xml:space="preserve">CALONDER, Michael, Vincent LEPETIT, Christoph STRECHA a Pascal FUA. BRIEF: Binary robust independent elementary features. </w:t>
      </w:r>
      <w:r w:rsidRPr="00C93208">
        <w:rPr>
          <w:rFonts w:cs="Times New Roman"/>
          <w:i/>
          <w:iCs/>
          <w:noProof/>
          <w:szCs w:val="24"/>
        </w:rPr>
        <w:t xml:space="preserve">Lecture Notes in Computer Science </w:t>
      </w:r>
      <w:r w:rsidRPr="00C93208">
        <w:rPr>
          <w:rFonts w:cs="Times New Roman"/>
          <w:i/>
          <w:iCs/>
          <w:noProof/>
          <w:szCs w:val="24"/>
        </w:rPr>
        <w:lastRenderedPageBreak/>
        <w:t>(including subseries Lecture Notes in Artificial Intelligence and Lecture Notes in Bioinformatics)</w:t>
      </w:r>
      <w:r w:rsidRPr="00C93208">
        <w:rPr>
          <w:rFonts w:cs="Times New Roman"/>
          <w:noProof/>
          <w:szCs w:val="24"/>
        </w:rPr>
        <w:t xml:space="preserve"> [online]. 2010, </w:t>
      </w:r>
      <w:r w:rsidRPr="00C93208">
        <w:rPr>
          <w:rFonts w:cs="Times New Roman"/>
          <w:b/>
          <w:bCs/>
          <w:noProof/>
          <w:szCs w:val="24"/>
        </w:rPr>
        <w:t>6314 LNCS</w:t>
      </w:r>
      <w:r w:rsidRPr="00C93208">
        <w:rPr>
          <w:rFonts w:cs="Times New Roman"/>
          <w:noProof/>
          <w:szCs w:val="24"/>
        </w:rPr>
        <w:t>(PART 4), 778–792. ISSN 03029743. Dostupné z: doi:10.1007/978-3-642-15561-1_56</w:t>
      </w:r>
    </w:p>
    <w:p w14:paraId="020B749B"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[15] </w:t>
      </w:r>
      <w:r w:rsidRPr="00C93208">
        <w:rPr>
          <w:rFonts w:cs="Times New Roman"/>
          <w:noProof/>
          <w:szCs w:val="24"/>
        </w:rPr>
        <w:tab/>
        <w:t xml:space="preserve">NOROUZI, Mohammad, David J Dj David J FLEET, Ruslan SALAKHUTDINOV a David M. BLEI. Hamming distance metric learning. </w:t>
      </w:r>
      <w:r w:rsidRPr="00C93208">
        <w:rPr>
          <w:rFonts w:cs="Times New Roman"/>
          <w:i/>
          <w:iCs/>
          <w:noProof/>
          <w:szCs w:val="24"/>
        </w:rPr>
        <w:t>Advances in Neural Information Processing Systems</w:t>
      </w:r>
      <w:r w:rsidRPr="00C93208">
        <w:rPr>
          <w:rFonts w:cs="Times New Roman"/>
          <w:noProof/>
          <w:szCs w:val="24"/>
        </w:rPr>
        <w:t xml:space="preserve"> [online]. 2012, 1–9. ISSN 10495258. Dostupné z: https://papers.nips.cc/paper/4808-hamming-distance-metric-learning.pdf</w:t>
      </w:r>
    </w:p>
    <w:p w14:paraId="0C8509C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[16] </w:t>
      </w:r>
      <w:r w:rsidRPr="00C93208">
        <w:rPr>
          <w:rFonts w:cs="Times New Roman"/>
          <w:noProof/>
          <w:szCs w:val="24"/>
        </w:rPr>
        <w:tab/>
        <w:t xml:space="preserve">MIKOLAJCZYK, K., K. MIKOLAJCZYK, C. SCHMID a C. SCHMID. A performance evaluation of local descriptors. </w:t>
      </w:r>
      <w:r w:rsidRPr="00C93208">
        <w:rPr>
          <w:rFonts w:cs="Times New Roman"/>
          <w:i/>
          <w:iCs/>
          <w:noProof/>
          <w:szCs w:val="24"/>
        </w:rPr>
        <w:t>IEEE Transactions on Pattern Analysis and Machine Intelligence</w:t>
      </w:r>
      <w:r w:rsidRPr="00C93208">
        <w:rPr>
          <w:rFonts w:cs="Times New Roman"/>
          <w:noProof/>
          <w:szCs w:val="24"/>
        </w:rPr>
        <w:t xml:space="preserve"> [online]. 2005, </w:t>
      </w:r>
      <w:r w:rsidRPr="00C93208">
        <w:rPr>
          <w:rFonts w:cs="Times New Roman"/>
          <w:b/>
          <w:bCs/>
          <w:noProof/>
          <w:szCs w:val="24"/>
        </w:rPr>
        <w:t>27</w:t>
      </w:r>
      <w:r w:rsidRPr="00C93208">
        <w:rPr>
          <w:rFonts w:cs="Times New Roman"/>
          <w:noProof/>
          <w:szCs w:val="24"/>
        </w:rPr>
        <w:t>(10), 1615–1630. ISSN 0162-8828. Dostupné z: doi:10.1109/TPAMI.2005.188</w:t>
      </w:r>
    </w:p>
    <w:p w14:paraId="66D48B88"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[17] </w:t>
      </w:r>
      <w:r w:rsidRPr="00C93208">
        <w:rPr>
          <w:rFonts w:cs="Times New Roman"/>
          <w:noProof/>
          <w:szCs w:val="24"/>
        </w:rPr>
        <w:tab/>
        <w:t xml:space="preserve">MOORE, B. Principal component analysis in linear systems: Controllability, observability, and model reduction. </w:t>
      </w:r>
      <w:r w:rsidRPr="00C93208">
        <w:rPr>
          <w:rFonts w:cs="Times New Roman"/>
          <w:i/>
          <w:iCs/>
          <w:noProof/>
          <w:szCs w:val="24"/>
        </w:rPr>
        <w:t>IEEE Transactions on Automatic Control</w:t>
      </w:r>
      <w:r w:rsidRPr="00C93208">
        <w:rPr>
          <w:rFonts w:cs="Times New Roman"/>
          <w:noProof/>
          <w:szCs w:val="24"/>
        </w:rPr>
        <w:t xml:space="preserve"> [online]. 1981, </w:t>
      </w:r>
      <w:r w:rsidRPr="00C93208">
        <w:rPr>
          <w:rFonts w:cs="Times New Roman"/>
          <w:b/>
          <w:bCs/>
          <w:noProof/>
          <w:szCs w:val="24"/>
        </w:rPr>
        <w:t>26</w:t>
      </w:r>
      <w:r w:rsidRPr="00C93208">
        <w:rPr>
          <w:rFonts w:cs="Times New Roman"/>
          <w:noProof/>
          <w:szCs w:val="24"/>
        </w:rPr>
        <w:t>(1), 17–32. ISSN 0018-9286. Dostupné z: doi:10.1109/TAC.1981.1102568</w:t>
      </w:r>
    </w:p>
    <w:p w14:paraId="02F9BD6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[18] </w:t>
      </w:r>
      <w:r w:rsidRPr="00C93208">
        <w:rPr>
          <w:rFonts w:cs="Times New Roman"/>
          <w:noProof/>
          <w:szCs w:val="24"/>
        </w:rPr>
        <w:tab/>
        <w:t xml:space="preserve">BLEI, David M, Blei@cs Berkeley EDU, Andrew Y NG, Ang@cs Stanford EDU, Michael I JORDAN a Jordan@cs Berkeley EDU. Latent Dirichlet Allocation. </w:t>
      </w:r>
      <w:r w:rsidRPr="00C93208">
        <w:rPr>
          <w:rFonts w:cs="Times New Roman"/>
          <w:i/>
          <w:iCs/>
          <w:noProof/>
          <w:szCs w:val="24"/>
        </w:rPr>
        <w:t>Journal of Machine Learning Research</w:t>
      </w:r>
      <w:r w:rsidRPr="00C93208">
        <w:rPr>
          <w:rFonts w:cs="Times New Roman"/>
          <w:noProof/>
          <w:szCs w:val="24"/>
        </w:rPr>
        <w:t xml:space="preserve"> [online]. 2003, </w:t>
      </w:r>
      <w:r w:rsidRPr="00C93208">
        <w:rPr>
          <w:rFonts w:cs="Times New Roman"/>
          <w:b/>
          <w:bCs/>
          <w:noProof/>
          <w:szCs w:val="24"/>
        </w:rPr>
        <w:t>3</w:t>
      </w:r>
      <w:r w:rsidRPr="00C93208">
        <w:rPr>
          <w:rFonts w:cs="Times New Roman"/>
          <w:noProof/>
          <w:szCs w:val="24"/>
        </w:rPr>
        <w:t>, 993–1022. ISSN 15324435. Dostupné z: doi:10.1162/jmlr.2003.3.4-5.993</w:t>
      </w:r>
    </w:p>
    <w:p w14:paraId="41E3331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[19] </w:t>
      </w:r>
      <w:r w:rsidRPr="00C93208">
        <w:rPr>
          <w:rFonts w:cs="Times New Roman"/>
          <w:noProof/>
          <w:szCs w:val="24"/>
        </w:rPr>
        <w:tab/>
        <w:t xml:space="preserve">HASHING, Locality Sensitive. Locality-Sensitive Hashing. 2014, 1–6. </w:t>
      </w:r>
    </w:p>
    <w:p w14:paraId="442CC990"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[20] </w:t>
      </w:r>
      <w:r w:rsidRPr="00C93208">
        <w:rPr>
          <w:rFonts w:cs="Times New Roman"/>
          <w:noProof/>
          <w:szCs w:val="24"/>
        </w:rPr>
        <w:tab/>
        <w:t xml:space="preserve">HORN, Roger A a Charles R JOHNSON. </w:t>
      </w:r>
      <w:r w:rsidRPr="00C93208">
        <w:rPr>
          <w:rFonts w:cs="Times New Roman"/>
          <w:i/>
          <w:iCs/>
          <w:noProof/>
          <w:szCs w:val="24"/>
        </w:rPr>
        <w:t>Matrix Analysis:</w:t>
      </w:r>
      <w:r w:rsidRPr="00C93208">
        <w:rPr>
          <w:rFonts w:cs="Times New Roman"/>
          <w:noProof/>
          <w:szCs w:val="24"/>
        </w:rPr>
        <w:t xml:space="preserve"> [online]. 2. vyd. Cambridge: Cambridge University Press, 2012. ISBN 9781139020411. Dostupné z: doi:10.1017/CBO9781139020411</w:t>
      </w:r>
    </w:p>
    <w:p w14:paraId="053D649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[21] </w:t>
      </w:r>
      <w:r w:rsidRPr="00C93208">
        <w:rPr>
          <w:rFonts w:cs="Times New Roman"/>
          <w:noProof/>
          <w:szCs w:val="24"/>
        </w:rPr>
        <w:tab/>
        <w:t xml:space="preserve">BROWN, Matthew a D LOWE. Invariant Features from Interest Point Groups. </w:t>
      </w:r>
      <w:r w:rsidRPr="00C93208">
        <w:rPr>
          <w:rFonts w:cs="Times New Roman"/>
          <w:i/>
          <w:iCs/>
          <w:noProof/>
          <w:szCs w:val="24"/>
        </w:rPr>
        <w:t>British Machine Vision Conference, BMVC 2002</w:t>
      </w:r>
      <w:r w:rsidRPr="00C93208">
        <w:rPr>
          <w:rFonts w:cs="Times New Roman"/>
          <w:noProof/>
          <w:szCs w:val="24"/>
        </w:rPr>
        <w:t xml:space="preserve"> [online]. 2002, 656–665. Dostupné z: doi:10.1.1.1.8475</w:t>
      </w:r>
    </w:p>
    <w:p w14:paraId="1F49C9E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[22] </w:t>
      </w:r>
      <w:r w:rsidRPr="00C93208">
        <w:rPr>
          <w:rFonts w:cs="Times New Roman"/>
          <w:noProof/>
          <w:szCs w:val="24"/>
        </w:rPr>
        <w:tab/>
        <w:t xml:space="preserve">EDWARDS, Tim. Discrete Wavelet Transforms : Theory and Implementation 1 Introduction 2 A Brief Discussion of Wavelets. </w:t>
      </w:r>
      <w:r w:rsidRPr="00C93208">
        <w:rPr>
          <w:rFonts w:cs="Times New Roman"/>
          <w:i/>
          <w:iCs/>
          <w:noProof/>
          <w:szCs w:val="24"/>
        </w:rPr>
        <w:t>Computer</w:t>
      </w:r>
      <w:r w:rsidRPr="00C93208">
        <w:rPr>
          <w:rFonts w:cs="Times New Roman"/>
          <w:noProof/>
          <w:szCs w:val="24"/>
        </w:rPr>
        <w:t xml:space="preserve">. 1991, (September), 1–27. </w:t>
      </w:r>
    </w:p>
    <w:p w14:paraId="6CD482B4"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[23] </w:t>
      </w:r>
      <w:r w:rsidRPr="00C93208">
        <w:rPr>
          <w:rFonts w:cs="Times New Roman"/>
          <w:noProof/>
          <w:szCs w:val="24"/>
        </w:rPr>
        <w:tab/>
        <w:t>RUBLEE, Ethan a Gary BRADSKI. ORB - an efficient alternative to SIFT or SURF [online]. 2011. ISSN 1550-5499. Dostupné z: doi:10.1109/ICCV.2011.6126544</w:t>
      </w:r>
    </w:p>
    <w:p w14:paraId="2FA72C07"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[24] </w:t>
      </w:r>
      <w:r w:rsidRPr="00C93208">
        <w:rPr>
          <w:rFonts w:cs="Times New Roman"/>
          <w:noProof/>
          <w:szCs w:val="24"/>
        </w:rPr>
        <w:tab/>
        <w:t xml:space="preserve">LEUTENEGGER, Stefan, Margarita CHLI a Roland Y SIEGWART. BRISK : Binary Robust Invariant Scalable Keypoints. nedatováno. </w:t>
      </w:r>
    </w:p>
    <w:p w14:paraId="3B50CD1A" w14:textId="77777777" w:rsidR="00C93208" w:rsidRPr="00C93208" w:rsidRDefault="00C93208" w:rsidP="00C93208">
      <w:pPr>
        <w:widowControl w:val="0"/>
        <w:autoSpaceDE w:val="0"/>
        <w:autoSpaceDN w:val="0"/>
        <w:adjustRightInd w:val="0"/>
        <w:spacing w:line="240" w:lineRule="auto"/>
        <w:ind w:left="640" w:hanging="640"/>
        <w:rPr>
          <w:rFonts w:cs="Times New Roman"/>
          <w:noProof/>
        </w:rPr>
      </w:pPr>
      <w:r w:rsidRPr="00C93208">
        <w:rPr>
          <w:rFonts w:cs="Times New Roman"/>
          <w:noProof/>
          <w:szCs w:val="24"/>
        </w:rPr>
        <w:t xml:space="preserve">[25] </w:t>
      </w:r>
      <w:r w:rsidRPr="00C93208">
        <w:rPr>
          <w:rFonts w:cs="Times New Roman"/>
          <w:noProof/>
          <w:szCs w:val="24"/>
        </w:rPr>
        <w:tab/>
        <w:t xml:space="preserve">MANTAS, J. An overview of character recognition methodologies. </w:t>
      </w:r>
      <w:r w:rsidRPr="00C93208">
        <w:rPr>
          <w:rFonts w:cs="Times New Roman"/>
          <w:i/>
          <w:iCs/>
          <w:noProof/>
          <w:szCs w:val="24"/>
        </w:rPr>
        <w:t>Pattern Recognition</w:t>
      </w:r>
      <w:r w:rsidRPr="00C93208">
        <w:rPr>
          <w:rFonts w:cs="Times New Roman"/>
          <w:noProof/>
          <w:szCs w:val="24"/>
        </w:rPr>
        <w:t xml:space="preserve"> [online]. 1986, </w:t>
      </w:r>
      <w:r w:rsidRPr="00C93208">
        <w:rPr>
          <w:rFonts w:cs="Times New Roman"/>
          <w:b/>
          <w:bCs/>
          <w:noProof/>
          <w:szCs w:val="24"/>
        </w:rPr>
        <w:t>19</w:t>
      </w:r>
      <w:r w:rsidRPr="00C93208">
        <w:rPr>
          <w:rFonts w:cs="Times New Roman"/>
          <w:noProof/>
          <w:szCs w:val="24"/>
        </w:rPr>
        <w:t>(6), 425–430. ISSN 0031-3203. Dostupné z: doi:http://dx.doi.org/10.1016/0031-3203(86)90040-3</w:t>
      </w:r>
    </w:p>
    <w:p w14:paraId="7D64C140" w14:textId="77777777" w:rsidR="0071057B" w:rsidRPr="00262B1E" w:rsidRDefault="0071057B">
      <w:pPr>
        <w:spacing w:line="259" w:lineRule="auto"/>
      </w:pPr>
      <w:r w:rsidRPr="00262B1E">
        <w:fldChar w:fldCharType="end"/>
      </w:r>
    </w:p>
    <w:p w14:paraId="1D56A1F3" w14:textId="77777777" w:rsidR="00FF0033" w:rsidRPr="00262B1E" w:rsidRDefault="0071057B" w:rsidP="00EC4001">
      <w:pPr>
        <w:spacing w:line="360" w:lineRule="auto"/>
      </w:pPr>
      <w:r w:rsidRPr="00262B1E">
        <w:br w:type="page"/>
      </w:r>
    </w:p>
    <w:p w14:paraId="1F8F97C2" w14:textId="77777777" w:rsidR="00F629A1" w:rsidRPr="00262B1E" w:rsidRDefault="00FF0033" w:rsidP="00DC1818">
      <w:pPr>
        <w:pStyle w:val="Heading1"/>
      </w:pPr>
      <w:bookmarkStart w:id="124" w:name="_Toc470255206"/>
      <w:r w:rsidRPr="00262B1E">
        <w:lastRenderedPageBreak/>
        <w:t>SEZNAM ZKRATEK A PŘÍLOH</w:t>
      </w:r>
      <w:bookmarkEnd w:id="124"/>
    </w:p>
    <w:p w14:paraId="62BDB4F5" w14:textId="77777777" w:rsidR="00FF0033" w:rsidRPr="00262B1E" w:rsidRDefault="00FF0033" w:rsidP="00DC1818">
      <w:pPr>
        <w:pStyle w:val="Heading2"/>
      </w:pPr>
      <w:bookmarkStart w:id="125" w:name="_Toc470255207"/>
      <w:r w:rsidRPr="00262B1E">
        <w:t>Seznam zkratek</w:t>
      </w:r>
      <w:bookmarkEnd w:id="125"/>
    </w:p>
    <w:p w14:paraId="22D3FFC9" w14:textId="77777777" w:rsidR="00FF0033" w:rsidRPr="00262B1E" w:rsidRDefault="000015E1" w:rsidP="00F629A1">
      <w:r w:rsidRPr="00262B1E">
        <w:t>LoG – Laplacian of Gaussian</w:t>
      </w:r>
    </w:p>
    <w:p w14:paraId="3A088142" w14:textId="77777777" w:rsidR="000015E1" w:rsidRPr="00262B1E" w:rsidRDefault="000015E1" w:rsidP="00F629A1">
      <w:r w:rsidRPr="00262B1E">
        <w:t>DoG – Difference of Gaussian</w:t>
      </w:r>
    </w:p>
    <w:p w14:paraId="7353A680" w14:textId="4BCCD6B6" w:rsidR="005A723C" w:rsidRPr="00262B1E" w:rsidRDefault="005A723C" w:rsidP="00F629A1">
      <w:r w:rsidRPr="00262B1E">
        <w:t>FAST</w:t>
      </w:r>
      <w:r w:rsidR="00F2511B" w:rsidRPr="00262B1E">
        <w:t xml:space="preserve"> – </w:t>
      </w:r>
      <w:r w:rsidRPr="00262B1E">
        <w:t>Feature from Accelerated Segment Test</w:t>
      </w:r>
    </w:p>
    <w:p w14:paraId="6B27816C" w14:textId="5258FC18" w:rsidR="000015E1" w:rsidRPr="00262B1E" w:rsidRDefault="000015E1" w:rsidP="00F629A1">
      <w:r w:rsidRPr="00262B1E">
        <w:t>SIFT</w:t>
      </w:r>
      <w:r w:rsidR="00F2511B" w:rsidRPr="00262B1E">
        <w:t xml:space="preserve"> – </w:t>
      </w:r>
      <w:r w:rsidR="005803A8" w:rsidRPr="00262B1E">
        <w:t>Scale Invariant Feature transform</w:t>
      </w:r>
    </w:p>
    <w:p w14:paraId="659CEF10" w14:textId="40D0E10E" w:rsidR="000015E1" w:rsidRPr="00262B1E" w:rsidRDefault="000015E1" w:rsidP="00F629A1">
      <w:r w:rsidRPr="00262B1E">
        <w:t>SURF</w:t>
      </w:r>
      <w:r w:rsidR="00F2511B" w:rsidRPr="00262B1E">
        <w:t xml:space="preserve"> – </w:t>
      </w:r>
      <w:r w:rsidRPr="00262B1E">
        <w:t>Speeded-Up Robust Features</w:t>
      </w:r>
    </w:p>
    <w:p w14:paraId="508C2921" w14:textId="77777777" w:rsidR="00394B38" w:rsidRDefault="005803A8" w:rsidP="00F629A1">
      <w:r w:rsidRPr="00262B1E">
        <w:t>BRIEF – Binary Robust Independent Elementary Features</w:t>
      </w:r>
    </w:p>
    <w:p w14:paraId="2C12BB8B" w14:textId="77777777" w:rsidR="00FF0033" w:rsidRPr="00262B1E" w:rsidRDefault="005803A8" w:rsidP="00F629A1">
      <w:r w:rsidRPr="00262B1E">
        <w:t>BRISK – Binary Robust Invariant Scalable Keypoints</w:t>
      </w:r>
    </w:p>
    <w:sectPr w:rsidR="00FF0033" w:rsidRPr="00262B1E" w:rsidSect="00227CEB">
      <w:footerReference w:type="default" r:id="rId41"/>
      <w:pgSz w:w="11906" w:h="16838"/>
      <w:pgMar w:top="1417" w:right="1417" w:bottom="1417" w:left="1417" w:header="708" w:footer="708"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vratislav.harabis Harabiš" w:date="2016-12-23T21:07:00Z" w:initials="vH">
    <w:p w14:paraId="53500FB9" w14:textId="77777777" w:rsidR="00FA6FC6" w:rsidRDefault="00FA6FC6">
      <w:pPr>
        <w:pStyle w:val="CommentText"/>
      </w:pPr>
      <w:r>
        <w:rPr>
          <w:rStyle w:val="CommentReference"/>
        </w:rPr>
        <w:annotationRef/>
      </w:r>
      <w:r>
        <w:t>Přeformulovat. Abstrakt nemá popisovat práci po jednotlivých kapitolách, ale obecně shrnout celou práci (bez nějakého členění). To jestli obsahuje literární rešerši nebo ne není v abstraktu podstatné.</w:t>
      </w:r>
    </w:p>
  </w:comment>
  <w:comment w:id="21" w:author="vratislav.harabis Harabiš" w:date="2016-12-23T21:08:00Z" w:initials="vH">
    <w:p w14:paraId="417820DF" w14:textId="77777777" w:rsidR="00FA6FC6" w:rsidRDefault="00FA6FC6">
      <w:pPr>
        <w:pStyle w:val="CommentText"/>
      </w:pPr>
      <w:r>
        <w:rPr>
          <w:rStyle w:val="CommentReference"/>
        </w:rPr>
        <w:annotationRef/>
      </w:r>
      <w:r>
        <w:t>Ph.D. titul (a všechny tituly za jménem) se odděluje čárkou.</w:t>
      </w:r>
    </w:p>
  </w:comment>
  <w:comment w:id="39" w:author="vratislav.harabis Harabiš" w:date="2016-12-23T21:10:00Z" w:initials="vH">
    <w:p w14:paraId="4EF43D27" w14:textId="77777777" w:rsidR="00FA6FC6" w:rsidRDefault="00FA6FC6">
      <w:pPr>
        <w:pStyle w:val="CommentText"/>
      </w:pPr>
      <w:r>
        <w:t>„</w:t>
      </w:r>
      <w:r>
        <w:rPr>
          <w:rStyle w:val="CommentReference"/>
        </w:rPr>
        <w:annotationRef/>
      </w:r>
      <w:r>
        <w:t>Vybuildovaných“ určitě ne. Spíše bych použil české slovo „sestavených“ nebo možná lépe „kompilovaných“</w:t>
      </w:r>
    </w:p>
  </w:comment>
  <w:comment w:id="64" w:author="vratislav.harabis Harabiš" w:date="2016-12-24T01:35:00Z" w:initials="vH">
    <w:p w14:paraId="2E7D395D" w14:textId="7138D6C8" w:rsidR="00FA6FC6" w:rsidRDefault="00FA6FC6">
      <w:pPr>
        <w:pStyle w:val="CommentText"/>
      </w:pPr>
      <w:r>
        <w:rPr>
          <w:rStyle w:val="CommentReference"/>
        </w:rPr>
        <w:annotationRef/>
      </w:r>
      <w:r>
        <w:t>Nedává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500FB9" w15:done="0"/>
  <w15:commentEx w15:paraId="417820DF" w15:done="0"/>
  <w15:commentEx w15:paraId="4EF43D27" w15:done="1"/>
  <w15:commentEx w15:paraId="2E7D395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2F4127" w14:textId="77777777" w:rsidR="00EA3446" w:rsidRDefault="00EA3446" w:rsidP="001B768B">
      <w:pPr>
        <w:spacing w:after="0" w:line="240" w:lineRule="auto"/>
      </w:pPr>
      <w:r>
        <w:separator/>
      </w:r>
    </w:p>
  </w:endnote>
  <w:endnote w:type="continuationSeparator" w:id="0">
    <w:p w14:paraId="6BD59249" w14:textId="77777777" w:rsidR="00EA3446" w:rsidRDefault="00EA3446"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14:paraId="679A87B7" w14:textId="51C6E8B2" w:rsidR="00FA6FC6" w:rsidRDefault="00FA6FC6">
        <w:pPr>
          <w:pStyle w:val="Footer"/>
          <w:jc w:val="center"/>
        </w:pPr>
        <w:r>
          <w:fldChar w:fldCharType="begin"/>
        </w:r>
        <w:r>
          <w:instrText>PAGE   \* MERGEFORMAT</w:instrText>
        </w:r>
        <w:r>
          <w:fldChar w:fldCharType="separate"/>
        </w:r>
        <w:r w:rsidR="00795596">
          <w:rPr>
            <w:noProof/>
          </w:rPr>
          <w:t>31</w:t>
        </w:r>
        <w:r>
          <w:fldChar w:fldCharType="end"/>
        </w:r>
      </w:p>
    </w:sdtContent>
  </w:sdt>
  <w:p w14:paraId="2E557044" w14:textId="77777777" w:rsidR="00FA6FC6" w:rsidRDefault="00FA6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CFF86E" w14:textId="77777777" w:rsidR="00EA3446" w:rsidRDefault="00EA3446" w:rsidP="001B768B">
      <w:pPr>
        <w:spacing w:after="0" w:line="240" w:lineRule="auto"/>
      </w:pPr>
      <w:r>
        <w:separator/>
      </w:r>
    </w:p>
  </w:footnote>
  <w:footnote w:type="continuationSeparator" w:id="0">
    <w:p w14:paraId="0D52F98A" w14:textId="77777777" w:rsidR="00EA3446" w:rsidRDefault="00EA3446"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Heading1"/>
      <w:lvlText w:val="%1"/>
      <w:lvlJc w:val="left"/>
      <w:pPr>
        <w:ind w:left="2984" w:hanging="432"/>
      </w:pPr>
    </w:lvl>
    <w:lvl w:ilvl="1">
      <w:start w:val="1"/>
      <w:numFmt w:val="decimal"/>
      <w:pStyle w:val="Heading2"/>
      <w:lvlText w:val="%1.%2"/>
      <w:lvlJc w:val="left"/>
      <w:pPr>
        <w:ind w:left="201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Tit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DE3349E"/>
    <w:multiLevelType w:val="hybridMultilevel"/>
    <w:tmpl w:val="9C529B60"/>
    <w:lvl w:ilvl="0" w:tplc="87EAB524">
      <w:numFmt w:val="bullet"/>
      <w:lvlText w:val="-"/>
      <w:lvlJc w:val="left"/>
      <w:pPr>
        <w:ind w:left="720" w:hanging="360"/>
      </w:pPr>
      <w:rPr>
        <w:rFonts w:ascii="Times New Roman" w:eastAsiaTheme="minorHAnsi" w:hAnsi="Times New Roman" w:cs="Times New Roman" w:hint="default"/>
      </w:rPr>
    </w:lvl>
    <w:lvl w:ilvl="1" w:tplc="04050003">
      <w:start w:val="1"/>
      <w:numFmt w:val="bullet"/>
      <w:lvlText w:val="o"/>
      <w:lvlJc w:val="left"/>
      <w:pPr>
        <w:ind w:left="135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abstractNum w:abstractNumId="12" w15:restartNumberingAfterBreak="0">
    <w:nsid w:val="507276E9"/>
    <w:multiLevelType w:val="hybridMultilevel"/>
    <w:tmpl w:val="B0D4402A"/>
    <w:lvl w:ilvl="0" w:tplc="27F08C38">
      <w:numFmt w:val="bullet"/>
      <w:lvlText w:val="-"/>
      <w:lvlJc w:val="left"/>
      <w:pPr>
        <w:ind w:left="927" w:hanging="360"/>
      </w:pPr>
      <w:rPr>
        <w:rFonts w:ascii="Times New Roman" w:eastAsiaTheme="minorHAnsi" w:hAnsi="Times New Roman" w:cs="Times New Roman" w:hint="default"/>
      </w:rPr>
    </w:lvl>
    <w:lvl w:ilvl="1" w:tplc="04050003" w:tentative="1">
      <w:start w:val="1"/>
      <w:numFmt w:val="bullet"/>
      <w:lvlText w:val="o"/>
      <w:lvlJc w:val="left"/>
      <w:pPr>
        <w:ind w:left="1647" w:hanging="360"/>
      </w:pPr>
      <w:rPr>
        <w:rFonts w:ascii="Courier New" w:hAnsi="Courier New" w:cs="Courier New" w:hint="default"/>
      </w:rPr>
    </w:lvl>
    <w:lvl w:ilvl="2" w:tplc="04050005" w:tentative="1">
      <w:start w:val="1"/>
      <w:numFmt w:val="bullet"/>
      <w:lvlText w:val=""/>
      <w:lvlJc w:val="left"/>
      <w:pPr>
        <w:ind w:left="2367" w:hanging="360"/>
      </w:pPr>
      <w:rPr>
        <w:rFonts w:ascii="Wingdings" w:hAnsi="Wingdings" w:hint="default"/>
      </w:rPr>
    </w:lvl>
    <w:lvl w:ilvl="3" w:tplc="04050001" w:tentative="1">
      <w:start w:val="1"/>
      <w:numFmt w:val="bullet"/>
      <w:lvlText w:val=""/>
      <w:lvlJc w:val="left"/>
      <w:pPr>
        <w:ind w:left="3087" w:hanging="360"/>
      </w:pPr>
      <w:rPr>
        <w:rFonts w:ascii="Symbol" w:hAnsi="Symbol" w:hint="default"/>
      </w:rPr>
    </w:lvl>
    <w:lvl w:ilvl="4" w:tplc="04050003" w:tentative="1">
      <w:start w:val="1"/>
      <w:numFmt w:val="bullet"/>
      <w:lvlText w:val="o"/>
      <w:lvlJc w:val="left"/>
      <w:pPr>
        <w:ind w:left="3807" w:hanging="360"/>
      </w:pPr>
      <w:rPr>
        <w:rFonts w:ascii="Courier New" w:hAnsi="Courier New" w:cs="Courier New" w:hint="default"/>
      </w:rPr>
    </w:lvl>
    <w:lvl w:ilvl="5" w:tplc="04050005" w:tentative="1">
      <w:start w:val="1"/>
      <w:numFmt w:val="bullet"/>
      <w:lvlText w:val=""/>
      <w:lvlJc w:val="left"/>
      <w:pPr>
        <w:ind w:left="4527" w:hanging="360"/>
      </w:pPr>
      <w:rPr>
        <w:rFonts w:ascii="Wingdings" w:hAnsi="Wingdings" w:hint="default"/>
      </w:rPr>
    </w:lvl>
    <w:lvl w:ilvl="6" w:tplc="04050001" w:tentative="1">
      <w:start w:val="1"/>
      <w:numFmt w:val="bullet"/>
      <w:lvlText w:val=""/>
      <w:lvlJc w:val="left"/>
      <w:pPr>
        <w:ind w:left="5247" w:hanging="360"/>
      </w:pPr>
      <w:rPr>
        <w:rFonts w:ascii="Symbol" w:hAnsi="Symbol" w:hint="default"/>
      </w:rPr>
    </w:lvl>
    <w:lvl w:ilvl="7" w:tplc="04050003" w:tentative="1">
      <w:start w:val="1"/>
      <w:numFmt w:val="bullet"/>
      <w:lvlText w:val="o"/>
      <w:lvlJc w:val="left"/>
      <w:pPr>
        <w:ind w:left="5967" w:hanging="360"/>
      </w:pPr>
      <w:rPr>
        <w:rFonts w:ascii="Courier New" w:hAnsi="Courier New" w:cs="Courier New" w:hint="default"/>
      </w:rPr>
    </w:lvl>
    <w:lvl w:ilvl="8" w:tplc="04050005" w:tentative="1">
      <w:start w:val="1"/>
      <w:numFmt w:val="bullet"/>
      <w:lvlText w:val=""/>
      <w:lvlJc w:val="left"/>
      <w:pPr>
        <w:ind w:left="6687"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8"/>
  </w:num>
  <w:num w:numId="12">
    <w:abstractNumId w:val="4"/>
  </w:num>
  <w:num w:numId="13">
    <w:abstractNumId w:val="5"/>
  </w:num>
  <w:num w:numId="14">
    <w:abstractNumId w:val="9"/>
  </w:num>
  <w:num w:numId="15">
    <w:abstractNumId w:val="12"/>
  </w:num>
  <w:num w:numId="1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atislav.harabis Harabiš">
    <w15:presenceInfo w15:providerId="Windows Live" w15:userId="999ec3338f815f76"/>
  </w15:person>
  <w15:person w15:author="kristyna.labudova@gmail.com">
    <w15:presenceInfo w15:providerId="Windows Live" w15:userId="b1abfe43dac85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345A9"/>
    <w:rsid w:val="00042200"/>
    <w:rsid w:val="000477DF"/>
    <w:rsid w:val="00053ED1"/>
    <w:rsid w:val="0005530D"/>
    <w:rsid w:val="00056ADC"/>
    <w:rsid w:val="000727F0"/>
    <w:rsid w:val="0009764B"/>
    <w:rsid w:val="000A74C4"/>
    <w:rsid w:val="000B058C"/>
    <w:rsid w:val="000B4DA3"/>
    <w:rsid w:val="000C3A94"/>
    <w:rsid w:val="000C7E51"/>
    <w:rsid w:val="000D12B0"/>
    <w:rsid w:val="000D1659"/>
    <w:rsid w:val="000D1B8B"/>
    <w:rsid w:val="000D591A"/>
    <w:rsid w:val="000E24FD"/>
    <w:rsid w:val="000F657D"/>
    <w:rsid w:val="000F69E1"/>
    <w:rsid w:val="0010786F"/>
    <w:rsid w:val="001158F6"/>
    <w:rsid w:val="00134C09"/>
    <w:rsid w:val="0014184E"/>
    <w:rsid w:val="00141AD1"/>
    <w:rsid w:val="0014356C"/>
    <w:rsid w:val="00151F04"/>
    <w:rsid w:val="00161620"/>
    <w:rsid w:val="00186F42"/>
    <w:rsid w:val="00187975"/>
    <w:rsid w:val="00192610"/>
    <w:rsid w:val="00196495"/>
    <w:rsid w:val="001A2B04"/>
    <w:rsid w:val="001A68ED"/>
    <w:rsid w:val="001B36D1"/>
    <w:rsid w:val="001B5BBD"/>
    <w:rsid w:val="001B768B"/>
    <w:rsid w:val="001C226C"/>
    <w:rsid w:val="001D0B1B"/>
    <w:rsid w:val="001D328B"/>
    <w:rsid w:val="001E4A67"/>
    <w:rsid w:val="001E6398"/>
    <w:rsid w:val="001F4345"/>
    <w:rsid w:val="001F4CB1"/>
    <w:rsid w:val="001F6C8D"/>
    <w:rsid w:val="002229B5"/>
    <w:rsid w:val="00227CEB"/>
    <w:rsid w:val="00250C43"/>
    <w:rsid w:val="00262B1E"/>
    <w:rsid w:val="00267436"/>
    <w:rsid w:val="00285F74"/>
    <w:rsid w:val="00297606"/>
    <w:rsid w:val="00297FF5"/>
    <w:rsid w:val="002A302B"/>
    <w:rsid w:val="002A6213"/>
    <w:rsid w:val="002A69DE"/>
    <w:rsid w:val="002E0ECB"/>
    <w:rsid w:val="002E110C"/>
    <w:rsid w:val="002F13E2"/>
    <w:rsid w:val="002F5D82"/>
    <w:rsid w:val="00305B16"/>
    <w:rsid w:val="00316F6D"/>
    <w:rsid w:val="00326EA3"/>
    <w:rsid w:val="00330508"/>
    <w:rsid w:val="00345854"/>
    <w:rsid w:val="00345A23"/>
    <w:rsid w:val="0035167E"/>
    <w:rsid w:val="0035173D"/>
    <w:rsid w:val="003671C7"/>
    <w:rsid w:val="0037630B"/>
    <w:rsid w:val="0037649D"/>
    <w:rsid w:val="00376E89"/>
    <w:rsid w:val="00382B20"/>
    <w:rsid w:val="003929D6"/>
    <w:rsid w:val="003936F2"/>
    <w:rsid w:val="00394B38"/>
    <w:rsid w:val="003B1790"/>
    <w:rsid w:val="003B5EDF"/>
    <w:rsid w:val="003B66AC"/>
    <w:rsid w:val="003C4666"/>
    <w:rsid w:val="003C77B5"/>
    <w:rsid w:val="003D63BF"/>
    <w:rsid w:val="003F25E9"/>
    <w:rsid w:val="003F6A2E"/>
    <w:rsid w:val="004063C3"/>
    <w:rsid w:val="00406C22"/>
    <w:rsid w:val="00406FDB"/>
    <w:rsid w:val="00415254"/>
    <w:rsid w:val="004229E3"/>
    <w:rsid w:val="00423D81"/>
    <w:rsid w:val="00443501"/>
    <w:rsid w:val="00446843"/>
    <w:rsid w:val="004471AA"/>
    <w:rsid w:val="00452F02"/>
    <w:rsid w:val="00463A07"/>
    <w:rsid w:val="004660EB"/>
    <w:rsid w:val="004827C7"/>
    <w:rsid w:val="0048617D"/>
    <w:rsid w:val="004864A9"/>
    <w:rsid w:val="00495ECA"/>
    <w:rsid w:val="004A00CB"/>
    <w:rsid w:val="004B0B26"/>
    <w:rsid w:val="004B6F00"/>
    <w:rsid w:val="004C4704"/>
    <w:rsid w:val="004C54C3"/>
    <w:rsid w:val="004D551C"/>
    <w:rsid w:val="004F0809"/>
    <w:rsid w:val="005001C4"/>
    <w:rsid w:val="00513BF7"/>
    <w:rsid w:val="0053352B"/>
    <w:rsid w:val="00542932"/>
    <w:rsid w:val="005533AB"/>
    <w:rsid w:val="0055442B"/>
    <w:rsid w:val="005558FF"/>
    <w:rsid w:val="00557621"/>
    <w:rsid w:val="005803A8"/>
    <w:rsid w:val="00583946"/>
    <w:rsid w:val="00595782"/>
    <w:rsid w:val="00596B35"/>
    <w:rsid w:val="005A25A0"/>
    <w:rsid w:val="005A723C"/>
    <w:rsid w:val="005B0BAA"/>
    <w:rsid w:val="005C1A74"/>
    <w:rsid w:val="005F11C5"/>
    <w:rsid w:val="005F76C3"/>
    <w:rsid w:val="00626260"/>
    <w:rsid w:val="0064059E"/>
    <w:rsid w:val="00640D50"/>
    <w:rsid w:val="006533F0"/>
    <w:rsid w:val="00692BF3"/>
    <w:rsid w:val="006A476D"/>
    <w:rsid w:val="006C3E7F"/>
    <w:rsid w:val="006C468D"/>
    <w:rsid w:val="006E0B61"/>
    <w:rsid w:val="006E7F01"/>
    <w:rsid w:val="006F0939"/>
    <w:rsid w:val="006F78FC"/>
    <w:rsid w:val="00704955"/>
    <w:rsid w:val="0071057B"/>
    <w:rsid w:val="0071711C"/>
    <w:rsid w:val="00723843"/>
    <w:rsid w:val="00723AFE"/>
    <w:rsid w:val="007312DC"/>
    <w:rsid w:val="00731475"/>
    <w:rsid w:val="007371E1"/>
    <w:rsid w:val="00747EF0"/>
    <w:rsid w:val="00770194"/>
    <w:rsid w:val="00776A25"/>
    <w:rsid w:val="00781799"/>
    <w:rsid w:val="0079105D"/>
    <w:rsid w:val="00795596"/>
    <w:rsid w:val="007B5A86"/>
    <w:rsid w:val="007B7FC6"/>
    <w:rsid w:val="007C086A"/>
    <w:rsid w:val="007C7BEC"/>
    <w:rsid w:val="007D1747"/>
    <w:rsid w:val="007E1142"/>
    <w:rsid w:val="007E373F"/>
    <w:rsid w:val="00802138"/>
    <w:rsid w:val="0081248E"/>
    <w:rsid w:val="00821473"/>
    <w:rsid w:val="0083572D"/>
    <w:rsid w:val="00856457"/>
    <w:rsid w:val="00857F77"/>
    <w:rsid w:val="00864A57"/>
    <w:rsid w:val="00887268"/>
    <w:rsid w:val="0089226F"/>
    <w:rsid w:val="008A78EB"/>
    <w:rsid w:val="008B0BFA"/>
    <w:rsid w:val="008B487C"/>
    <w:rsid w:val="008B5541"/>
    <w:rsid w:val="008C1CDE"/>
    <w:rsid w:val="008C51FA"/>
    <w:rsid w:val="008C5ED3"/>
    <w:rsid w:val="008E0A01"/>
    <w:rsid w:val="008E15F1"/>
    <w:rsid w:val="008E1F49"/>
    <w:rsid w:val="008E2387"/>
    <w:rsid w:val="008E23F8"/>
    <w:rsid w:val="008E75AA"/>
    <w:rsid w:val="009009DB"/>
    <w:rsid w:val="00901002"/>
    <w:rsid w:val="009029E3"/>
    <w:rsid w:val="0090402A"/>
    <w:rsid w:val="00914E66"/>
    <w:rsid w:val="00925540"/>
    <w:rsid w:val="00932F5A"/>
    <w:rsid w:val="00934B27"/>
    <w:rsid w:val="00940D59"/>
    <w:rsid w:val="00944698"/>
    <w:rsid w:val="00947848"/>
    <w:rsid w:val="00955B31"/>
    <w:rsid w:val="009660CE"/>
    <w:rsid w:val="0097265F"/>
    <w:rsid w:val="00980D68"/>
    <w:rsid w:val="009959E3"/>
    <w:rsid w:val="009D3147"/>
    <w:rsid w:val="009F606E"/>
    <w:rsid w:val="00A15546"/>
    <w:rsid w:val="00A2002A"/>
    <w:rsid w:val="00A204E5"/>
    <w:rsid w:val="00A2559F"/>
    <w:rsid w:val="00A35C9A"/>
    <w:rsid w:val="00A370A0"/>
    <w:rsid w:val="00A55254"/>
    <w:rsid w:val="00A56116"/>
    <w:rsid w:val="00A57DD2"/>
    <w:rsid w:val="00A946E1"/>
    <w:rsid w:val="00AA163B"/>
    <w:rsid w:val="00AB36EE"/>
    <w:rsid w:val="00AB4A21"/>
    <w:rsid w:val="00AC2123"/>
    <w:rsid w:val="00AC3DF8"/>
    <w:rsid w:val="00AC556E"/>
    <w:rsid w:val="00AD17E5"/>
    <w:rsid w:val="00AD727D"/>
    <w:rsid w:val="00AF44C2"/>
    <w:rsid w:val="00B2718E"/>
    <w:rsid w:val="00B51B21"/>
    <w:rsid w:val="00B52149"/>
    <w:rsid w:val="00B563CE"/>
    <w:rsid w:val="00B572BF"/>
    <w:rsid w:val="00B60DB2"/>
    <w:rsid w:val="00B82DFE"/>
    <w:rsid w:val="00B846E9"/>
    <w:rsid w:val="00BA57B3"/>
    <w:rsid w:val="00BA5F1E"/>
    <w:rsid w:val="00BB0DC8"/>
    <w:rsid w:val="00BC2F0E"/>
    <w:rsid w:val="00BC491B"/>
    <w:rsid w:val="00BC4B33"/>
    <w:rsid w:val="00BC6622"/>
    <w:rsid w:val="00BD2B5E"/>
    <w:rsid w:val="00BD2F14"/>
    <w:rsid w:val="00BD3167"/>
    <w:rsid w:val="00BF4074"/>
    <w:rsid w:val="00C0404A"/>
    <w:rsid w:val="00C04323"/>
    <w:rsid w:val="00C178D8"/>
    <w:rsid w:val="00C24105"/>
    <w:rsid w:val="00C564DF"/>
    <w:rsid w:val="00C57EA5"/>
    <w:rsid w:val="00C62E2D"/>
    <w:rsid w:val="00C6515C"/>
    <w:rsid w:val="00C86EBD"/>
    <w:rsid w:val="00C93208"/>
    <w:rsid w:val="00C94A4D"/>
    <w:rsid w:val="00CA3031"/>
    <w:rsid w:val="00CA5E01"/>
    <w:rsid w:val="00CC53EE"/>
    <w:rsid w:val="00CD4639"/>
    <w:rsid w:val="00CD7C39"/>
    <w:rsid w:val="00CE0677"/>
    <w:rsid w:val="00CE1BFE"/>
    <w:rsid w:val="00CE48ED"/>
    <w:rsid w:val="00CE677C"/>
    <w:rsid w:val="00D222E3"/>
    <w:rsid w:val="00D25E0B"/>
    <w:rsid w:val="00D26CA8"/>
    <w:rsid w:val="00D52444"/>
    <w:rsid w:val="00D63169"/>
    <w:rsid w:val="00D63D85"/>
    <w:rsid w:val="00D66C6F"/>
    <w:rsid w:val="00D76DB5"/>
    <w:rsid w:val="00D80361"/>
    <w:rsid w:val="00D978D7"/>
    <w:rsid w:val="00DA6180"/>
    <w:rsid w:val="00DA7B95"/>
    <w:rsid w:val="00DC1818"/>
    <w:rsid w:val="00DD3711"/>
    <w:rsid w:val="00DD39F1"/>
    <w:rsid w:val="00DE3A5C"/>
    <w:rsid w:val="00DE5734"/>
    <w:rsid w:val="00E00C64"/>
    <w:rsid w:val="00E07132"/>
    <w:rsid w:val="00E07307"/>
    <w:rsid w:val="00E077F7"/>
    <w:rsid w:val="00E21BA3"/>
    <w:rsid w:val="00E3543B"/>
    <w:rsid w:val="00E36773"/>
    <w:rsid w:val="00E41AEC"/>
    <w:rsid w:val="00E4534C"/>
    <w:rsid w:val="00E50DFC"/>
    <w:rsid w:val="00E844AE"/>
    <w:rsid w:val="00E909BB"/>
    <w:rsid w:val="00E93C95"/>
    <w:rsid w:val="00EA04EE"/>
    <w:rsid w:val="00EA3446"/>
    <w:rsid w:val="00EB6103"/>
    <w:rsid w:val="00EC2D00"/>
    <w:rsid w:val="00EC4001"/>
    <w:rsid w:val="00ED1590"/>
    <w:rsid w:val="00EF24B6"/>
    <w:rsid w:val="00EF5F0C"/>
    <w:rsid w:val="00EF77FD"/>
    <w:rsid w:val="00F20E4C"/>
    <w:rsid w:val="00F2511B"/>
    <w:rsid w:val="00F27757"/>
    <w:rsid w:val="00F60730"/>
    <w:rsid w:val="00F629A1"/>
    <w:rsid w:val="00F73F14"/>
    <w:rsid w:val="00FA1CBF"/>
    <w:rsid w:val="00FA3328"/>
    <w:rsid w:val="00FA6FC6"/>
    <w:rsid w:val="00FB62D9"/>
    <w:rsid w:val="00FC45BA"/>
    <w:rsid w:val="00FC6B7C"/>
    <w:rsid w:val="00FD7D99"/>
    <w:rsid w:val="00FE323A"/>
    <w:rsid w:val="00FE7FF3"/>
    <w:rsid w:val="00FF0033"/>
    <w:rsid w:val="00FF1735"/>
    <w:rsid w:val="00FF6DC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F2409"/>
  <w15:chartTrackingRefBased/>
  <w15:docId w15:val="{6D1615A2-02CE-4DEA-A6A2-EF181F757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První odstavec"/>
    <w:next w:val="NoSpacing"/>
    <w:qFormat/>
    <w:rsid w:val="00B563CE"/>
    <w:pPr>
      <w:spacing w:line="312"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Heading2">
    <w:name w:val="heading 2"/>
    <w:basedOn w:val="Normal"/>
    <w:next w:val="Normal"/>
    <w:link w:val="Heading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8E23F8"/>
    <w:rPr>
      <w:rFonts w:ascii="Times New Roman" w:eastAsiaTheme="majorEastAsia" w:hAnsi="Times New Roman" w:cstheme="majorBidi"/>
      <w:spacing w:val="-10"/>
      <w:kern w:val="28"/>
      <w:sz w:val="40"/>
      <w:szCs w:val="56"/>
    </w:rPr>
  </w:style>
  <w:style w:type="character" w:customStyle="1" w:styleId="Heading2Char">
    <w:name w:val="Heading 2 Char"/>
    <w:basedOn w:val="DefaultParagraphFont"/>
    <w:link w:val="Heading2"/>
    <w:uiPriority w:val="9"/>
    <w:rsid w:val="00F629A1"/>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DE3A5C"/>
    <w:rPr>
      <w:rFonts w:ascii="Times New Roman" w:eastAsiaTheme="majorEastAsia" w:hAnsi="Times New Roman" w:cstheme="majorBidi"/>
      <w:b/>
      <w:smallCaps/>
      <w:color w:val="000000" w:themeColor="text1"/>
      <w:sz w:val="28"/>
      <w:szCs w:val="32"/>
    </w:rPr>
  </w:style>
  <w:style w:type="character" w:customStyle="1" w:styleId="Heading3Char">
    <w:name w:val="Heading 3 Char"/>
    <w:basedOn w:val="DefaultParagraphFont"/>
    <w:link w:val="Heading3"/>
    <w:uiPriority w:val="9"/>
    <w:rsid w:val="00F629A1"/>
    <w:rPr>
      <w:rFonts w:ascii="Times New Roman" w:eastAsiaTheme="majorEastAsia" w:hAnsi="Times New Roman" w:cstheme="majorBidi"/>
      <w:sz w:val="28"/>
      <w:szCs w:val="24"/>
    </w:rPr>
  </w:style>
  <w:style w:type="character" w:styleId="PlaceholderText">
    <w:name w:val="Placeholder Text"/>
    <w:basedOn w:val="DefaultParagraphFont"/>
    <w:uiPriority w:val="99"/>
    <w:semiHidden/>
    <w:rsid w:val="004864A9"/>
    <w:rPr>
      <w:color w:val="808080"/>
    </w:rPr>
  </w:style>
  <w:style w:type="table" w:styleId="TableGrid">
    <w:name w:val="Table Grid"/>
    <w:basedOn w:val="TableNormal"/>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51B21"/>
    <w:pPr>
      <w:spacing w:after="200" w:line="240" w:lineRule="auto"/>
    </w:pPr>
    <w:rPr>
      <w:i/>
      <w:iCs/>
      <w:sz w:val="22"/>
      <w:szCs w:val="18"/>
    </w:rPr>
  </w:style>
  <w:style w:type="paragraph" w:styleId="ListParagraph">
    <w:name w:val="List Paragraph"/>
    <w:basedOn w:val="Normal"/>
    <w:uiPriority w:val="34"/>
    <w:qFormat/>
    <w:rsid w:val="000D1659"/>
    <w:pPr>
      <w:ind w:left="720"/>
      <w:contextualSpacing/>
    </w:pPr>
  </w:style>
  <w:style w:type="character" w:customStyle="1" w:styleId="Heading4Char">
    <w:name w:val="Heading 4 Char"/>
    <w:basedOn w:val="DefaultParagraphFont"/>
    <w:link w:val="Heading4"/>
    <w:uiPriority w:val="9"/>
    <w:rsid w:val="008E15F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8C5ED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C5ED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TOC1">
    <w:name w:val="toc 1"/>
    <w:basedOn w:val="Normal"/>
    <w:next w:val="Normal"/>
    <w:autoRedefine/>
    <w:uiPriority w:val="39"/>
    <w:unhideWhenUsed/>
    <w:rsid w:val="004B6F00"/>
    <w:pPr>
      <w:spacing w:after="100"/>
    </w:pPr>
  </w:style>
  <w:style w:type="paragraph" w:styleId="TOC2">
    <w:name w:val="toc 2"/>
    <w:basedOn w:val="Normal"/>
    <w:next w:val="Normal"/>
    <w:autoRedefine/>
    <w:uiPriority w:val="39"/>
    <w:unhideWhenUsed/>
    <w:rsid w:val="004B6F00"/>
    <w:pPr>
      <w:spacing w:after="100"/>
      <w:ind w:left="240"/>
    </w:pPr>
  </w:style>
  <w:style w:type="paragraph" w:styleId="TOC3">
    <w:name w:val="toc 3"/>
    <w:basedOn w:val="Normal"/>
    <w:next w:val="Normal"/>
    <w:autoRedefine/>
    <w:uiPriority w:val="39"/>
    <w:unhideWhenUsed/>
    <w:rsid w:val="004B6F00"/>
    <w:pPr>
      <w:spacing w:after="100"/>
      <w:ind w:left="480"/>
    </w:pPr>
  </w:style>
  <w:style w:type="character" w:styleId="Hyperlink">
    <w:name w:val="Hyperlink"/>
    <w:basedOn w:val="DefaultParagraphFont"/>
    <w:uiPriority w:val="99"/>
    <w:unhideWhenUsed/>
    <w:rsid w:val="004B6F00"/>
    <w:rPr>
      <w:color w:val="0563C1" w:themeColor="hyperlink"/>
      <w:u w:val="single"/>
    </w:rPr>
  </w:style>
  <w:style w:type="paragraph" w:styleId="Header">
    <w:name w:val="header"/>
    <w:basedOn w:val="Normal"/>
    <w:link w:val="HeaderChar"/>
    <w:uiPriority w:val="99"/>
    <w:unhideWhenUsed/>
    <w:rsid w:val="001B76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768B"/>
    <w:rPr>
      <w:rFonts w:ascii="Times New Roman" w:hAnsi="Times New Roman"/>
      <w:sz w:val="24"/>
    </w:rPr>
  </w:style>
  <w:style w:type="paragraph" w:styleId="Footer">
    <w:name w:val="footer"/>
    <w:basedOn w:val="Normal"/>
    <w:link w:val="FooterChar"/>
    <w:uiPriority w:val="99"/>
    <w:unhideWhenUsed/>
    <w:rsid w:val="001B76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768B"/>
    <w:rPr>
      <w:rFonts w:ascii="Times New Roman" w:hAnsi="Times New Roman"/>
      <w:sz w:val="24"/>
    </w:rPr>
  </w:style>
  <w:style w:type="paragraph" w:styleId="TableofFigures">
    <w:name w:val="table of figures"/>
    <w:basedOn w:val="Normal"/>
    <w:next w:val="Normal"/>
    <w:uiPriority w:val="99"/>
    <w:unhideWhenUsed/>
    <w:rsid w:val="00AC3DF8"/>
    <w:pPr>
      <w:spacing w:after="0"/>
    </w:pPr>
  </w:style>
  <w:style w:type="paragraph" w:styleId="NoSpacing">
    <w:name w:val="No Spacing"/>
    <w:basedOn w:val="Normal"/>
    <w:uiPriority w:val="1"/>
    <w:qFormat/>
    <w:rsid w:val="00B563CE"/>
    <w:pPr>
      <w:spacing w:after="0"/>
      <w:ind w:firstLine="0"/>
    </w:pPr>
  </w:style>
  <w:style w:type="character" w:styleId="CommentReference">
    <w:name w:val="annotation reference"/>
    <w:basedOn w:val="DefaultParagraphFont"/>
    <w:uiPriority w:val="99"/>
    <w:semiHidden/>
    <w:unhideWhenUsed/>
    <w:rsid w:val="00267436"/>
    <w:rPr>
      <w:sz w:val="16"/>
      <w:szCs w:val="16"/>
    </w:rPr>
  </w:style>
  <w:style w:type="paragraph" w:styleId="CommentText">
    <w:name w:val="annotation text"/>
    <w:basedOn w:val="Normal"/>
    <w:link w:val="CommentTextChar"/>
    <w:uiPriority w:val="99"/>
    <w:semiHidden/>
    <w:unhideWhenUsed/>
    <w:rsid w:val="00267436"/>
    <w:pPr>
      <w:spacing w:line="240" w:lineRule="auto"/>
    </w:pPr>
    <w:rPr>
      <w:sz w:val="20"/>
      <w:szCs w:val="20"/>
    </w:rPr>
  </w:style>
  <w:style w:type="character" w:customStyle="1" w:styleId="CommentTextChar">
    <w:name w:val="Comment Text Char"/>
    <w:basedOn w:val="DefaultParagraphFont"/>
    <w:link w:val="CommentText"/>
    <w:uiPriority w:val="99"/>
    <w:semiHidden/>
    <w:rsid w:val="002674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7436"/>
    <w:rPr>
      <w:b/>
      <w:bCs/>
    </w:rPr>
  </w:style>
  <w:style w:type="character" w:customStyle="1" w:styleId="CommentSubjectChar">
    <w:name w:val="Comment Subject Char"/>
    <w:basedOn w:val="CommentTextChar"/>
    <w:link w:val="CommentSubject"/>
    <w:uiPriority w:val="99"/>
    <w:semiHidden/>
    <w:rsid w:val="00267436"/>
    <w:rPr>
      <w:rFonts w:ascii="Times New Roman" w:hAnsi="Times New Roman"/>
      <w:b/>
      <w:bCs/>
      <w:sz w:val="20"/>
      <w:szCs w:val="20"/>
    </w:rPr>
  </w:style>
  <w:style w:type="paragraph" w:styleId="BalloonText">
    <w:name w:val="Balloon Text"/>
    <w:basedOn w:val="Normal"/>
    <w:link w:val="BalloonTextChar"/>
    <w:uiPriority w:val="99"/>
    <w:semiHidden/>
    <w:unhideWhenUsed/>
    <w:rsid w:val="00267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7436"/>
    <w:rPr>
      <w:rFonts w:ascii="Segoe UI" w:hAnsi="Segoe UI" w:cs="Segoe UI"/>
      <w:sz w:val="18"/>
      <w:szCs w:val="18"/>
    </w:rPr>
  </w:style>
  <w:style w:type="character" w:customStyle="1" w:styleId="apple-converted-space">
    <w:name w:val="apple-converted-space"/>
    <w:basedOn w:val="DefaultParagraphFont"/>
    <w:rsid w:val="00E21BA3"/>
  </w:style>
  <w:style w:type="table" w:styleId="PlainTable3">
    <w:name w:val="Plain Table 3"/>
    <w:basedOn w:val="TableNormal"/>
    <w:uiPriority w:val="43"/>
    <w:rsid w:val="00CD463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CD4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CD463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CD463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CD463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D463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072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727F0"/>
    <w:rPr>
      <w:rFonts w:ascii="Courier New" w:eastAsia="Times New Roman" w:hAnsi="Courier New" w:cs="Courier New"/>
      <w:sz w:val="20"/>
      <w:szCs w:val="20"/>
      <w:lang w:val="en-US"/>
    </w:rPr>
  </w:style>
  <w:style w:type="character" w:customStyle="1" w:styleId="keyword">
    <w:name w:val="keyword"/>
    <w:basedOn w:val="DefaultParagraphFont"/>
    <w:rsid w:val="000727F0"/>
  </w:style>
  <w:style w:type="character" w:customStyle="1" w:styleId="identifier">
    <w:name w:val="identifier"/>
    <w:basedOn w:val="DefaultParagraphFont"/>
    <w:rsid w:val="000727F0"/>
  </w:style>
  <w:style w:type="character" w:customStyle="1" w:styleId="parameter">
    <w:name w:val="parameter"/>
    <w:basedOn w:val="DefaultParagraphFont"/>
    <w:rsid w:val="000727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098374">
      <w:bodyDiv w:val="1"/>
      <w:marLeft w:val="0"/>
      <w:marRight w:val="0"/>
      <w:marTop w:val="0"/>
      <w:marBottom w:val="0"/>
      <w:divBdr>
        <w:top w:val="none" w:sz="0" w:space="0" w:color="auto"/>
        <w:left w:val="none" w:sz="0" w:space="0" w:color="auto"/>
        <w:bottom w:val="none" w:sz="0" w:space="0" w:color="auto"/>
        <w:right w:val="none" w:sz="0" w:space="0" w:color="auto"/>
      </w:divBdr>
    </w:div>
    <w:div w:id="1811435988">
      <w:bodyDiv w:val="1"/>
      <w:marLeft w:val="0"/>
      <w:marRight w:val="0"/>
      <w:marTop w:val="0"/>
      <w:marBottom w:val="0"/>
      <w:divBdr>
        <w:top w:val="none" w:sz="0" w:space="0" w:color="auto"/>
        <w:left w:val="none" w:sz="0" w:space="0" w:color="auto"/>
        <w:bottom w:val="none" w:sz="0" w:space="0" w:color="auto"/>
        <w:right w:val="none" w:sz="0" w:space="0" w:color="auto"/>
      </w:divBdr>
    </w:div>
    <w:div w:id="1894345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62062-5FE5-49A9-965B-FFA467EBC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36</Pages>
  <Words>20628</Words>
  <Characters>117586</Characters>
  <Application>Microsoft Office Word</Application>
  <DocSecurity>0</DocSecurity>
  <Lines>979</Lines>
  <Paragraphs>275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137939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Labudová Kristýna</cp:lastModifiedBy>
  <cp:revision>2</cp:revision>
  <cp:lastPrinted>2017-01-04T10:13:00Z</cp:lastPrinted>
  <dcterms:created xsi:type="dcterms:W3CDTF">2017-04-06T14:58:00Z</dcterms:created>
  <dcterms:modified xsi:type="dcterms:W3CDTF">2017-04-10T16:01:00Z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http://www.zotero.org/styles/iso690-numeric-brackets-cs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http://www.zotero.org/styles/iso690-author-date-cs</vt:lpwstr>
  </property>
  <property fmtid="{D5CDD505-2E9C-101B-9397-08002B2CF9AE}" pid="16" name="Mendeley Recent Style Name 5_1">
    <vt:lpwstr>ISO-690 (author-date, Czech)</vt:lpwstr>
  </property>
  <property fmtid="{D5CDD505-2E9C-101B-9397-08002B2CF9AE}" pid="17" name="Mendeley Recent Style Id 6_1">
    <vt:lpwstr>http://csl.mendeley.com/styles/6947853/iso690-author-date-FM-VSE</vt:lpwstr>
  </property>
  <property fmtid="{D5CDD505-2E9C-101B-9397-08002B2CF9AE}" pid="18" name="Mendeley Recent Style Name 6_1">
    <vt:lpwstr>ISO-690 (author-date, Czech) upraveno pro FM VŠE</vt:lpwstr>
  </property>
  <property fmtid="{D5CDD505-2E9C-101B-9397-08002B2CF9AE}" pid="19" name="Mendeley Recent Style Id 7_1">
    <vt:lpwstr>http://www.zotero.org/styles/iso690-numeric-brackets-cs</vt:lpwstr>
  </property>
  <property fmtid="{D5CDD505-2E9C-101B-9397-08002B2CF9AE}" pid="20" name="Mendeley Recent Style Name 7_1">
    <vt:lpwstr>ISO-690 (numeric, brackets, Czech)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