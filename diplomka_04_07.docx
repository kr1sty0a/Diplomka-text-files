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charts/chartEx17.xml" ContentType="application/vnd.ms-office.chartex+xml"/>
  <Override PartName="/word/charts/style17.xml" ContentType="application/vnd.ms-office.chartstyle+xml"/>
  <Override PartName="/word/charts/colors17.xml" ContentType="application/vnd.ms-office.chartcolorstyle+xml"/>
  <Override PartName="/word/charts/chartEx18.xml" ContentType="application/vnd.ms-office.chartex+xml"/>
  <Override PartName="/word/charts/style18.xml" ContentType="application/vnd.ms-office.chartstyle+xml"/>
  <Override PartName="/word/charts/colors18.xml" ContentType="application/vnd.ms-office.chartcolorstyle+xml"/>
  <Override PartName="/word/charts/chartEx19.xml" ContentType="application/vnd.ms-office.chartex+xml"/>
  <Override PartName="/word/charts/style19.xml" ContentType="application/vnd.ms-office.chartstyle+xml"/>
  <Override PartName="/word/charts/colors19.xml" ContentType="application/vnd.ms-office.chartcolorstyle+xml"/>
  <Override PartName="/word/charts/chartEx20.xml" ContentType="application/vnd.ms-office.chartex+xml"/>
  <Override PartName="/word/charts/style20.xml" ContentType="application/vnd.ms-office.chartstyle+xml"/>
  <Override PartName="/word/charts/colors20.xml" ContentType="application/vnd.ms-office.chartcolorstyle+xml"/>
  <Override PartName="/word/charts/chartEx21.xml" ContentType="application/vnd.ms-office.chartex+xml"/>
  <Override PartName="/word/charts/style21.xml" ContentType="application/vnd.ms-office.chartstyle+xml"/>
  <Override PartName="/word/charts/colors21.xml" ContentType="application/vnd.ms-office.chartcolorstyle+xml"/>
  <Override PartName="/word/charts/chartEx22.xml" ContentType="application/vnd.ms-office.chartex+xml"/>
  <Override PartName="/word/charts/style22.xml" ContentType="application/vnd.ms-office.chartstyle+xml"/>
  <Override PartName="/word/charts/colors22.xml" ContentType="application/vnd.ms-office.chartcolorstyle+xml"/>
  <Override PartName="/word/charts/chartEx23.xml" ContentType="application/vnd.ms-office.chartex+xml"/>
  <Override PartName="/word/charts/style23.xml" ContentType="application/vnd.ms-office.chartstyle+xml"/>
  <Override PartName="/word/charts/colors23.xml" ContentType="application/vnd.ms-office.chartcolorstyle+xml"/>
  <Override PartName="/word/charts/chartEx24.xml" ContentType="application/vnd.ms-office.chartex+xml"/>
  <Override PartName="/word/charts/style24.xml" ContentType="application/vnd.ms-office.chartstyle+xml"/>
  <Override PartName="/word/charts/colors2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E442C4">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E442C4">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E442C4">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E442C4">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E442C4">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E442C4">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E442C4">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E442C4">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E442C4"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61F4E806" w:rsidR="000F69E1" w:rsidRPr="00262B1E" w:rsidRDefault="000F69E1" w:rsidP="00B563CE">
      <w:pPr>
        <w:pStyle w:val="NoSpacing"/>
      </w:pPr>
      <w:r w:rsidRPr="00262B1E">
        <w:t>Tato práce se zabývá zpracováním obrazu pro účely navádění robotické ruky</w:t>
      </w:r>
      <w:r w:rsidR="00596B35">
        <w:t xml:space="preserve"> po dotykovém displeji zařízení</w:t>
      </w:r>
      <w:r w:rsidRPr="00262B1E">
        <w:t xml:space="preserve">. </w:t>
      </w:r>
      <w:r w:rsidR="005F11C5">
        <w:t xml:space="preserve">Velká část moderních přístrojů, jak ve zdravotnictví, tak v průmyslu, se ovládá pomocí dotykového panelu, či displeje. </w:t>
      </w:r>
      <w:r w:rsidRPr="00262B1E">
        <w:t>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w:t>
      </w:r>
      <w:r w:rsidR="00596B35">
        <w:t xml:space="preserve"> a ostatních zařízení</w:t>
      </w:r>
      <w:r w:rsidR="00E21BA3">
        <w:t>, kte</w:t>
      </w:r>
      <w:r w:rsidR="00596B35">
        <w:t>rých máme v dnešní době třináct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5F11C5">
        <w:t xml:space="preserve">Velkou výhodou je zrychlení a zefektivnění vývoje jako takového. Především u zdravotnické techniky, kde jsou náklady na vývoj obrovské, může znanemat nemalou finanční úsporu a tím vyšší dostupnost zdravotnické techniky, zvlášť v rozvojových zemích. </w:t>
      </w:r>
      <w:r w:rsidR="00723843" w:rsidRPr="00262B1E">
        <w:t xml:space="preserve">Další pozitivum je </w:t>
      </w:r>
      <w:r w:rsidR="005F11C5">
        <w:t>škálovatelnost</w:t>
      </w:r>
      <w:r w:rsidR="00723843" w:rsidRPr="00262B1E">
        <w:t>.</w:t>
      </w:r>
      <w:r w:rsidR="005F11C5">
        <w:t xml:space="preserve">  </w:t>
      </w:r>
    </w:p>
    <w:p w14:paraId="662DF5F9" w14:textId="56D24864" w:rsidR="00BC2F0E" w:rsidRDefault="00BC2F0E" w:rsidP="00B563CE">
      <w:r w:rsidRPr="00262B1E">
        <w:t>Tento robot už je několik let ve fázi vývoje. Robotická ruka je naváděná kamer</w:t>
      </w:r>
      <w:r w:rsidR="00596B35">
        <w:t>ou, která snímá displej</w:t>
      </w:r>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C0CA7E1"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7B54C5E2"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E36773">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E442C4"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AE3AEDE" w:rsidR="006A476D" w:rsidRPr="00262B1E" w:rsidRDefault="006A476D" w:rsidP="007C7BEC">
            <w:pPr>
              <w:pStyle w:val="Caption"/>
              <w:jc w:val="center"/>
            </w:pPr>
            <w:bookmarkStart w:id="54" w:name="_Toc471287821"/>
            <w:r w:rsidRPr="00262B1E">
              <w:t xml:space="preserve">Obr. </w:t>
            </w:r>
            <w:fldSimple w:instr=" SEQ Obr. \* ARABIC ">
              <w:r w:rsidR="00E36773">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4B509EF2"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E36773">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E442C4"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030A580F" w:rsidR="00776A25" w:rsidRPr="00596B35" w:rsidRDefault="00776A25" w:rsidP="00B563CE">
      <w:pPr>
        <w:rPr>
          <w:lang w:val="en-US"/>
        </w:rPr>
      </w:pPr>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r w:rsidR="00596B35">
        <w:t xml:space="preserve">Ačkoli je tato metoda účinná a pomáhá klasifikaci obrazů, je poměrně pomalá a toto negativum převyšuje nad přidanou hodnotou při zpracování v reálném čase. I tak lze použít na při ukládání referenčních snímků do databáze, či </w:t>
      </w:r>
      <w:r w:rsidR="00E909BB">
        <w:rPr>
          <w:lang w:val="en-US"/>
        </w:rPr>
        <w:t>do dokumentace.</w:t>
      </w:r>
    </w:p>
    <w:p w14:paraId="456C5CDE" w14:textId="1C053F27" w:rsidR="00C94A4D" w:rsidRPr="00262B1E" w:rsidRDefault="00596B35" w:rsidP="00C94A4D">
      <w:pPr>
        <w:keepNext/>
        <w:jc w:val="center"/>
      </w:pPr>
      <w:r>
        <w:rPr>
          <w:noProof/>
          <w:lang w:val="en-US"/>
        </w:rPr>
        <w:lastRenderedPageBreak/>
        <w:drawing>
          <wp:inline distT="0" distB="0" distL="0" distR="0" wp14:anchorId="10548653" wp14:editId="6E79003D">
            <wp:extent cx="3162300" cy="58663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race ve výkonovém spektru (5).png"/>
                    <pic:cNvPicPr/>
                  </pic:nvPicPr>
                  <pic:blipFill>
                    <a:blip r:embed="rId20">
                      <a:extLst>
                        <a:ext uri="{28A0092B-C50C-407E-A947-70E740481C1C}">
                          <a14:useLocalDpi xmlns:a14="http://schemas.microsoft.com/office/drawing/2010/main" val="0"/>
                        </a:ext>
                      </a:extLst>
                    </a:blip>
                    <a:stretch>
                      <a:fillRect/>
                    </a:stretch>
                  </pic:blipFill>
                  <pic:spPr>
                    <a:xfrm>
                      <a:off x="0" y="0"/>
                      <a:ext cx="3165882" cy="5872964"/>
                    </a:xfrm>
                    <a:prstGeom prst="rect">
                      <a:avLst/>
                    </a:prstGeom>
                  </pic:spPr>
                </pic:pic>
              </a:graphicData>
            </a:graphic>
          </wp:inline>
        </w:drawing>
      </w:r>
    </w:p>
    <w:p w14:paraId="69338B62" w14:textId="61A04D69" w:rsidR="00316F6D" w:rsidRPr="00262B1E" w:rsidRDefault="00C94A4D" w:rsidP="00B563CE">
      <w:pPr>
        <w:pStyle w:val="Caption"/>
        <w:jc w:val="center"/>
      </w:pPr>
      <w:bookmarkStart w:id="57" w:name="_Toc471287823"/>
      <w:r w:rsidRPr="00262B1E">
        <w:t xml:space="preserve">Obr. </w:t>
      </w:r>
      <w:fldSimple w:instr=" SEQ Obr. \* ARABIC ">
        <w:r w:rsidR="00E36773">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1D4B18C6" w:rsidR="00F27757" w:rsidRPr="00262B1E" w:rsidRDefault="00B60DB2" w:rsidP="00B563CE">
      <w:pPr>
        <w:pStyle w:val="Caption"/>
        <w:jc w:val="center"/>
      </w:pPr>
      <w:bookmarkStart w:id="58" w:name="_Toc471287824"/>
      <w:r w:rsidRPr="00262B1E">
        <w:t xml:space="preserve">Obr. </w:t>
      </w:r>
      <w:fldSimple w:instr=" SEQ Obr. \* ARABIC ">
        <w:r w:rsidR="00E36773">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lastRenderedPageBreak/>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5751791" w:rsidR="00B60DB2" w:rsidRPr="00262B1E" w:rsidRDefault="00B60DB2" w:rsidP="00B563CE">
      <w:pPr>
        <w:pStyle w:val="Caption"/>
        <w:jc w:val="center"/>
      </w:pPr>
      <w:bookmarkStart w:id="59" w:name="_Toc471287825"/>
      <w:r w:rsidRPr="00262B1E">
        <w:t xml:space="preserve">Obr. </w:t>
      </w:r>
      <w:fldSimple w:instr=" SEQ Obr. \* ARABIC ">
        <w:r w:rsidR="00E36773">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26F1BC19"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5F11C5">
        <w:t>ější změně vzhledu uživatelského prostředí</w:t>
      </w:r>
      <w:r w:rsidR="008C51FA" w:rsidRPr="00262B1E">
        <w:t>,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w:t>
      </w:r>
      <w:r w:rsidR="00E4534C" w:rsidRPr="00262B1E">
        <w:lastRenderedPageBreak/>
        <w:t>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7016E22C" w:rsidR="001158F6" w:rsidRPr="00262B1E" w:rsidRDefault="008E0A01" w:rsidP="00B563CE">
      <w:pPr>
        <w:pStyle w:val="Caption"/>
        <w:jc w:val="center"/>
      </w:pPr>
      <w:bookmarkStart w:id="66" w:name="_Toc471287826"/>
      <w:r w:rsidRPr="00262B1E">
        <w:t xml:space="preserve">Obr. </w:t>
      </w:r>
      <w:fldSimple w:instr=" SEQ Obr. \* ARABIC ">
        <w:r w:rsidR="00E36773">
          <w:rPr>
            <w:noProof/>
          </w:rPr>
          <w:t>7</w:t>
        </w:r>
      </w:fldSimple>
      <w:r w:rsidRPr="00262B1E">
        <w:t xml:space="preserve"> – Obrazová pyramida</w:t>
      </w:r>
      <w:bookmarkEnd w:id="66"/>
    </w:p>
    <w:p w14:paraId="0AA2B815" w14:textId="77777777" w:rsidR="001158F6" w:rsidRPr="00262B1E" w:rsidRDefault="001158F6" w:rsidP="00B563CE">
      <w:r w:rsidRPr="00262B1E">
        <w:lastRenderedPageBreak/>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bookmarkStart w:id="70" w:name="_Ref479248440"/>
      <w:r w:rsidRPr="00262B1E">
        <w:t>Detekce zajímavých bodů v obraze</w:t>
      </w:r>
      <w:bookmarkEnd w:id="69"/>
      <w:bookmarkEnd w:id="70"/>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1" w:name="_Toc470255195"/>
      <w:r w:rsidRPr="00262B1E">
        <w:t>Harissův detektor rohů</w:t>
      </w:r>
      <w:bookmarkEnd w:id="71"/>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lastRenderedPageBreak/>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2"/>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3" w:name="_Ref470001503"/>
            <w:r w:rsidRPr="00262B1E">
              <w:t>(</w:t>
            </w:r>
            <w:fldSimple w:instr=" SEQ Rovnice \* ARABIC ">
              <w:r w:rsidR="00227CEB">
                <w:rPr>
                  <w:noProof/>
                </w:rPr>
                <w:t>6</w:t>
              </w:r>
            </w:fldSimple>
            <w:r w:rsidRPr="00262B1E">
              <w:t>)</w:t>
            </w:r>
            <w:bookmarkEnd w:id="73"/>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4" w:name="_Ref470001483"/>
            <w:r w:rsidRPr="00262B1E">
              <w:t>(</w:t>
            </w:r>
            <w:fldSimple w:instr=" SEQ Rovnice \* ARABIC ">
              <w:r w:rsidR="00227CEB">
                <w:rPr>
                  <w:noProof/>
                </w:rPr>
                <w:t>7</w:t>
              </w:r>
            </w:fldSimple>
            <w:r w:rsidRPr="00262B1E">
              <w:t>)</w:t>
            </w:r>
            <w:bookmarkEnd w:id="74"/>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5"/>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6" w:name="_Ref470001485"/>
            <w:r w:rsidRPr="00262B1E">
              <w:t>(</w:t>
            </w:r>
            <w:fldSimple w:instr=" SEQ Rovnice \* ARABIC ">
              <w:r w:rsidR="00227CEB">
                <w:rPr>
                  <w:noProof/>
                </w:rPr>
                <w:t>9</w:t>
              </w:r>
            </w:fldSimple>
            <w:r w:rsidRPr="00262B1E">
              <w:t>)</w:t>
            </w:r>
            <w:bookmarkEnd w:id="76"/>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7"/>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69D1D430" w:rsidR="00FE323A" w:rsidRPr="00262B1E" w:rsidRDefault="00AD17E5" w:rsidP="00AD17E5">
      <w:pPr>
        <w:pStyle w:val="Caption"/>
        <w:jc w:val="center"/>
      </w:pPr>
      <w:bookmarkStart w:id="78" w:name="_Ref470001736"/>
      <w:bookmarkStart w:id="79" w:name="_Ref470001729"/>
      <w:bookmarkStart w:id="80" w:name="_Toc471287827"/>
      <w:r w:rsidRPr="00262B1E">
        <w:t xml:space="preserve">Obr. </w:t>
      </w:r>
      <w:fldSimple w:instr=" SEQ Obr. \* ARABIC ">
        <w:r w:rsidR="00E36773">
          <w:rPr>
            <w:noProof/>
          </w:rPr>
          <w:t>8</w:t>
        </w:r>
      </w:fldSimple>
      <w:bookmarkEnd w:id="78"/>
      <w:r w:rsidRPr="00262B1E">
        <w:t xml:space="preserve"> – Reprezentace vlastností objektů v obraze na základě vlastních hodnot matice M</w:t>
      </w:r>
      <w:bookmarkEnd w:id="79"/>
      <w:bookmarkEnd w:id="80"/>
    </w:p>
    <w:p w14:paraId="6D965AAA" w14:textId="77777777" w:rsidR="00406FDB" w:rsidRPr="00262B1E" w:rsidRDefault="008E75AA" w:rsidP="000B058C">
      <w:pPr>
        <w:pStyle w:val="Heading3"/>
      </w:pPr>
      <w:bookmarkStart w:id="81" w:name="_Toc470255196"/>
      <w:bookmarkStart w:id="82" w:name="_Ref479251741"/>
      <w:bookmarkStart w:id="83" w:name="_Ref479251748"/>
      <w:r w:rsidRPr="00262B1E">
        <w:t>FAST</w:t>
      </w:r>
      <w:r w:rsidR="00141AD1" w:rsidRPr="00262B1E">
        <w:t xml:space="preserve"> – Feature from Accelerated Segment Test</w:t>
      </w:r>
      <w:bookmarkEnd w:id="81"/>
      <w:bookmarkEnd w:id="82"/>
      <w:bookmarkEnd w:id="83"/>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4F1B09E" w:rsidR="00C04323" w:rsidRPr="00262B1E" w:rsidRDefault="00141AD1" w:rsidP="00141AD1">
      <w:pPr>
        <w:pStyle w:val="Caption"/>
      </w:pPr>
      <w:bookmarkStart w:id="84" w:name="_Toc471287828"/>
      <w:r w:rsidRPr="00262B1E">
        <w:t xml:space="preserve">Obr. </w:t>
      </w:r>
      <w:fldSimple w:instr=" SEQ Obr. \* ARABIC ">
        <w:r w:rsidR="00E36773">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4"/>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5" w:name="_Ref469661190"/>
      <w:bookmarkStart w:id="86" w:name="_Toc470255197"/>
      <w:r w:rsidRPr="00262B1E">
        <w:t>Deskriptory</w:t>
      </w:r>
      <w:bookmarkEnd w:id="85"/>
      <w:bookmarkEnd w:id="86"/>
    </w:p>
    <w:p w14:paraId="7ABCC4B6" w14:textId="77777777" w:rsidR="00F629A1" w:rsidRPr="00262B1E" w:rsidRDefault="00F629A1" w:rsidP="008E15F1">
      <w:pPr>
        <w:pStyle w:val="Heading3"/>
      </w:pPr>
      <w:bookmarkStart w:id="87" w:name="_Toc470255198"/>
      <w:r w:rsidRPr="00262B1E">
        <w:t>SIFT</w:t>
      </w:r>
      <w:r w:rsidR="008E75AA" w:rsidRPr="00262B1E">
        <w:t xml:space="preserve"> – Scale Invariant Feature transform</w:t>
      </w:r>
      <w:bookmarkEnd w:id="87"/>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8"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8"/>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9" w:name="_Ref470252471"/>
            <w:r>
              <w:t>(</w:t>
            </w:r>
            <w:fldSimple w:instr=" SEQ Rovnice \* ARABIC ">
              <w:r w:rsidR="00227CEB">
                <w:rPr>
                  <w:noProof/>
                </w:rPr>
                <w:t>11</w:t>
              </w:r>
            </w:fldSimple>
            <w:r>
              <w:t>)</w:t>
            </w:r>
            <w:bookmarkEnd w:id="89"/>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E442C4"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1B6BBB01" w:rsidR="00042200" w:rsidRPr="00262B1E" w:rsidRDefault="0055442B" w:rsidP="0055442B">
      <w:pPr>
        <w:pStyle w:val="Caption"/>
        <w:jc w:val="center"/>
      </w:pPr>
      <w:bookmarkStart w:id="90" w:name="_Ref470252527"/>
      <w:bookmarkStart w:id="91" w:name="_Toc471287829"/>
      <w:r w:rsidRPr="00262B1E">
        <w:t xml:space="preserve">Obr. </w:t>
      </w:r>
      <w:fldSimple w:instr=" SEQ Obr. \* ARABIC ">
        <w:r w:rsidR="00E36773">
          <w:rPr>
            <w:noProof/>
          </w:rPr>
          <w:t>10</w:t>
        </w:r>
      </w:fldSimple>
      <w:bookmarkEnd w:id="90"/>
      <w:r w:rsidRPr="00262B1E">
        <w:t xml:space="preserve"> – diskrétní a ořezaná druhá parciální derivace Gaussovy funkce Dyy, dále Dxy, krabicový filtr aproximující Dyy, krabicový filtr aproximující Dxy</w:t>
      </w:r>
      <w:bookmarkEnd w:id="91"/>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92" w:name="_Toc470255200"/>
      <w:r w:rsidRPr="00262B1E">
        <w:t>BRIEF – Binary Robust Independent Elementary Features</w:t>
      </w:r>
      <w:bookmarkEnd w:id="92"/>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3" w:name="_Ref470252870"/>
            <w:r>
              <w:t>(</w:t>
            </w:r>
            <w:fldSimple w:instr=" SEQ Rovnice \* ARABIC ">
              <w:r w:rsidR="00227CEB">
                <w:rPr>
                  <w:noProof/>
                </w:rPr>
                <w:t>13</w:t>
              </w:r>
            </w:fldSimple>
            <w:r>
              <w:t>)</w:t>
            </w:r>
            <w:bookmarkEnd w:id="93"/>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E442C4"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4" w:name="_Toc470255201"/>
      <w:r w:rsidRPr="00262B1E">
        <w:t>ORB</w:t>
      </w:r>
      <w:bookmarkEnd w:id="94"/>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5" w:name="_Toc470255202"/>
      <w:bookmarkStart w:id="96" w:name="_Ref479608322"/>
      <w:r w:rsidRPr="00262B1E">
        <w:t>BRISK</w:t>
      </w:r>
      <w:r w:rsidR="005803A8" w:rsidRPr="00262B1E">
        <w:t xml:space="preserve"> – Binary Robust Invariant Scalable Keypoints</w:t>
      </w:r>
      <w:bookmarkEnd w:id="95"/>
      <w:bookmarkEnd w:id="96"/>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7" w:author="vratislav.harabis Harabiš" w:date="2016-12-24T01:40:00Z">
        <w:r w:rsidRPr="00262B1E" w:rsidDel="00AC556E">
          <w:rPr>
            <w:b/>
            <w:i/>
          </w:rPr>
          <w:delText>Přířazení</w:delText>
        </w:r>
      </w:del>
      <w:ins w:id="98"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9" w:author="vratislav.harabis Harabiš" w:date="2016-12-24T01:40:00Z">
        <w:r w:rsidRPr="00262B1E" w:rsidDel="00AC556E">
          <w:delText>Podmíkou</w:delText>
        </w:r>
      </w:del>
      <w:ins w:id="100"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32404100" w:rsidR="00C6515C" w:rsidRPr="00262B1E" w:rsidRDefault="006533F0" w:rsidP="00A35C9A">
      <w:pPr>
        <w:pStyle w:val="Caption"/>
        <w:jc w:val="center"/>
      </w:pPr>
      <w:bookmarkStart w:id="101" w:name="_Ref469492102"/>
      <w:bookmarkStart w:id="102" w:name="_Toc471287830"/>
      <w:r w:rsidRPr="00262B1E">
        <w:t xml:space="preserve">Obr. </w:t>
      </w:r>
      <w:fldSimple w:instr=" SEQ Obr. \* ARABIC ">
        <w:r w:rsidR="00E36773">
          <w:rPr>
            <w:noProof/>
          </w:rPr>
          <w:t>11</w:t>
        </w:r>
      </w:fldSimple>
      <w:bookmarkEnd w:id="101"/>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102"/>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23C7B0A8" w:rsidR="001E6398" w:rsidRPr="00262B1E" w:rsidRDefault="00CA5E01" w:rsidP="00CA5E01">
      <w:pPr>
        <w:pStyle w:val="Caption"/>
        <w:jc w:val="center"/>
      </w:pPr>
      <w:bookmarkStart w:id="103" w:name="_Ref469494131"/>
      <w:bookmarkStart w:id="104" w:name="_Toc471287831"/>
      <w:r w:rsidRPr="00262B1E">
        <w:t xml:space="preserve">Obr. </w:t>
      </w:r>
      <w:fldSimple w:instr=" SEQ Obr. \* ARABIC ">
        <w:r w:rsidR="00E36773">
          <w:rPr>
            <w:noProof/>
          </w:rPr>
          <w:t>12</w:t>
        </w:r>
      </w:fldSimple>
      <w:bookmarkEnd w:id="103"/>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4"/>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306C6750" w:rsidR="00DC1818" w:rsidRDefault="00FA1CBF" w:rsidP="00DC1818">
      <w:pPr>
        <w:pStyle w:val="Heading1"/>
      </w:pPr>
      <w:r>
        <w:lastRenderedPageBreak/>
        <w:t>Implementace</w:t>
      </w:r>
    </w:p>
    <w:p w14:paraId="49C432D7" w14:textId="507BD234" w:rsidR="00FA1CBF" w:rsidRPr="00FA1CBF" w:rsidRDefault="00FA1CBF" w:rsidP="00FA1CBF">
      <w:pPr>
        <w:ind w:firstLine="0"/>
      </w:pPr>
      <w:r>
        <w:t>Jak již bylo zmíněno v úvodu, tato práce se zabývá rozšířením a vylepšením již existujícího projektu, proto je vhodné uvést aspoň základní informace a souvislosti pro prochopení kontextu úlohy rozpoznávání obrazovek.</w:t>
      </w:r>
    </w:p>
    <w:p w14:paraId="0A2FFA48" w14:textId="5B178F80" w:rsidR="00723843" w:rsidRPr="00262B1E" w:rsidRDefault="00723843" w:rsidP="008E1F49">
      <w:r w:rsidRPr="00262B1E">
        <w:t xml:space="preserve">Softwarová část </w:t>
      </w:r>
      <w:r w:rsidR="00FA1CBF">
        <w:t xml:space="preserve">systému </w:t>
      </w:r>
      <w:r w:rsidRPr="00262B1E">
        <w:t xml:space="preserve">funguje na Windows </w:t>
      </w:r>
      <w:del w:id="105" w:author="vratislav.harabis Harabiš" w:date="2016-12-24T01:40:00Z">
        <w:r w:rsidRPr="00262B1E" w:rsidDel="00AC556E">
          <w:delText>servrech</w:delText>
        </w:r>
      </w:del>
      <w:ins w:id="106" w:author="vratislav.harabis Harabiš" w:date="2016-12-24T01:40:00Z">
        <w:r w:rsidR="00AC556E" w:rsidRPr="00262B1E">
          <w:t>serverech</w:t>
        </w:r>
      </w:ins>
      <w:r w:rsidRPr="00262B1E">
        <w:t xml:space="preserve"> a je připojená k databázi. V databázi se nachází referenční snímky obrazove</w:t>
      </w:r>
      <w:r w:rsidR="00FA1CBF">
        <w:t xml:space="preserve">k, </w:t>
      </w:r>
      <w:r w:rsidRPr="00262B1E">
        <w:t>regiony</w:t>
      </w:r>
      <w:r w:rsidR="00FA1CBF">
        <w:t xml:space="preserve"> zájmu</w:t>
      </w:r>
      <w:r w:rsidRPr="00262B1E">
        <w:t xml:space="preserve"> a text obražený ve všech obrazovkách.</w:t>
      </w:r>
      <w:r w:rsidR="00FA1CBF">
        <w:t xml:space="preserve"> Regiony zájmu se vztahují jak k obecnému problému rozpoznávání tak k jednotlivým speciálním funkcím, které spíše souvisí s testovaným softwarem. </w:t>
      </w:r>
      <w:r w:rsidR="008E1F49">
        <w:t xml:space="preserve">Příklad takového regionu je část obrazovky s náhledem dokumentu, více v kapitole </w:t>
      </w:r>
      <w:r w:rsidR="008E1F49">
        <w:fldChar w:fldCharType="begin"/>
      </w:r>
      <w:r w:rsidR="008E1F49">
        <w:instrText xml:space="preserve"> REF _Ref479329491 \r \h </w:instrText>
      </w:r>
      <w:r w:rsidR="008E1F49">
        <w:fldChar w:fldCharType="separate"/>
      </w:r>
      <w:r w:rsidR="008E1F49">
        <w:t>7.2</w:t>
      </w:r>
      <w:r w:rsidR="008E1F49">
        <w:fldChar w:fldCharType="end"/>
      </w:r>
      <w:r w:rsidR="008E1F49">
        <w:t>.</w:t>
      </w:r>
      <w:r w:rsidRPr="00262B1E">
        <w:t xml:space="preserve"> Referenční obrazovk</w:t>
      </w:r>
      <w:r w:rsidR="00B60DB2" w:rsidRPr="00262B1E">
        <w:t>y jsou uložené ve stromové struk</w:t>
      </w:r>
      <w:r w:rsidRPr="00262B1E">
        <w:t>tuře podle kontextu (verze</w:t>
      </w:r>
      <w:r w:rsidR="00FA1CBF">
        <w:t xml:space="preserve"> SafeQ, výrobce a model tiskárny</w:t>
      </w:r>
      <w:r w:rsidR="008E1F49">
        <w:t xml:space="preserve"> či přístroje, verze terminálu</w:t>
      </w:r>
      <w:r w:rsidRPr="00262B1E">
        <w:t xml:space="preserve">). Dále se tam nachází informace o pozici </w:t>
      </w:r>
      <w:del w:id="107" w:author="vratislav.harabis Harabiš" w:date="2016-12-24T01:40:00Z">
        <w:r w:rsidRPr="00262B1E" w:rsidDel="00AC556E">
          <w:delText>ovládácích</w:delText>
        </w:r>
      </w:del>
      <w:ins w:id="108" w:author="vratislav.harabis Harabiš" w:date="2016-12-24T01:40:00Z">
        <w:r w:rsidR="00AC556E" w:rsidRPr="00262B1E">
          <w:t>ovládacích</w:t>
        </w:r>
      </w:ins>
      <w:r w:rsidR="008E1F49">
        <w:t xml:space="preserve"> prvků, </w:t>
      </w:r>
      <w:r w:rsidRPr="00262B1E">
        <w:t>na jakou obrazovku má aplikace přejít po stisknutí ovládacího prvku</w:t>
      </w:r>
      <w:r w:rsidR="000477DF">
        <w:t xml:space="preserve"> a jakým způsobem jsou obrazovky funkčně provázány</w:t>
      </w:r>
      <w:r w:rsidRPr="00262B1E">
        <w:t>.</w:t>
      </w:r>
    </w:p>
    <w:p w14:paraId="296DCD87" w14:textId="77777777" w:rsidR="00D25E0B"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DA15420" w14:textId="29521603" w:rsidR="00DE3A5C" w:rsidRDefault="00D25E0B" w:rsidP="00C86EBD">
      <w:r>
        <w:t xml:space="preserve"> Sofware se vytváří v jazyce C</w:t>
      </w:r>
      <w:r>
        <w:rPr>
          <w:lang w:val="en-US"/>
        </w:rPr>
        <w:t>#</w:t>
      </w:r>
      <w:r>
        <w:t xml:space="preserve"> a pro zpracování obrazu se využívá knihovny OpenCV. Protože OpenCV je původně vytvořené pro C++, je nutné použít wrapper, který převede funkce pro použití ve frameworku .NET. Konkrétně se využívá OpenCVSharp. To sebou nese pár limitací, jako je absence nějakých funkcí, nedostatečná dokumentace, či lehce jiné vstupy a výstupy, než je uvedeno v dokumentaci OpenCV.</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0E1899C4" w14:textId="31124B89" w:rsidR="001A68ED" w:rsidRDefault="001A68ED" w:rsidP="001A68ED">
      <w:pPr>
        <w:pStyle w:val="NoSpacing"/>
      </w:pPr>
    </w:p>
    <w:p w14:paraId="6D639B8C" w14:textId="53D4C0EF" w:rsidR="001A68ED" w:rsidRDefault="001A68ED" w:rsidP="001A68ED">
      <w:pPr>
        <w:pStyle w:val="Heading1"/>
      </w:pPr>
      <w:r>
        <w:t>Detektory významných bodů</w:t>
      </w:r>
    </w:p>
    <w:p w14:paraId="1658232F" w14:textId="14259B6C" w:rsidR="00CD7C39" w:rsidRDefault="00932F5A" w:rsidP="00FD7D99">
      <w:r>
        <w:t xml:space="preserve">Prvním krokem implemetace algoritmu klasifikace snímků byl </w:t>
      </w:r>
      <w:r w:rsidR="00FD7D99">
        <w:t xml:space="preserve">výběr detektoru bodu zájmu. Jak již bylo zmíněno v kapitole </w:t>
      </w:r>
      <w:r w:rsidR="00FD7D99">
        <w:fldChar w:fldCharType="begin"/>
      </w:r>
      <w:r w:rsidR="00FD7D99">
        <w:instrText xml:space="preserve"> REF _Ref479248440 \r \h </w:instrText>
      </w:r>
      <w:r w:rsidR="00FD7D99">
        <w:fldChar w:fldCharType="separate"/>
      </w:r>
      <w:r w:rsidR="00FD7D99">
        <w:t>2.1</w:t>
      </w:r>
      <w:r w:rsidR="00FD7D99">
        <w:fldChar w:fldCharType="end"/>
      </w:r>
      <w:r w:rsidR="00FD7D99">
        <w:t>, podle literatury byly vybrány detektory významných bodů FAST a Harrisův detektor. Pro oba detektory je již vytvořeno několik metod v</w:t>
      </w:r>
      <w:r w:rsidR="00D25E0B">
        <w:t xml:space="preserve"> OpenCV, které jsou dobře optimalizované. </w:t>
      </w:r>
      <w:r w:rsidR="00326EA3">
        <w:t xml:space="preserve">Harrisův detektor jako samotná metoda v OpenCVSharp chybí (ačkoli je součástí OpenCV), ale algoritmus je zakomponovaný do několika složitějších fukcí, či tříd, které jeho fukci nějak doplňují. Příkladem je GoodFeaturesToTrack, nebo je součástí třídy ORB, která pracuje se stejnojmennými deskriptory. Pro detektor FAST jsou k dispozici </w:t>
      </w:r>
      <w:r>
        <w:t>dvě metody, jedna stejnojmenná</w:t>
      </w:r>
      <w:r w:rsidR="00326EA3">
        <w:t xml:space="preserve">, která má méně parametrů a detekuje body jen v čenobílém obraze, a druhá je FastFeatureDetector, která hledá body i v barevném obraze a tím, že je kombinuje informace </w:t>
      </w:r>
      <w:r w:rsidR="00FF6DCC">
        <w:t>ze všech barevných kanálů, jsou body stabilnější.</w:t>
      </w:r>
      <w:r w:rsidR="00CD7C39">
        <w:t xml:space="preserve"> Na srovnání úspěšnosti detekce pomocí v</w:t>
      </w:r>
      <w:r>
        <w:t>ýše zmíněných algoritmů byla použita</w:t>
      </w:r>
      <w:r w:rsidR="00CD7C39">
        <w:t xml:space="preserve"> ORB, protože jeden z jejich parametrů je i volba detekce bodů zájmu, tedy FAST nebo Harris a zárove</w:t>
      </w:r>
      <w:r>
        <w:t xml:space="preserve">ň </w:t>
      </w:r>
      <w:r w:rsidR="00CD7C39">
        <w:t xml:space="preserve">to umožnilo srovnat detektory v širším kontextu, jak budou koneckonců využity. Postup a metriky, které jsou použity k celkovému hodnocení i s použitím ORB třídy deskriptorů jsou popsány v kapitole </w:t>
      </w:r>
      <w:r w:rsidR="00CD7C39">
        <w:fldChar w:fldCharType="begin"/>
      </w:r>
      <w:r w:rsidR="00CD7C39">
        <w:instrText xml:space="preserve"> REF _Ref479251285 \r \h </w:instrText>
      </w:r>
      <w:r w:rsidR="00CD7C39">
        <w:fldChar w:fldCharType="separate"/>
      </w:r>
      <w:r w:rsidR="00CD7C39">
        <w:t>5.2</w:t>
      </w:r>
      <w:r w:rsidR="00CD7C39">
        <w:fldChar w:fldCharType="end"/>
      </w:r>
      <w:r w:rsidR="00CD7C39">
        <w:t>.</w:t>
      </w:r>
      <w:r>
        <w:t xml:space="preserve"> Ve zkratce, byla pozorována rychlost výpočtu a pak celkový vliv na úspěšnost klasifikace snímků. Algoritmus FAST je řádově rychlejší, oba detektory jsou srovnatelné z pohledu konečného výsledu detekce, při správném nastavení. Jak bylo řečeno v kapitole </w:t>
      </w:r>
      <w:r>
        <w:fldChar w:fldCharType="begin"/>
      </w:r>
      <w:r>
        <w:instrText xml:space="preserve"> REF _Ref479251748 \r \h </w:instrText>
      </w:r>
      <w:r>
        <w:fldChar w:fldCharType="separate"/>
      </w:r>
      <w:r>
        <w:t>2.1.2</w:t>
      </w:r>
      <w:r>
        <w:fldChar w:fldCharType="end"/>
      </w:r>
      <w:r>
        <w:t xml:space="preserve"> , FAST detektor má vysokou odezvu kolem hran, která zhoršuje výsledky klasifikace. Většina metod v OpenCV má ale možnost tyto body i filtrovat a proto je úspěšnost klasifikace srovatelná s Harrisovým detektorem. Pro další použití byl vybrán detektor FAST. </w:t>
      </w:r>
    </w:p>
    <w:p w14:paraId="23FA657F" w14:textId="266BAF5F" w:rsidR="00FD7D99" w:rsidRPr="00D25E0B" w:rsidRDefault="00CD7C39" w:rsidP="00CD7C39">
      <w:pPr>
        <w:ind w:firstLine="0"/>
      </w:pPr>
      <w:r>
        <w:t xml:space="preserve">  </w:t>
      </w:r>
      <w:r w:rsidR="00FF6DCC">
        <w:t xml:space="preserve"> </w:t>
      </w:r>
      <w:r w:rsidR="00932F5A">
        <w:t>Dalším krokem byla volba správných parametrů, tedy jejich optimalizace. Ú</w:t>
      </w:r>
      <w:r w:rsidR="00FF6DCC">
        <w:t xml:space="preserve">spěšnost detektorů </w:t>
      </w:r>
      <w:r w:rsidR="00932F5A">
        <w:t xml:space="preserve">byla hodnocena nejdříve </w:t>
      </w:r>
      <w:r w:rsidR="00FF6DCC">
        <w:t>empiricky, tedy pohledem</w:t>
      </w:r>
      <w:r w:rsidR="00932F5A">
        <w:t>,</w:t>
      </w:r>
      <w:r>
        <w:t xml:space="preserve"> jak je vidět na </w:t>
      </w:r>
      <w:r>
        <w:fldChar w:fldCharType="begin"/>
      </w:r>
      <w:r>
        <w:instrText xml:space="preserve"> REF _Ref479251342 \h </w:instrText>
      </w:r>
      <w:r>
        <w:fldChar w:fldCharType="separate"/>
      </w:r>
      <w:r>
        <w:t xml:space="preserve">Obr. </w:t>
      </w:r>
      <w:r>
        <w:rPr>
          <w:noProof/>
        </w:rPr>
        <w:t>13</w:t>
      </w:r>
      <w:r>
        <w:fldChar w:fldCharType="end"/>
      </w:r>
      <w:r w:rsidR="00932F5A">
        <w:t xml:space="preserve">, </w:t>
      </w:r>
      <w:r>
        <w:fldChar w:fldCharType="begin"/>
      </w:r>
      <w:r>
        <w:instrText xml:space="preserve"> REF _Ref479251343 \h </w:instrText>
      </w:r>
      <w:r>
        <w:fldChar w:fldCharType="separate"/>
      </w:r>
      <w:r>
        <w:t xml:space="preserve">Obr. </w:t>
      </w:r>
      <w:r>
        <w:rPr>
          <w:noProof/>
        </w:rPr>
        <w:t>14</w:t>
      </w:r>
      <w:r>
        <w:fldChar w:fldCharType="end"/>
      </w:r>
      <w:r w:rsidR="00932F5A">
        <w:t xml:space="preserve"> a </w:t>
      </w:r>
      <w:r>
        <w:fldChar w:fldCharType="begin"/>
      </w:r>
      <w:r>
        <w:instrText xml:space="preserve"> REF _Ref479251344 \h </w:instrText>
      </w:r>
      <w:r>
        <w:fldChar w:fldCharType="separate"/>
      </w:r>
      <w:r>
        <w:t xml:space="preserve">Obr. </w:t>
      </w:r>
      <w:r>
        <w:rPr>
          <w:noProof/>
        </w:rPr>
        <w:t>15</w:t>
      </w:r>
      <w:r>
        <w:fldChar w:fldCharType="end"/>
      </w:r>
      <w:r w:rsidR="00932F5A">
        <w:t>. Hodnotila se odolnosti vůči šumu, uniformita rozložení a také rychlost výpočtu. Takto byly získány přibližné hodnoty a dále se postupovalo hrubou silou na velkém vzorku snímků a hodnotila se úspěšnost klasifikace, tentokrát ve spojení s BRIEF deskriptory.</w:t>
      </w:r>
    </w:p>
    <w:p w14:paraId="0EB705DD" w14:textId="77777777" w:rsidR="00FF6DCC" w:rsidRDefault="00E442C4" w:rsidP="00FF6DCC">
      <w:pPr>
        <w:pStyle w:val="NoSpacing"/>
        <w:keepNext/>
      </w:pPr>
      <w:r>
        <w:lastRenderedPageBreak/>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252.55pt">
            <v:imagedata r:id="rId29" o:title="1121385077"/>
          </v:shape>
        </w:pict>
      </w:r>
    </w:p>
    <w:p w14:paraId="6E68968B" w14:textId="5216EF43" w:rsidR="008B0BFA" w:rsidRDefault="00FF6DCC" w:rsidP="00FF6DCC">
      <w:pPr>
        <w:pStyle w:val="Caption"/>
      </w:pPr>
      <w:bookmarkStart w:id="109" w:name="_Ref479251342"/>
      <w:bookmarkStart w:id="110" w:name="_Ref479251334"/>
      <w:r>
        <w:t xml:space="preserve">Obr. </w:t>
      </w:r>
      <w:fldSimple w:instr=" SEQ Obr. \* ARABIC ">
        <w:r w:rsidR="00E36773">
          <w:rPr>
            <w:noProof/>
          </w:rPr>
          <w:t>13</w:t>
        </w:r>
      </w:fldSimple>
      <w:bookmarkEnd w:id="109"/>
      <w:r>
        <w:t xml:space="preserve"> – Příklad špatně zvolených parametrů detektoru. Detektor má vysokou odezvu na šum a body nereprezentují faktické hranice objektů v</w:t>
      </w:r>
      <w:r w:rsidR="00932F5A">
        <w:t> </w:t>
      </w:r>
      <w:r>
        <w:t>obraze</w:t>
      </w:r>
      <w:bookmarkEnd w:id="110"/>
      <w:r w:rsidR="00932F5A">
        <w:t>.</w:t>
      </w:r>
    </w:p>
    <w:p w14:paraId="6841E205" w14:textId="77777777" w:rsidR="00FF6DCC" w:rsidRDefault="00E442C4" w:rsidP="00FF6DCC">
      <w:pPr>
        <w:pStyle w:val="NoSpacing"/>
        <w:keepNext/>
      </w:pPr>
      <w:r>
        <w:pict w14:anchorId="4DCB6518">
          <v:shape id="_x0000_i1026" type="#_x0000_t75" style="width:456pt;height:252.55pt">
            <v:imagedata r:id="rId30" o:title="318971633"/>
          </v:shape>
        </w:pict>
      </w:r>
    </w:p>
    <w:p w14:paraId="019B2D0B" w14:textId="76BDF43C" w:rsidR="008C1CDE" w:rsidRDefault="00FF6DCC" w:rsidP="00FF6DCC">
      <w:pPr>
        <w:pStyle w:val="Caption"/>
      </w:pPr>
      <w:bookmarkStart w:id="111" w:name="_Ref479251343"/>
      <w:r>
        <w:t xml:space="preserve">Obr. </w:t>
      </w:r>
      <w:fldSimple w:instr=" SEQ Obr. \* ARABIC ">
        <w:r w:rsidR="00E36773">
          <w:rPr>
            <w:noProof/>
          </w:rPr>
          <w:t>14</w:t>
        </w:r>
      </w:fldSimple>
      <w:bookmarkEnd w:id="111"/>
      <w:r>
        <w:t xml:space="preserve"> – Příklad špatně zvolených parametrů detektoru. Odezva detektoru je příliš závislá na směru  a instenzitě osvětlení. Tečkované obdélníky na snímku mají reálně stejný kontrast a intenzitu, proto by měly být oba rovnoměrně posety body, ale jak lze vidět, lvevo jsou body rozmístěny hustěji než vpravo</w:t>
      </w:r>
    </w:p>
    <w:p w14:paraId="5976459C" w14:textId="6FC5332C" w:rsidR="008C1CDE" w:rsidRDefault="008C1CDE" w:rsidP="008B0BFA">
      <w:pPr>
        <w:pStyle w:val="NoSpacing"/>
      </w:pPr>
    </w:p>
    <w:p w14:paraId="78AE3485" w14:textId="77777777" w:rsidR="00FF6DCC" w:rsidRDefault="00E442C4" w:rsidP="00FF6DCC">
      <w:pPr>
        <w:pStyle w:val="NoSpacing"/>
        <w:keepNext/>
      </w:pPr>
      <w:r>
        <w:lastRenderedPageBreak/>
        <w:pict w14:anchorId="5877DB45">
          <v:shape id="_x0000_i1027" type="#_x0000_t75" style="width:456pt;height:252.55pt">
            <v:imagedata r:id="rId31" o:title="287169699"/>
          </v:shape>
        </w:pict>
      </w:r>
    </w:p>
    <w:p w14:paraId="636C81E4" w14:textId="6BA116C3" w:rsidR="008C1CDE" w:rsidRPr="00CD7C39" w:rsidRDefault="00FF6DCC" w:rsidP="00FF6DCC">
      <w:pPr>
        <w:pStyle w:val="Caption"/>
      </w:pPr>
      <w:bookmarkStart w:id="112" w:name="_Ref479251344"/>
      <w:r>
        <w:t xml:space="preserve">Obr. </w:t>
      </w:r>
      <w:fldSimple w:instr=" SEQ Obr. \* ARABIC ">
        <w:r w:rsidR="00E36773">
          <w:rPr>
            <w:noProof/>
          </w:rPr>
          <w:t>15</w:t>
        </w:r>
      </w:fldSimple>
      <w:bookmarkEnd w:id="112"/>
      <w:r>
        <w:t xml:space="preserve"> – Příklad správně zvolených parametrů detektoru. Kontrétně se jedná o FAST detektor, kde práh pro určení bodu zájmu je 35</w:t>
      </w:r>
      <w:r w:rsidR="00CD7C39">
        <w:t>, body se hledají v první úrovni obrazové pyramidy a uplatňuje se filtrace bodů s nemaximálním skóre</w:t>
      </w:r>
      <w:r w:rsidR="00932F5A">
        <w:t xml:space="preserve">. Odezva na šum je minimální. </w:t>
      </w:r>
    </w:p>
    <w:p w14:paraId="0C41EA50" w14:textId="77777777" w:rsidR="008C1CDE" w:rsidRDefault="008C1CDE" w:rsidP="008B0BFA">
      <w:pPr>
        <w:pStyle w:val="NoSpacing"/>
      </w:pPr>
    </w:p>
    <w:p w14:paraId="15633BD7" w14:textId="5F7BC203" w:rsidR="001A68ED" w:rsidRDefault="001A68ED" w:rsidP="001A68ED">
      <w:pPr>
        <w:pStyle w:val="Heading1"/>
      </w:pPr>
      <w:r>
        <w:t>Deskriptory</w:t>
      </w:r>
    </w:p>
    <w:p w14:paraId="0BF8D464" w14:textId="332DE0DD" w:rsidR="000B4DA3" w:rsidRDefault="000477DF" w:rsidP="000B4DA3">
      <w:pPr>
        <w:ind w:left="360" w:firstLine="0"/>
      </w:pPr>
      <w:r>
        <w:rPr>
          <w:lang w:val="en-US"/>
        </w:rPr>
        <w:t>Jak bylo naznačeno v literární rešerši, pro porovnání byly vybrány deskriptory ORB, BRISK a BRIEF.</w:t>
      </w:r>
      <w:r w:rsidR="00DD3711">
        <w:rPr>
          <w:lang w:val="en-US"/>
        </w:rPr>
        <w:t xml:space="preserve"> V průběhu řešení se zjistilo, že není v OpenCV naimplementovaná metoda UD-BRISK, proto se bude porovnávat pouze BRISK a ne jeho rotačně variantní úprava. </w:t>
      </w:r>
      <w:r w:rsidR="00DE5734">
        <w:rPr>
          <w:lang w:val="en-US"/>
        </w:rPr>
        <w:t>U v</w:t>
      </w:r>
      <w:r w:rsidR="00DE5734">
        <w:t>šech deskriptorů byly optimalizovány jejich parametry. V prvním kroku se hrubou silou se zkoušely různé pa</w:t>
      </w:r>
      <w:r w:rsidR="00640D50">
        <w:t>rametry na menším vzorku snímků</w:t>
      </w:r>
      <w:r w:rsidR="00640D50">
        <w:rPr>
          <w:lang w:val="en-US"/>
        </w:rPr>
        <w:t xml:space="preserve">. Postup optimalizace je na </w:t>
      </w:r>
      <w:r w:rsidR="00640D50">
        <w:rPr>
          <w:lang w:val="en-US"/>
        </w:rPr>
        <w:fldChar w:fldCharType="begin"/>
      </w:r>
      <w:r w:rsidR="00640D50">
        <w:rPr>
          <w:lang w:val="en-US"/>
        </w:rPr>
        <w:instrText xml:space="preserve"> REF _Ref479342982 \h </w:instrText>
      </w:r>
      <w:r w:rsidR="00640D50">
        <w:rPr>
          <w:lang w:val="en-US"/>
        </w:rPr>
      </w:r>
      <w:r w:rsidR="00640D50">
        <w:rPr>
          <w:lang w:val="en-US"/>
        </w:rPr>
        <w:fldChar w:fldCharType="separate"/>
      </w:r>
      <w:r w:rsidR="00640D50">
        <w:t xml:space="preserve">Obr. </w:t>
      </w:r>
      <w:r w:rsidR="00640D50">
        <w:rPr>
          <w:noProof/>
        </w:rPr>
        <w:t>17</w:t>
      </w:r>
      <w:r w:rsidR="00640D50">
        <w:rPr>
          <w:lang w:val="en-US"/>
        </w:rPr>
        <w:fldChar w:fldCharType="end"/>
      </w:r>
      <w:r w:rsidR="00640D50">
        <w:rPr>
          <w:lang w:val="en-US"/>
        </w:rPr>
        <w:t>.</w:t>
      </w:r>
      <w:r w:rsidR="00DE5734">
        <w:t xml:space="preserve"> Kvalita rozpoznání se měřila pomocí metrik v kapitole </w:t>
      </w:r>
      <w:r w:rsidR="00DE5734">
        <w:fldChar w:fldCharType="begin"/>
      </w:r>
      <w:r w:rsidR="00DE5734">
        <w:instrText xml:space="preserve"> REF _Ref479331076 \r \h </w:instrText>
      </w:r>
      <w:r w:rsidR="00DE5734">
        <w:fldChar w:fldCharType="separate"/>
      </w:r>
      <w:r w:rsidR="00DE5734">
        <w:t>6.1</w:t>
      </w:r>
      <w:r w:rsidR="00DE5734">
        <w:fldChar w:fldCharType="end"/>
      </w:r>
      <w:r w:rsidR="00DE5734">
        <w:t xml:space="preserve">. Šlo hlavně o to, aby se vypočítané koeficienty pro shodné obrazy a pro obrazy rozdílné co nejvíce lišily a tyto dvě skupiny výsledků ideálně neměly žádný průnik. V druhém kroku se testovaly jen slibné kombinace parametrů na větším vzorku snímků. Dále se sledoval vliv změny jednoho parametru na úspěšnost klasifikace, jak bude popsáno a vizualizováno dále. Co se týče času pro samotný výpočet deskriptoru, BRIEF vychází výrazně nejlépe i když má nejvyšší dimenzi deskriptoru. Jak je vidět v tabulce na </w:t>
      </w:r>
      <w:r w:rsidR="00DE5734">
        <w:fldChar w:fldCharType="begin"/>
      </w:r>
      <w:r w:rsidR="00DE5734">
        <w:instrText xml:space="preserve"> REF _Ref479331455 \h </w:instrText>
      </w:r>
      <w:r w:rsidR="00DE5734">
        <w:fldChar w:fldCharType="separate"/>
      </w:r>
      <w:r w:rsidR="00DE5734">
        <w:t xml:space="preserve">Obr. </w:t>
      </w:r>
      <w:r w:rsidR="00DE5734">
        <w:rPr>
          <w:noProof/>
        </w:rPr>
        <w:t>16</w:t>
      </w:r>
      <w:r w:rsidR="00DE5734">
        <w:fldChar w:fldCharType="end"/>
      </w:r>
      <w:r w:rsidR="00D66C6F">
        <w:t>, výpočet BRIEF deskriptoru je asi 4x rychlejší než výpočet ORB a skoro 9x rychlejší než BRISK.</w:t>
      </w:r>
    </w:p>
    <w:p w14:paraId="2F20E463" w14:textId="1B82D178" w:rsidR="00D66C6F" w:rsidRDefault="00D66C6F" w:rsidP="00D66C6F">
      <w:pPr>
        <w:pStyle w:val="NoSpacing"/>
      </w:pPr>
    </w:p>
    <w:p w14:paraId="04AAA8D0" w14:textId="14A46466" w:rsidR="00D66C6F" w:rsidRDefault="00D66C6F" w:rsidP="00D66C6F">
      <w:pPr>
        <w:pStyle w:val="NoSpacing"/>
      </w:pPr>
    </w:p>
    <w:p w14:paraId="01AC6750" w14:textId="077B63C6" w:rsidR="00D66C6F" w:rsidRDefault="00D66C6F" w:rsidP="00D66C6F">
      <w:pPr>
        <w:pStyle w:val="NoSpacing"/>
      </w:pPr>
    </w:p>
    <w:p w14:paraId="23AF580E" w14:textId="5DD180B1" w:rsidR="00D66C6F" w:rsidRDefault="00D66C6F" w:rsidP="00D66C6F">
      <w:pPr>
        <w:pStyle w:val="NoSpacing"/>
      </w:pPr>
    </w:p>
    <w:p w14:paraId="4942E6A9" w14:textId="77777777" w:rsidR="00D66C6F" w:rsidRPr="00D66C6F" w:rsidRDefault="00D66C6F" w:rsidP="00D66C6F">
      <w:pPr>
        <w:pStyle w:val="NoSpacing"/>
      </w:pPr>
    </w:p>
    <w:tbl>
      <w:tblPr>
        <w:tblStyle w:val="GridTable1Light"/>
        <w:tblW w:w="0" w:type="auto"/>
        <w:tblLook w:val="04A0" w:firstRow="1" w:lastRow="0" w:firstColumn="1" w:lastColumn="0" w:noHBand="0" w:noVBand="1"/>
      </w:tblPr>
      <w:tblGrid>
        <w:gridCol w:w="2265"/>
        <w:gridCol w:w="2265"/>
        <w:gridCol w:w="2266"/>
        <w:gridCol w:w="2266"/>
      </w:tblGrid>
      <w:tr w:rsidR="00161620" w14:paraId="611A7724" w14:textId="77777777" w:rsidTr="0004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4504787" w14:textId="527DB1E6" w:rsidR="00161620" w:rsidRDefault="00161620" w:rsidP="000B4DA3">
            <w:pPr>
              <w:pStyle w:val="NoSpacing"/>
              <w:rPr>
                <w:lang w:val="en-US"/>
              </w:rPr>
            </w:pPr>
          </w:p>
        </w:tc>
        <w:tc>
          <w:tcPr>
            <w:tcW w:w="2265" w:type="dxa"/>
          </w:tcPr>
          <w:p w14:paraId="16D4C0DD" w14:textId="3820FAB0"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ORB</w:t>
            </w:r>
          </w:p>
        </w:tc>
        <w:tc>
          <w:tcPr>
            <w:tcW w:w="2266" w:type="dxa"/>
          </w:tcPr>
          <w:p w14:paraId="7AF7A850" w14:textId="632ACAC4"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BRIEF</w:t>
            </w:r>
          </w:p>
        </w:tc>
        <w:tc>
          <w:tcPr>
            <w:tcW w:w="2266" w:type="dxa"/>
          </w:tcPr>
          <w:p w14:paraId="0A00F097" w14:textId="1785DFFD"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BRISK</w:t>
            </w:r>
          </w:p>
        </w:tc>
      </w:tr>
      <w:tr w:rsidR="00161620" w14:paraId="7C8EE429" w14:textId="77777777" w:rsidTr="000477DF">
        <w:tc>
          <w:tcPr>
            <w:cnfStyle w:val="001000000000" w:firstRow="0" w:lastRow="0" w:firstColumn="1" w:lastColumn="0" w:oddVBand="0" w:evenVBand="0" w:oddHBand="0" w:evenHBand="0" w:firstRowFirstColumn="0" w:firstRowLastColumn="0" w:lastRowFirstColumn="0" w:lastRowLastColumn="0"/>
            <w:tcW w:w="2265" w:type="dxa"/>
          </w:tcPr>
          <w:p w14:paraId="4F599950" w14:textId="3AD00E3F" w:rsidR="00161620" w:rsidRDefault="000477DF" w:rsidP="000B4DA3">
            <w:pPr>
              <w:pStyle w:val="NoSpacing"/>
              <w:rPr>
                <w:lang w:val="en-US"/>
              </w:rPr>
            </w:pPr>
            <w:r>
              <w:rPr>
                <w:lang w:val="en-US"/>
              </w:rPr>
              <w:t>Čas</w:t>
            </w:r>
            <w:r w:rsidR="00186F42">
              <w:rPr>
                <w:lang w:val="en-US"/>
              </w:rPr>
              <w:t xml:space="preserve"> </w:t>
            </w:r>
            <w:r>
              <w:rPr>
                <w:lang w:val="en-US"/>
              </w:rPr>
              <w:t>výpočtu deskriptorů pro soubor obrazů</w:t>
            </w:r>
          </w:p>
        </w:tc>
        <w:tc>
          <w:tcPr>
            <w:tcW w:w="2265" w:type="dxa"/>
          </w:tcPr>
          <w:p w14:paraId="3B5B67DB" w14:textId="6165FE9C"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5334</w:t>
            </w:r>
          </w:p>
        </w:tc>
        <w:tc>
          <w:tcPr>
            <w:tcW w:w="2266" w:type="dxa"/>
          </w:tcPr>
          <w:p w14:paraId="3CAC1593" w14:textId="753FB794"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1402</w:t>
            </w:r>
          </w:p>
        </w:tc>
        <w:tc>
          <w:tcPr>
            <w:tcW w:w="2266" w:type="dxa"/>
          </w:tcPr>
          <w:p w14:paraId="30C47A26" w14:textId="1CCC0ADB" w:rsidR="00161620" w:rsidRDefault="00161620" w:rsidP="000477DF">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12590</w:t>
            </w:r>
          </w:p>
        </w:tc>
      </w:tr>
    </w:tbl>
    <w:p w14:paraId="19BBE2B0" w14:textId="4E0D72A9" w:rsidR="000B4DA3" w:rsidRDefault="000477DF" w:rsidP="000477DF">
      <w:pPr>
        <w:pStyle w:val="Caption"/>
      </w:pPr>
      <w:bookmarkStart w:id="113" w:name="_Ref479331455"/>
      <w:r>
        <w:t xml:space="preserve">Obr. </w:t>
      </w:r>
      <w:fldSimple w:instr=" SEQ Obr. \* ARABIC ">
        <w:r w:rsidR="00E36773">
          <w:rPr>
            <w:noProof/>
          </w:rPr>
          <w:t>16</w:t>
        </w:r>
      </w:fldSimple>
      <w:bookmarkEnd w:id="113"/>
      <w:r>
        <w:t xml:space="preserve"> –</w:t>
      </w:r>
      <w:r w:rsidR="00DD3711">
        <w:t xml:space="preserve"> T</w:t>
      </w:r>
      <w:r>
        <w:t xml:space="preserve">abulka závislosti </w:t>
      </w:r>
      <w:r w:rsidR="00DD3711">
        <w:t>rychlosti výpočtu deskriptorů na použité metodě.  Čas je měřen na souboru 88 snímků o velikosti 1280x720 pixelů.  Čas výpočtu</w:t>
      </w:r>
      <w:r w:rsidR="00DE5734">
        <w:t xml:space="preserve"> je uveden v milisekundách a </w:t>
      </w:r>
      <w:r w:rsidR="00DD3711">
        <w:t xml:space="preserve"> zahrnuje i detekci bodů zájmu.</w:t>
      </w:r>
    </w:p>
    <w:p w14:paraId="70E51678" w14:textId="512768DA" w:rsidR="007371E1" w:rsidRDefault="000D1B8B" w:rsidP="007371E1">
      <w:pPr>
        <w:keepNext/>
        <w:ind w:firstLine="0"/>
      </w:pPr>
      <w:r>
        <w:rPr>
          <w:noProof/>
          <w:lang w:val="en-US"/>
        </w:rPr>
        <w:drawing>
          <wp:inline distT="0" distB="0" distL="0" distR="0" wp14:anchorId="6FEE40F8" wp14:editId="1DA61E9B">
            <wp:extent cx="5760720" cy="659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kus o popsani optimalizace (1).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6593840"/>
                    </a:xfrm>
                    <a:prstGeom prst="rect">
                      <a:avLst/>
                    </a:prstGeom>
                  </pic:spPr>
                </pic:pic>
              </a:graphicData>
            </a:graphic>
          </wp:inline>
        </w:drawing>
      </w:r>
    </w:p>
    <w:p w14:paraId="322CB96E" w14:textId="67BB03DD" w:rsidR="00DD39F1" w:rsidRDefault="007371E1" w:rsidP="007371E1">
      <w:pPr>
        <w:pStyle w:val="Caption"/>
      </w:pPr>
      <w:bookmarkStart w:id="114" w:name="_Ref479342982"/>
      <w:r>
        <w:t xml:space="preserve">Obr. </w:t>
      </w:r>
      <w:fldSimple w:instr=" SEQ Obr. \* ARABIC ">
        <w:r w:rsidR="00E36773">
          <w:rPr>
            <w:noProof/>
          </w:rPr>
          <w:t>17</w:t>
        </w:r>
      </w:fldSimple>
      <w:bookmarkEnd w:id="114"/>
      <w:r>
        <w:t xml:space="preserve"> - Algoritmus optimalizace parametrů pro výpočet deskriptorů</w:t>
      </w:r>
    </w:p>
    <w:p w14:paraId="09B8FC03" w14:textId="77777777" w:rsidR="00E36773" w:rsidRDefault="004D551C" w:rsidP="00E36773">
      <w:pPr>
        <w:keepNext/>
        <w:ind w:firstLine="0"/>
      </w:pPr>
      <w:r>
        <w:rPr>
          <w:noProof/>
          <w:lang w:val="en-US"/>
        </w:rPr>
        <w:lastRenderedPageBreak/>
        <w:drawing>
          <wp:inline distT="0" distB="0" distL="0" distR="0" wp14:anchorId="0605BA10" wp14:editId="1C31A39F">
            <wp:extent cx="5760720" cy="3333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dnoceni kvality rozpoznani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inline>
        </w:drawing>
      </w:r>
    </w:p>
    <w:p w14:paraId="6F044263" w14:textId="43AED1C5" w:rsidR="004D551C" w:rsidRPr="00186F42" w:rsidRDefault="00E36773" w:rsidP="00E36773">
      <w:pPr>
        <w:pStyle w:val="Caption"/>
        <w:rPr>
          <w:lang w:val="en-US"/>
        </w:rPr>
      </w:pPr>
      <w:r>
        <w:t xml:space="preserve">Obr. </w:t>
      </w:r>
      <w:fldSimple w:instr=" SEQ Obr. \* ARABIC ">
        <w:r>
          <w:rPr>
            <w:noProof/>
          </w:rPr>
          <w:t>18</w:t>
        </w:r>
      </w:fldSimple>
      <w:r>
        <w:t xml:space="preserve"> - Podrobnější blokový diagram pro hodnocení kvality rozpoznání</w:t>
      </w:r>
    </w:p>
    <w:p w14:paraId="26C43935" w14:textId="1D1BBF5A" w:rsidR="001A68ED" w:rsidRDefault="001A68ED" w:rsidP="0097265F">
      <w:pPr>
        <w:pStyle w:val="Heading2"/>
      </w:pPr>
      <w:bookmarkStart w:id="115" w:name="_Ref479251285"/>
      <w:r>
        <w:t>ORB</w:t>
      </w:r>
      <w:bookmarkEnd w:id="115"/>
    </w:p>
    <w:p w14:paraId="76AFC01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FF"/>
          <w:sz w:val="23"/>
          <w:szCs w:val="23"/>
          <w:lang w:val="en-US"/>
        </w:rPr>
        <w:t>public</w:t>
      </w:r>
      <w:r w:rsidRPr="000727F0">
        <w:rPr>
          <w:rFonts w:ascii="Courier New" w:eastAsia="Times New Roman" w:hAnsi="Courier New" w:cs="Courier New"/>
          <w:color w:val="000000"/>
          <w:sz w:val="23"/>
          <w:szCs w:val="23"/>
          <w:lang w:val="en-US"/>
        </w:rPr>
        <w:t xml:space="preserve"> </w:t>
      </w:r>
      <w:r w:rsidRPr="000727F0">
        <w:rPr>
          <w:rFonts w:ascii="Courier New" w:eastAsia="Times New Roman" w:hAnsi="Courier New" w:cs="Courier New"/>
          <w:color w:val="0000FF"/>
          <w:sz w:val="23"/>
          <w:szCs w:val="23"/>
          <w:lang w:val="en-US"/>
        </w:rPr>
        <w:t>static</w:t>
      </w:r>
      <w:r w:rsidRPr="000727F0">
        <w:rPr>
          <w:rFonts w:ascii="Courier New" w:eastAsia="Times New Roman" w:hAnsi="Courier New" w:cs="Courier New"/>
          <w:color w:val="000000"/>
          <w:sz w:val="23"/>
          <w:szCs w:val="23"/>
          <w:lang w:val="en-US"/>
        </w:rPr>
        <w:t xml:space="preserve"> ORB Create(</w:t>
      </w:r>
    </w:p>
    <w:p w14:paraId="4F6A1F8E"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nFeatures</w:t>
      </w:r>
      <w:r w:rsidRPr="000727F0">
        <w:rPr>
          <w:rFonts w:ascii="Courier New" w:eastAsia="Times New Roman" w:hAnsi="Courier New" w:cs="Courier New"/>
          <w:color w:val="000000"/>
          <w:sz w:val="23"/>
          <w:szCs w:val="23"/>
          <w:lang w:val="en-US"/>
        </w:rPr>
        <w:t xml:space="preserve"> = 500,</w:t>
      </w:r>
    </w:p>
    <w:p w14:paraId="354970B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float </w:t>
      </w:r>
      <w:r w:rsidRPr="000727F0">
        <w:rPr>
          <w:rFonts w:ascii="Courier New" w:eastAsia="Times New Roman" w:hAnsi="Courier New" w:cs="Courier New"/>
          <w:i/>
          <w:iCs/>
          <w:color w:val="000000"/>
          <w:sz w:val="23"/>
          <w:szCs w:val="23"/>
          <w:lang w:val="en-US"/>
        </w:rPr>
        <w:t>scaleFactor</w:t>
      </w:r>
      <w:r w:rsidRPr="000727F0">
        <w:rPr>
          <w:rFonts w:ascii="Courier New" w:eastAsia="Times New Roman" w:hAnsi="Courier New" w:cs="Courier New"/>
          <w:color w:val="000000"/>
          <w:sz w:val="23"/>
          <w:szCs w:val="23"/>
          <w:lang w:val="en-US"/>
        </w:rPr>
        <w:t xml:space="preserve"> = 1.2f,</w:t>
      </w:r>
    </w:p>
    <w:p w14:paraId="5D75E60F"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nLevels</w:t>
      </w:r>
      <w:r w:rsidRPr="000727F0">
        <w:rPr>
          <w:rFonts w:ascii="Courier New" w:eastAsia="Times New Roman" w:hAnsi="Courier New" w:cs="Courier New"/>
          <w:color w:val="000000"/>
          <w:sz w:val="23"/>
          <w:szCs w:val="23"/>
          <w:lang w:val="en-US"/>
        </w:rPr>
        <w:t xml:space="preserve"> = 8,</w:t>
      </w:r>
    </w:p>
    <w:p w14:paraId="0F07B58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edgeThreshold</w:t>
      </w:r>
      <w:r w:rsidRPr="000727F0">
        <w:rPr>
          <w:rFonts w:ascii="Courier New" w:eastAsia="Times New Roman" w:hAnsi="Courier New" w:cs="Courier New"/>
          <w:color w:val="000000"/>
          <w:sz w:val="23"/>
          <w:szCs w:val="23"/>
          <w:lang w:val="en-US"/>
        </w:rPr>
        <w:t xml:space="preserve"> = 31,</w:t>
      </w:r>
    </w:p>
    <w:p w14:paraId="35CBBAFC"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firstLevel</w:t>
      </w:r>
      <w:r w:rsidRPr="000727F0">
        <w:rPr>
          <w:rFonts w:ascii="Courier New" w:eastAsia="Times New Roman" w:hAnsi="Courier New" w:cs="Courier New"/>
          <w:color w:val="000000"/>
          <w:sz w:val="23"/>
          <w:szCs w:val="23"/>
          <w:lang w:val="en-US"/>
        </w:rPr>
        <w:t xml:space="preserve"> = 0,</w:t>
      </w:r>
    </w:p>
    <w:p w14:paraId="63D11F33"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wtaK</w:t>
      </w:r>
      <w:r w:rsidRPr="000727F0">
        <w:rPr>
          <w:rFonts w:ascii="Courier New" w:eastAsia="Times New Roman" w:hAnsi="Courier New" w:cs="Courier New"/>
          <w:color w:val="000000"/>
          <w:sz w:val="23"/>
          <w:szCs w:val="23"/>
          <w:lang w:val="en-US"/>
        </w:rPr>
        <w:t xml:space="preserve"> = 2,</w:t>
      </w:r>
    </w:p>
    <w:p w14:paraId="68A6D692"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ORBScore </w:t>
      </w:r>
      <w:r w:rsidRPr="000727F0">
        <w:rPr>
          <w:rFonts w:ascii="Courier New" w:eastAsia="Times New Roman" w:hAnsi="Courier New" w:cs="Courier New"/>
          <w:i/>
          <w:iCs/>
          <w:color w:val="000000"/>
          <w:sz w:val="23"/>
          <w:szCs w:val="23"/>
          <w:lang w:val="en-US"/>
        </w:rPr>
        <w:t>scoreType</w:t>
      </w:r>
      <w:r w:rsidRPr="000727F0">
        <w:rPr>
          <w:rFonts w:ascii="Courier New" w:eastAsia="Times New Roman" w:hAnsi="Courier New" w:cs="Courier New"/>
          <w:color w:val="000000"/>
          <w:sz w:val="23"/>
          <w:szCs w:val="23"/>
          <w:lang w:val="en-US"/>
        </w:rPr>
        <w:t xml:space="preserve"> = ORBScore.Harris,</w:t>
      </w:r>
    </w:p>
    <w:p w14:paraId="63828038"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patchSize</w:t>
      </w:r>
      <w:r w:rsidRPr="000727F0">
        <w:rPr>
          <w:rFonts w:ascii="Courier New" w:eastAsia="Times New Roman" w:hAnsi="Courier New" w:cs="Courier New"/>
          <w:color w:val="000000"/>
          <w:sz w:val="23"/>
          <w:szCs w:val="23"/>
          <w:lang w:val="en-US"/>
        </w:rPr>
        <w:t xml:space="preserve"> = 31</w:t>
      </w:r>
    </w:p>
    <w:p w14:paraId="207DD4B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w:t>
      </w:r>
    </w:p>
    <w:p w14:paraId="5A9C8653" w14:textId="77777777" w:rsidR="00FC6B7C" w:rsidRDefault="000727F0" w:rsidP="000727F0">
      <w:pPr>
        <w:ind w:firstLine="0"/>
      </w:pPr>
      <w:r>
        <w:t xml:space="preserve">Konstruktor ORB objektu má nejvíce parametrů pro nastavení. Nfeatures označuje,z kolika bodů s nejlepším skóre se bude počítat deskriptor. </w:t>
      </w:r>
    </w:p>
    <w:p w14:paraId="5A575761" w14:textId="2D8F7F8F" w:rsidR="00FC6B7C" w:rsidRPr="00795596" w:rsidRDefault="00FC6B7C" w:rsidP="000727F0">
      <w:pPr>
        <w:ind w:firstLine="0"/>
        <w:rPr>
          <w:lang w:val="en-US"/>
        </w:rPr>
      </w:pPr>
    </w:p>
    <w:p w14:paraId="4C889B1D" w14:textId="4919C39A" w:rsidR="0010786F" w:rsidRDefault="000727F0" w:rsidP="000727F0">
      <w:pPr>
        <w:ind w:firstLine="0"/>
      </w:pPr>
      <w:r>
        <w:t>ScaleFactor udává koeficient zvětšení/zmenšení původního snímku, z kterého se následně detekují body a počítají deskriptory. Nlevels udává, z kolika úrovní obrazové pyramidy se budou detekovat body. EdgeThreshold ovliv</w:t>
      </w:r>
      <w:r w:rsidR="00FA6FC6">
        <w:t xml:space="preserve">ňuje práh pro hledání bodů zájmu při jejich detekci. FirstLevel určuje od jaké úrovně obrazové pyramidy se budou detekovat body. Podle parametru WtaK se určí kolik bodů vytvoří každý z rotovaných BRIEF deskriptorů. Zde se musí i měnit metoda,  která se používá při srovnání desckriptorů. Pro wtaK = 0,1 nebo 2 se používá Hammingova vzdálenost pro wtaK = 3 nebo 4 se musí použít </w:t>
      </w:r>
      <w:r w:rsidR="000345A9">
        <w:t xml:space="preserve">upravená varianta Hammingovy vzdálenosti NORM_HAMMING2, která má 2 bity pro každý box v histogramu, který určuje výslednou orientaci bodu zájmu. Předposlední scoreType určuje, na základě kterého skóre se </w:t>
      </w:r>
      <w:r w:rsidR="000345A9">
        <w:lastRenderedPageBreak/>
        <w:t xml:space="preserve">vybere n nejkvalitnějších bodů zájmu a nakonec patchSize je velikost okolí bodu zájmu, z kterého se nakonec počítá deskriptor. </w:t>
      </w:r>
    </w:p>
    <w:p w14:paraId="7C71C71B" w14:textId="0E489F13" w:rsidR="005E4D58" w:rsidRDefault="005E4D58" w:rsidP="005E4D58">
      <w:pPr>
        <w:pStyle w:val="NoSpacing"/>
      </w:pPr>
    </w:p>
    <w:p w14:paraId="2A180892" w14:textId="37A1FCA3" w:rsidR="005E4D58" w:rsidRDefault="00D46AB7" w:rsidP="005E4D58">
      <w:pPr>
        <w:pStyle w:val="NoSpacing"/>
      </w:pPr>
      <w:r>
        <w:rPr>
          <w:noProof/>
          <w:lang w:val="en-US"/>
        </w:rPr>
        <mc:AlternateContent>
          <mc:Choice Requires="cx1">
            <w:drawing>
              <wp:inline distT="0" distB="0" distL="0" distR="0" wp14:anchorId="4BA3DF42" wp14:editId="68B8B2E0">
                <wp:extent cx="5645150" cy="4594226"/>
                <wp:effectExtent l="0" t="0" r="12700" b="15875"/>
                <wp:docPr id="43" name="Chart 43">
                  <a:extLst xmlns:a="http://schemas.openxmlformats.org/drawingml/2006/main">
                    <a:ext uri="{FF2B5EF4-FFF2-40B4-BE49-F238E27FC236}">
                      <a16:creationId xmlns:a16="http://schemas.microsoft.com/office/drawing/2014/main" id="{6BDFFFED-63D2-42C5-A7BD-1BF4648A67C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4BA3DF42" wp14:editId="68B8B2E0">
                <wp:extent cx="5645150" cy="4594226"/>
                <wp:effectExtent l="0" t="0" r="12700" b="15875"/>
                <wp:docPr id="43" name="Chart 43">
                  <a:extLst xmlns:a="http://schemas.openxmlformats.org/drawingml/2006/main">
                    <a:ext uri="{FF2B5EF4-FFF2-40B4-BE49-F238E27FC236}">
                      <a16:creationId xmlns:a16="http://schemas.microsoft.com/office/drawing/2014/main" id="{6BDFFFED-63D2-42C5-A7BD-1BF4648A67C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3" name="Chart 43">
                          <a:extLst>
                            <a:ext uri="{FF2B5EF4-FFF2-40B4-BE49-F238E27FC236}">
                              <a16:creationId xmlns:a16="http://schemas.microsoft.com/office/drawing/2014/main" id="{6BDFFFED-63D2-42C5-A7BD-1BF4648A67C9}"/>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5645150" cy="4594225"/>
                        </a:xfrm>
                        <a:prstGeom prst="rect">
                          <a:avLst/>
                        </a:prstGeom>
                      </pic:spPr>
                    </pic:pic>
                  </a:graphicData>
                </a:graphic>
              </wp:inline>
            </w:drawing>
          </mc:Fallback>
        </mc:AlternateContent>
      </w:r>
    </w:p>
    <w:p w14:paraId="5C65BF0C" w14:textId="5C96FE25" w:rsidR="00D46AB7" w:rsidRDefault="00D46AB7" w:rsidP="005E4D58">
      <w:pPr>
        <w:pStyle w:val="NoSpacing"/>
      </w:pPr>
      <w:r>
        <w:rPr>
          <w:noProof/>
          <w:lang w:val="en-US"/>
        </w:rPr>
        <w:lastRenderedPageBreak/>
        <mc:AlternateContent>
          <mc:Choice Requires="cx1">
            <w:drawing>
              <wp:inline distT="0" distB="0" distL="0" distR="0" wp14:anchorId="27A0BFF6" wp14:editId="11D24E53">
                <wp:extent cx="5760720" cy="3700780"/>
                <wp:effectExtent l="0" t="0" r="11430" b="13970"/>
                <wp:docPr id="45" name="Chart 45">
                  <a:extLst xmlns:a="http://schemas.openxmlformats.org/drawingml/2006/main">
                    <a:ext uri="{FF2B5EF4-FFF2-40B4-BE49-F238E27FC236}">
                      <a16:creationId xmlns:a16="http://schemas.microsoft.com/office/drawing/2014/main" id="{9F8A7E36-3501-4506-B2D8-E680B2C734B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6"/>
                  </a:graphicData>
                </a:graphic>
              </wp:inline>
            </w:drawing>
          </mc:Choice>
          <mc:Fallback>
            <w:drawing>
              <wp:inline distT="0" distB="0" distL="0" distR="0" wp14:anchorId="27A0BFF6" wp14:editId="11D24E53">
                <wp:extent cx="5760720" cy="3700780"/>
                <wp:effectExtent l="0" t="0" r="11430" b="13970"/>
                <wp:docPr id="45" name="Chart 45">
                  <a:extLst xmlns:a="http://schemas.openxmlformats.org/drawingml/2006/main">
                    <a:ext uri="{FF2B5EF4-FFF2-40B4-BE49-F238E27FC236}">
                      <a16:creationId xmlns:a16="http://schemas.microsoft.com/office/drawing/2014/main" id="{9F8A7E36-3501-4506-B2D8-E680B2C734B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 name="Chart 45">
                          <a:extLst>
                            <a:ext uri="{FF2B5EF4-FFF2-40B4-BE49-F238E27FC236}">
                              <a16:creationId xmlns:a16="http://schemas.microsoft.com/office/drawing/2014/main" id="{9F8A7E36-3501-4506-B2D8-E680B2C734B0}"/>
                            </a:ext>
                          </a:extLst>
                        </pic:cNvPr>
                        <pic:cNvPicPr>
                          <a:picLocks noGrp="1" noRot="1" noChangeAspect="1" noMove="1" noResize="1" noEditPoints="1" noAdjustHandles="1" noChangeArrowheads="1" noChangeShapeType="1"/>
                        </pic:cNvPicPr>
                      </pic:nvPicPr>
                      <pic:blipFill>
                        <a:blip r:embed="rId37"/>
                        <a:stretch>
                          <a:fillRect/>
                        </a:stretch>
                      </pic:blipFill>
                      <pic:spPr>
                        <a:xfrm>
                          <a:off x="0" y="0"/>
                          <a:ext cx="5760720" cy="3700780"/>
                        </a:xfrm>
                        <a:prstGeom prst="rect">
                          <a:avLst/>
                        </a:prstGeom>
                      </pic:spPr>
                    </pic:pic>
                  </a:graphicData>
                </a:graphic>
              </wp:inline>
            </w:drawing>
          </mc:Fallback>
        </mc:AlternateContent>
      </w:r>
    </w:p>
    <w:p w14:paraId="321AA57E" w14:textId="71B35E95" w:rsidR="00D46AB7" w:rsidRDefault="00D46AB7" w:rsidP="005E4D58">
      <w:pPr>
        <w:pStyle w:val="NoSpacing"/>
      </w:pPr>
    </w:p>
    <w:p w14:paraId="66CF024A" w14:textId="1A1E4AD1" w:rsidR="00822AD9" w:rsidRDefault="00822AD9" w:rsidP="005E4D58">
      <w:pPr>
        <w:pStyle w:val="NoSpacing"/>
      </w:pPr>
      <w:r>
        <w:rPr>
          <w:noProof/>
          <w:lang w:val="en-US"/>
        </w:rPr>
        <mc:AlternateContent>
          <mc:Choice Requires="cx1">
            <w:drawing>
              <wp:inline distT="0" distB="0" distL="0" distR="0" wp14:anchorId="05C5BCB0" wp14:editId="155AA7DD">
                <wp:extent cx="5760720" cy="3805555"/>
                <wp:effectExtent l="0" t="0" r="11430" b="4445"/>
                <wp:docPr id="35" name="Chart 35">
                  <a:extLst xmlns:a="http://schemas.openxmlformats.org/drawingml/2006/main">
                    <a:ext uri="{FF2B5EF4-FFF2-40B4-BE49-F238E27FC236}">
                      <a16:creationId xmlns:a16="http://schemas.microsoft.com/office/drawing/2014/main" id="{2C0CB0AC-F3C3-4AF7-9562-63ACBDBF804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8"/>
                  </a:graphicData>
                </a:graphic>
              </wp:inline>
            </w:drawing>
          </mc:Choice>
          <mc:Fallback>
            <w:drawing>
              <wp:inline distT="0" distB="0" distL="0" distR="0" wp14:anchorId="05C5BCB0" wp14:editId="155AA7DD">
                <wp:extent cx="5760720" cy="3805555"/>
                <wp:effectExtent l="0" t="0" r="11430" b="4445"/>
                <wp:docPr id="35" name="Chart 35">
                  <a:extLst xmlns:a="http://schemas.openxmlformats.org/drawingml/2006/main">
                    <a:ext uri="{FF2B5EF4-FFF2-40B4-BE49-F238E27FC236}">
                      <a16:creationId xmlns:a16="http://schemas.microsoft.com/office/drawing/2014/main" id="{2C0CB0AC-F3C3-4AF7-9562-63ACBDBF804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5" name="Chart 35">
                          <a:extLst>
                            <a:ext uri="{FF2B5EF4-FFF2-40B4-BE49-F238E27FC236}">
                              <a16:creationId xmlns:a16="http://schemas.microsoft.com/office/drawing/2014/main" id="{2C0CB0AC-F3C3-4AF7-9562-63ACBDBF8046}"/>
                            </a:ext>
                          </a:extLst>
                        </pic:cNvPr>
                        <pic:cNvPicPr>
                          <a:picLocks noGrp="1" noRot="1" noChangeAspect="1" noMove="1" noResize="1" noEditPoints="1" noAdjustHandles="1" noChangeArrowheads="1" noChangeShapeType="1"/>
                        </pic:cNvPicPr>
                      </pic:nvPicPr>
                      <pic:blipFill>
                        <a:blip r:embed="rId39"/>
                        <a:stretch>
                          <a:fillRect/>
                        </a:stretch>
                      </pic:blipFill>
                      <pic:spPr>
                        <a:xfrm>
                          <a:off x="0" y="0"/>
                          <a:ext cx="5760720" cy="3805555"/>
                        </a:xfrm>
                        <a:prstGeom prst="rect">
                          <a:avLst/>
                        </a:prstGeom>
                      </pic:spPr>
                    </pic:pic>
                  </a:graphicData>
                </a:graphic>
              </wp:inline>
            </w:drawing>
          </mc:Fallback>
        </mc:AlternateContent>
      </w:r>
    </w:p>
    <w:p w14:paraId="1728F09F" w14:textId="65008654" w:rsidR="00822AD9" w:rsidRDefault="00822AD9" w:rsidP="005E4D58">
      <w:pPr>
        <w:pStyle w:val="NoSpacing"/>
      </w:pPr>
      <w:r>
        <w:rPr>
          <w:noProof/>
          <w:lang w:val="en-US"/>
        </w:rPr>
        <w:lastRenderedPageBreak/>
        <mc:AlternateContent>
          <mc:Choice Requires="cx1">
            <w:drawing>
              <wp:inline distT="0" distB="0" distL="0" distR="0" wp14:anchorId="3E37E41F" wp14:editId="62123015">
                <wp:extent cx="5760720" cy="3769995"/>
                <wp:effectExtent l="0" t="0" r="11430" b="1905"/>
                <wp:docPr id="36" name="Chart 36">
                  <a:extLst xmlns:a="http://schemas.openxmlformats.org/drawingml/2006/main">
                    <a:ext uri="{FF2B5EF4-FFF2-40B4-BE49-F238E27FC236}">
                      <a16:creationId xmlns:a16="http://schemas.microsoft.com/office/drawing/2014/main" id="{B8E16CC2-AED3-4C50-AE46-A85699EA1AF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0"/>
                  </a:graphicData>
                </a:graphic>
              </wp:inline>
            </w:drawing>
          </mc:Choice>
          <mc:Fallback>
            <w:drawing>
              <wp:inline distT="0" distB="0" distL="0" distR="0" wp14:anchorId="3E37E41F" wp14:editId="62123015">
                <wp:extent cx="5760720" cy="3769995"/>
                <wp:effectExtent l="0" t="0" r="11430" b="1905"/>
                <wp:docPr id="36" name="Chart 36">
                  <a:extLst xmlns:a="http://schemas.openxmlformats.org/drawingml/2006/main">
                    <a:ext uri="{FF2B5EF4-FFF2-40B4-BE49-F238E27FC236}">
                      <a16:creationId xmlns:a16="http://schemas.microsoft.com/office/drawing/2014/main" id="{B8E16CC2-AED3-4C50-AE46-A85699EA1AF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 name="Chart 36">
                          <a:extLst>
                            <a:ext uri="{FF2B5EF4-FFF2-40B4-BE49-F238E27FC236}">
                              <a16:creationId xmlns:a16="http://schemas.microsoft.com/office/drawing/2014/main" id="{B8E16CC2-AED3-4C50-AE46-A85699EA1AF0}"/>
                            </a:ext>
                          </a:extLst>
                        </pic:cNvPr>
                        <pic:cNvPicPr>
                          <a:picLocks noGrp="1" noRot="1" noChangeAspect="1" noMove="1" noResize="1" noEditPoints="1" noAdjustHandles="1" noChangeArrowheads="1" noChangeShapeType="1"/>
                        </pic:cNvPicPr>
                      </pic:nvPicPr>
                      <pic:blipFill>
                        <a:blip r:embed="rId41"/>
                        <a:stretch>
                          <a:fillRect/>
                        </a:stretch>
                      </pic:blipFill>
                      <pic:spPr>
                        <a:xfrm>
                          <a:off x="0" y="0"/>
                          <a:ext cx="5760720" cy="3769995"/>
                        </a:xfrm>
                        <a:prstGeom prst="rect">
                          <a:avLst/>
                        </a:prstGeom>
                      </pic:spPr>
                    </pic:pic>
                  </a:graphicData>
                </a:graphic>
              </wp:inline>
            </w:drawing>
          </mc:Fallback>
        </mc:AlternateContent>
      </w:r>
    </w:p>
    <w:p w14:paraId="602E3B80" w14:textId="64D8B336" w:rsidR="00822AD9" w:rsidRDefault="00822AD9" w:rsidP="005E4D58">
      <w:pPr>
        <w:pStyle w:val="NoSpacing"/>
      </w:pPr>
    </w:p>
    <w:p w14:paraId="68E7733D" w14:textId="2E352CF3" w:rsidR="003D62B8" w:rsidRDefault="004B4720" w:rsidP="005E4D58">
      <w:pPr>
        <w:pStyle w:val="NoSpacing"/>
      </w:pPr>
      <w:r>
        <w:rPr>
          <w:noProof/>
          <w:lang w:val="en-US"/>
        </w:rPr>
        <mc:AlternateContent>
          <mc:Choice Requires="cx1">
            <w:drawing>
              <wp:inline distT="0" distB="0" distL="0" distR="0" wp14:anchorId="300AD612" wp14:editId="716F5E4B">
                <wp:extent cx="5760720" cy="3858260"/>
                <wp:effectExtent l="0" t="0" r="11430" b="8890"/>
                <wp:docPr id="40" name="Chart 40">
                  <a:extLst xmlns:a="http://schemas.openxmlformats.org/drawingml/2006/main">
                    <a:ext uri="{FF2B5EF4-FFF2-40B4-BE49-F238E27FC236}">
                      <a16:creationId xmlns:a16="http://schemas.microsoft.com/office/drawing/2014/main" id="{BEEEFFF3-F948-4560-9BA3-A158C05666A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2"/>
                  </a:graphicData>
                </a:graphic>
              </wp:inline>
            </w:drawing>
          </mc:Choice>
          <mc:Fallback>
            <w:drawing>
              <wp:inline distT="0" distB="0" distL="0" distR="0" wp14:anchorId="300AD612" wp14:editId="716F5E4B">
                <wp:extent cx="5760720" cy="3858260"/>
                <wp:effectExtent l="0" t="0" r="11430" b="8890"/>
                <wp:docPr id="40" name="Chart 40">
                  <a:extLst xmlns:a="http://schemas.openxmlformats.org/drawingml/2006/main">
                    <a:ext uri="{FF2B5EF4-FFF2-40B4-BE49-F238E27FC236}">
                      <a16:creationId xmlns:a16="http://schemas.microsoft.com/office/drawing/2014/main" id="{BEEEFFF3-F948-4560-9BA3-A158C05666A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BEEEFFF3-F948-4560-9BA3-A158C05666A0}"/>
                            </a:ext>
                          </a:extLst>
                        </pic:cNvPr>
                        <pic:cNvPicPr>
                          <a:picLocks noGrp="1" noRot="1" noChangeAspect="1" noMove="1" noResize="1" noEditPoints="1" noAdjustHandles="1" noChangeArrowheads="1" noChangeShapeType="1"/>
                        </pic:cNvPicPr>
                      </pic:nvPicPr>
                      <pic:blipFill>
                        <a:blip r:embed="rId43"/>
                        <a:stretch>
                          <a:fillRect/>
                        </a:stretch>
                      </pic:blipFill>
                      <pic:spPr>
                        <a:xfrm>
                          <a:off x="0" y="0"/>
                          <a:ext cx="5760720" cy="3858260"/>
                        </a:xfrm>
                        <a:prstGeom prst="rect">
                          <a:avLst/>
                        </a:prstGeom>
                      </pic:spPr>
                    </pic:pic>
                  </a:graphicData>
                </a:graphic>
              </wp:inline>
            </w:drawing>
          </mc:Fallback>
        </mc:AlternateContent>
      </w:r>
    </w:p>
    <w:p w14:paraId="490A3FD1" w14:textId="494703C8" w:rsidR="004B4720" w:rsidRDefault="004B4720" w:rsidP="005E4D58">
      <w:pPr>
        <w:pStyle w:val="NoSpacing"/>
      </w:pPr>
      <w:r>
        <w:rPr>
          <w:noProof/>
          <w:lang w:val="en-US"/>
        </w:rPr>
        <w:lastRenderedPageBreak/>
        <mc:AlternateContent>
          <mc:Choice Requires="cx1">
            <w:drawing>
              <wp:inline distT="0" distB="0" distL="0" distR="0" wp14:anchorId="4468F7BB" wp14:editId="72ACE07D">
                <wp:extent cx="5760720" cy="4036695"/>
                <wp:effectExtent l="0" t="0" r="11430" b="1905"/>
                <wp:docPr id="41" name="Chart 41">
                  <a:extLst xmlns:a="http://schemas.openxmlformats.org/drawingml/2006/main">
                    <a:ext uri="{FF2B5EF4-FFF2-40B4-BE49-F238E27FC236}">
                      <a16:creationId xmlns:a16="http://schemas.microsoft.com/office/drawing/2014/main" id="{10437A70-B7F0-420A-AE39-AAA266BCEA9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4"/>
                  </a:graphicData>
                </a:graphic>
              </wp:inline>
            </w:drawing>
          </mc:Choice>
          <mc:Fallback>
            <w:drawing>
              <wp:inline distT="0" distB="0" distL="0" distR="0" wp14:anchorId="4468F7BB" wp14:editId="72ACE07D">
                <wp:extent cx="5760720" cy="4036695"/>
                <wp:effectExtent l="0" t="0" r="11430" b="1905"/>
                <wp:docPr id="41" name="Chart 41">
                  <a:extLst xmlns:a="http://schemas.openxmlformats.org/drawingml/2006/main">
                    <a:ext uri="{FF2B5EF4-FFF2-40B4-BE49-F238E27FC236}">
                      <a16:creationId xmlns:a16="http://schemas.microsoft.com/office/drawing/2014/main" id="{10437A70-B7F0-420A-AE39-AAA266BCEA9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 name="Chart 41">
                          <a:extLst>
                            <a:ext uri="{FF2B5EF4-FFF2-40B4-BE49-F238E27FC236}">
                              <a16:creationId xmlns:a16="http://schemas.microsoft.com/office/drawing/2014/main" id="{10437A70-B7F0-420A-AE39-AAA266BCEA9F}"/>
                            </a:ext>
                          </a:extLst>
                        </pic:cNvPr>
                        <pic:cNvPicPr>
                          <a:picLocks noGrp="1" noRot="1" noChangeAspect="1" noMove="1" noResize="1" noEditPoints="1" noAdjustHandles="1" noChangeArrowheads="1" noChangeShapeType="1"/>
                        </pic:cNvPicPr>
                      </pic:nvPicPr>
                      <pic:blipFill>
                        <a:blip r:embed="rId45"/>
                        <a:stretch>
                          <a:fillRect/>
                        </a:stretch>
                      </pic:blipFill>
                      <pic:spPr>
                        <a:xfrm>
                          <a:off x="0" y="0"/>
                          <a:ext cx="5760720" cy="4036695"/>
                        </a:xfrm>
                        <a:prstGeom prst="rect">
                          <a:avLst/>
                        </a:prstGeom>
                      </pic:spPr>
                    </pic:pic>
                  </a:graphicData>
                </a:graphic>
              </wp:inline>
            </w:drawing>
          </mc:Fallback>
        </mc:AlternateContent>
      </w:r>
    </w:p>
    <w:p w14:paraId="732F57E3" w14:textId="77777777" w:rsidR="004B4720" w:rsidRDefault="004B4720" w:rsidP="005E4D58">
      <w:pPr>
        <w:pStyle w:val="NoSpacing"/>
      </w:pPr>
    </w:p>
    <w:p w14:paraId="0D96C1CF" w14:textId="0E99B382" w:rsidR="003D62B8" w:rsidRDefault="00CD3769" w:rsidP="005E4D58">
      <w:pPr>
        <w:pStyle w:val="NoSpacing"/>
      </w:pPr>
      <w:r>
        <w:rPr>
          <w:noProof/>
          <w:lang w:val="en-US"/>
        </w:rPr>
        <mc:AlternateContent>
          <mc:Choice Requires="cx1">
            <w:drawing>
              <wp:inline distT="0" distB="0" distL="0" distR="0" wp14:anchorId="1DCF89E1" wp14:editId="3183768A">
                <wp:extent cx="5760720" cy="3780790"/>
                <wp:effectExtent l="0" t="0" r="11430" b="10160"/>
                <wp:docPr id="46" name="Chart 46">
                  <a:extLst xmlns:a="http://schemas.openxmlformats.org/drawingml/2006/main">
                    <a:ext uri="{FF2B5EF4-FFF2-40B4-BE49-F238E27FC236}">
                      <a16:creationId xmlns:a16="http://schemas.microsoft.com/office/drawing/2014/main" id="{3ACE7C64-3BF9-4C42-9DF3-6FE06120AF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inline>
            </w:drawing>
          </mc:Choice>
          <mc:Fallback>
            <w:drawing>
              <wp:inline distT="0" distB="0" distL="0" distR="0" wp14:anchorId="1DCF89E1" wp14:editId="3183768A">
                <wp:extent cx="5760720" cy="3780790"/>
                <wp:effectExtent l="0" t="0" r="11430" b="10160"/>
                <wp:docPr id="46" name="Chart 46">
                  <a:extLst xmlns:a="http://schemas.openxmlformats.org/drawingml/2006/main">
                    <a:ext uri="{FF2B5EF4-FFF2-40B4-BE49-F238E27FC236}">
                      <a16:creationId xmlns:a16="http://schemas.microsoft.com/office/drawing/2014/main" id="{3ACE7C64-3BF9-4C42-9DF3-6FE06120AF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 name="Chart 46">
                          <a:extLst>
                            <a:ext uri="{FF2B5EF4-FFF2-40B4-BE49-F238E27FC236}">
                              <a16:creationId xmlns:a16="http://schemas.microsoft.com/office/drawing/2014/main" id="{3ACE7C64-3BF9-4C42-9DF3-6FE06120AF81}"/>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5760720" cy="3780790"/>
                        </a:xfrm>
                        <a:prstGeom prst="rect">
                          <a:avLst/>
                        </a:prstGeom>
                      </pic:spPr>
                    </pic:pic>
                  </a:graphicData>
                </a:graphic>
              </wp:inline>
            </w:drawing>
          </mc:Fallback>
        </mc:AlternateContent>
      </w:r>
    </w:p>
    <w:p w14:paraId="39884849" w14:textId="5C61BDB0" w:rsidR="00CD3769" w:rsidRDefault="00CD3769" w:rsidP="005E4D58">
      <w:pPr>
        <w:pStyle w:val="NoSpacing"/>
      </w:pPr>
      <w:r>
        <w:rPr>
          <w:noProof/>
          <w:lang w:val="en-US"/>
        </w:rPr>
        <w:lastRenderedPageBreak/>
        <mc:AlternateContent>
          <mc:Choice Requires="cx1">
            <w:drawing>
              <wp:inline distT="0" distB="0" distL="0" distR="0" wp14:anchorId="2CB6E94C" wp14:editId="5BEAC3A3">
                <wp:extent cx="5760720" cy="3815715"/>
                <wp:effectExtent l="0" t="0" r="11430" b="13335"/>
                <wp:docPr id="48" name="Chart 48">
                  <a:extLst xmlns:a="http://schemas.openxmlformats.org/drawingml/2006/main">
                    <a:ext uri="{FF2B5EF4-FFF2-40B4-BE49-F238E27FC236}">
                      <a16:creationId xmlns:a16="http://schemas.microsoft.com/office/drawing/2014/main" id="{4958B4A7-5E94-4BA0-9E4B-DBE8382A414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2CB6E94C" wp14:editId="5BEAC3A3">
                <wp:extent cx="5760720" cy="3815715"/>
                <wp:effectExtent l="0" t="0" r="11430" b="13335"/>
                <wp:docPr id="48" name="Chart 48">
                  <a:extLst xmlns:a="http://schemas.openxmlformats.org/drawingml/2006/main">
                    <a:ext uri="{FF2B5EF4-FFF2-40B4-BE49-F238E27FC236}">
                      <a16:creationId xmlns:a16="http://schemas.microsoft.com/office/drawing/2014/main" id="{4958B4A7-5E94-4BA0-9E4B-DBE8382A414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 name="Chart 48">
                          <a:extLst>
                            <a:ext uri="{FF2B5EF4-FFF2-40B4-BE49-F238E27FC236}">
                              <a16:creationId xmlns:a16="http://schemas.microsoft.com/office/drawing/2014/main" id="{4958B4A7-5E94-4BA0-9E4B-DBE8382A4141}"/>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5760720" cy="3815715"/>
                        </a:xfrm>
                        <a:prstGeom prst="rect">
                          <a:avLst/>
                        </a:prstGeom>
                      </pic:spPr>
                    </pic:pic>
                  </a:graphicData>
                </a:graphic>
              </wp:inline>
            </w:drawing>
          </mc:Fallback>
        </mc:AlternateContent>
      </w:r>
    </w:p>
    <w:p w14:paraId="374EA3CD" w14:textId="77777777" w:rsidR="00822AD9" w:rsidRDefault="00822AD9" w:rsidP="005E4D58">
      <w:pPr>
        <w:pStyle w:val="NoSpacing"/>
      </w:pPr>
    </w:p>
    <w:p w14:paraId="577D21F1" w14:textId="77777777" w:rsidR="005E4D58" w:rsidRPr="005E4D58" w:rsidRDefault="005E4D58" w:rsidP="005E4D58">
      <w:pPr>
        <w:pStyle w:val="NoSpacing"/>
      </w:pPr>
    </w:p>
    <w:p w14:paraId="411CD3DA" w14:textId="77777777" w:rsidR="00334DB9" w:rsidRPr="00334DB9" w:rsidRDefault="00334DB9" w:rsidP="00334DB9">
      <w:pPr>
        <w:pStyle w:val="NoSpacing"/>
      </w:pPr>
    </w:p>
    <w:p w14:paraId="2C42DCC5" w14:textId="3AC0EE61" w:rsidR="001A68ED" w:rsidRDefault="001A68ED" w:rsidP="0097265F">
      <w:pPr>
        <w:pStyle w:val="Heading2"/>
      </w:pPr>
      <w:r>
        <w:t>BRIEF</w:t>
      </w:r>
    </w:p>
    <w:p w14:paraId="2A1DA438"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BriefDescriptorExtractor</w:t>
      </w:r>
      <w:r>
        <w:rPr>
          <w:color w:val="000000"/>
          <w:sz w:val="23"/>
          <w:szCs w:val="23"/>
        </w:rPr>
        <w:t xml:space="preserve"> </w:t>
      </w:r>
      <w:r>
        <w:rPr>
          <w:rStyle w:val="identifier"/>
          <w:color w:val="000000"/>
          <w:sz w:val="23"/>
          <w:szCs w:val="23"/>
        </w:rPr>
        <w:t>Create</w:t>
      </w:r>
      <w:r>
        <w:rPr>
          <w:color w:val="000000"/>
          <w:sz w:val="23"/>
          <w:szCs w:val="23"/>
        </w:rPr>
        <w:t>(</w:t>
      </w:r>
    </w:p>
    <w:p w14:paraId="4E31CAFD"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bytes</w:t>
      </w:r>
      <w:r>
        <w:rPr>
          <w:color w:val="000000"/>
          <w:sz w:val="23"/>
          <w:szCs w:val="23"/>
        </w:rPr>
        <w:t xml:space="preserve"> = 32</w:t>
      </w:r>
    </w:p>
    <w:p w14:paraId="67453329" w14:textId="77777777" w:rsidR="000727F0" w:rsidRDefault="000727F0" w:rsidP="000727F0">
      <w:pPr>
        <w:pStyle w:val="HTMLPreformatted"/>
        <w:rPr>
          <w:color w:val="000000"/>
          <w:sz w:val="23"/>
          <w:szCs w:val="23"/>
        </w:rPr>
      </w:pPr>
      <w:r>
        <w:rPr>
          <w:color w:val="000000"/>
          <w:sz w:val="23"/>
          <w:szCs w:val="23"/>
        </w:rPr>
        <w:t>)</w:t>
      </w:r>
    </w:p>
    <w:p w14:paraId="1685BFAE" w14:textId="036FD716" w:rsidR="0010786F" w:rsidRDefault="0010786F" w:rsidP="0010786F"/>
    <w:p w14:paraId="749B1C6A" w14:textId="4D535221" w:rsidR="00725E5E" w:rsidRDefault="00725E5E" w:rsidP="00725E5E">
      <w:pPr>
        <w:pStyle w:val="NoSpacing"/>
      </w:pPr>
      <w:r>
        <w:rPr>
          <w:noProof/>
          <w:lang w:val="en-US"/>
        </w:rPr>
        <mc:AlternateContent>
          <mc:Choice Requires="cx1">
            <w:drawing>
              <wp:inline distT="0" distB="0" distL="0" distR="0" wp14:anchorId="4D36FF86" wp14:editId="51F596EA">
                <wp:extent cx="4572000" cy="2857500"/>
                <wp:effectExtent l="0" t="0" r="0" b="0"/>
                <wp:docPr id="49" name="Chart 49">
                  <a:extLst xmlns:a="http://schemas.openxmlformats.org/drawingml/2006/main">
                    <a:ext uri="{FF2B5EF4-FFF2-40B4-BE49-F238E27FC236}">
                      <a16:creationId xmlns:a16="http://schemas.microsoft.com/office/drawing/2014/main" id="{8049BD9F-8826-4EDC-913B-12AC936C21F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0"/>
                  </a:graphicData>
                </a:graphic>
              </wp:inline>
            </w:drawing>
          </mc:Choice>
          <mc:Fallback>
            <w:drawing>
              <wp:inline distT="0" distB="0" distL="0" distR="0" wp14:anchorId="4D36FF86" wp14:editId="51F596EA">
                <wp:extent cx="4572000" cy="2857500"/>
                <wp:effectExtent l="0" t="0" r="0" b="0"/>
                <wp:docPr id="49" name="Chart 49">
                  <a:extLst xmlns:a="http://schemas.openxmlformats.org/drawingml/2006/main">
                    <a:ext uri="{FF2B5EF4-FFF2-40B4-BE49-F238E27FC236}">
                      <a16:creationId xmlns:a16="http://schemas.microsoft.com/office/drawing/2014/main" id="{8049BD9F-8826-4EDC-913B-12AC936C21F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9" name="Chart 49">
                          <a:extLst>
                            <a:ext uri="{FF2B5EF4-FFF2-40B4-BE49-F238E27FC236}">
                              <a16:creationId xmlns:a16="http://schemas.microsoft.com/office/drawing/2014/main" id="{8049BD9F-8826-4EDC-913B-12AC936C21FC}"/>
                            </a:ext>
                          </a:extLst>
                        </pic:cNvPr>
                        <pic:cNvPicPr>
                          <a:picLocks noGrp="1" noRot="1" noChangeAspect="1" noMove="1" noResize="1" noEditPoints="1" noAdjustHandles="1" noChangeArrowheads="1" noChangeShapeType="1"/>
                        </pic:cNvPicPr>
                      </pic:nvPicPr>
                      <pic:blipFill>
                        <a:blip r:embed="rId51"/>
                        <a:stretch>
                          <a:fillRect/>
                        </a:stretch>
                      </pic:blipFill>
                      <pic:spPr>
                        <a:xfrm>
                          <a:off x="0" y="0"/>
                          <a:ext cx="4572000" cy="2857500"/>
                        </a:xfrm>
                        <a:prstGeom prst="rect">
                          <a:avLst/>
                        </a:prstGeom>
                      </pic:spPr>
                    </pic:pic>
                  </a:graphicData>
                </a:graphic>
              </wp:inline>
            </w:drawing>
          </mc:Fallback>
        </mc:AlternateContent>
      </w:r>
    </w:p>
    <w:p w14:paraId="10828C17" w14:textId="47BF0A6E" w:rsidR="00725E5E" w:rsidRPr="00725E5E" w:rsidRDefault="00725E5E" w:rsidP="00725E5E">
      <w:pPr>
        <w:pStyle w:val="NoSpacing"/>
      </w:pPr>
      <w:r>
        <w:rPr>
          <w:noProof/>
          <w:lang w:val="en-US"/>
        </w:rPr>
        <w:lastRenderedPageBreak/>
        <mc:AlternateContent>
          <mc:Choice Requires="cx1">
            <w:drawing>
              <wp:inline distT="0" distB="0" distL="0" distR="0" wp14:anchorId="070005E4" wp14:editId="59139456">
                <wp:extent cx="4572000" cy="2743200"/>
                <wp:effectExtent l="0" t="0" r="0" b="0"/>
                <wp:docPr id="50" name="Chart 50">
                  <a:extLst xmlns:a="http://schemas.openxmlformats.org/drawingml/2006/main">
                    <a:ext uri="{FF2B5EF4-FFF2-40B4-BE49-F238E27FC236}">
                      <a16:creationId xmlns:a16="http://schemas.microsoft.com/office/drawing/2014/main" id="{0E3B9CDA-1329-40A2-9739-858A349BB91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2"/>
                  </a:graphicData>
                </a:graphic>
              </wp:inline>
            </w:drawing>
          </mc:Choice>
          <mc:Fallback>
            <w:drawing>
              <wp:inline distT="0" distB="0" distL="0" distR="0" wp14:anchorId="070005E4" wp14:editId="59139456">
                <wp:extent cx="4572000" cy="2743200"/>
                <wp:effectExtent l="0" t="0" r="0" b="0"/>
                <wp:docPr id="50" name="Chart 50">
                  <a:extLst xmlns:a="http://schemas.openxmlformats.org/drawingml/2006/main">
                    <a:ext uri="{FF2B5EF4-FFF2-40B4-BE49-F238E27FC236}">
                      <a16:creationId xmlns:a16="http://schemas.microsoft.com/office/drawing/2014/main" id="{0E3B9CDA-1329-40A2-9739-858A349BB91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 name="Chart 50">
                          <a:extLst>
                            <a:ext uri="{FF2B5EF4-FFF2-40B4-BE49-F238E27FC236}">
                              <a16:creationId xmlns:a16="http://schemas.microsoft.com/office/drawing/2014/main" id="{0E3B9CDA-1329-40A2-9739-858A349BB919}"/>
                            </a:ext>
                          </a:extLst>
                        </pic:cNvPr>
                        <pic:cNvPicPr>
                          <a:picLocks noGrp="1" noRot="1" noChangeAspect="1" noMove="1" noResize="1" noEditPoints="1" noAdjustHandles="1" noChangeArrowheads="1" noChangeShapeType="1"/>
                        </pic:cNvPicPr>
                      </pic:nvPicPr>
                      <pic:blipFill>
                        <a:blip r:embed="rId53"/>
                        <a:stretch>
                          <a:fillRect/>
                        </a:stretch>
                      </pic:blipFill>
                      <pic:spPr>
                        <a:xfrm>
                          <a:off x="0" y="0"/>
                          <a:ext cx="4572000" cy="2743200"/>
                        </a:xfrm>
                        <a:prstGeom prst="rect">
                          <a:avLst/>
                        </a:prstGeom>
                      </pic:spPr>
                    </pic:pic>
                  </a:graphicData>
                </a:graphic>
              </wp:inline>
            </w:drawing>
          </mc:Fallback>
        </mc:AlternateContent>
      </w:r>
    </w:p>
    <w:p w14:paraId="2CA23E44" w14:textId="65C0CE64" w:rsidR="004B4720" w:rsidRDefault="004B4720" w:rsidP="004B4720">
      <w:pPr>
        <w:pStyle w:val="NoSpacing"/>
      </w:pPr>
      <w:r>
        <w:rPr>
          <w:noProof/>
          <w:lang w:val="en-US"/>
        </w:rPr>
        <mc:AlternateContent>
          <mc:Choice Requires="cx1">
            <w:drawing>
              <wp:inline distT="0" distB="0" distL="0" distR="0" wp14:anchorId="49632D52" wp14:editId="7CCE7C40">
                <wp:extent cx="5702300" cy="3822700"/>
                <wp:effectExtent l="0" t="0" r="12700" b="6350"/>
                <wp:docPr id="38" name="Chart 38">
                  <a:extLst xmlns:a="http://schemas.openxmlformats.org/drawingml/2006/main">
                    <a:ext uri="{FF2B5EF4-FFF2-40B4-BE49-F238E27FC236}">
                      <a16:creationId xmlns:a16="http://schemas.microsoft.com/office/drawing/2014/main" id="{548781C8-B27A-4AC8-ABB8-7CDC89239CF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4"/>
                  </a:graphicData>
                </a:graphic>
              </wp:inline>
            </w:drawing>
          </mc:Choice>
          <mc:Fallback>
            <w:drawing>
              <wp:inline distT="0" distB="0" distL="0" distR="0" wp14:anchorId="49632D52" wp14:editId="7CCE7C40">
                <wp:extent cx="5702300" cy="3822700"/>
                <wp:effectExtent l="0" t="0" r="12700" b="6350"/>
                <wp:docPr id="38" name="Chart 38">
                  <a:extLst xmlns:a="http://schemas.openxmlformats.org/drawingml/2006/main">
                    <a:ext uri="{FF2B5EF4-FFF2-40B4-BE49-F238E27FC236}">
                      <a16:creationId xmlns:a16="http://schemas.microsoft.com/office/drawing/2014/main" id="{548781C8-B27A-4AC8-ABB8-7CDC89239CF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548781C8-B27A-4AC8-ABB8-7CDC89239CF4}"/>
                            </a:ext>
                          </a:extLst>
                        </pic:cNvPr>
                        <pic:cNvPicPr>
                          <a:picLocks noGrp="1" noRot="1" noChangeAspect="1" noMove="1" noResize="1" noEditPoints="1" noAdjustHandles="1" noChangeArrowheads="1" noChangeShapeType="1"/>
                        </pic:cNvPicPr>
                      </pic:nvPicPr>
                      <pic:blipFill>
                        <a:blip r:embed="rId55"/>
                        <a:stretch>
                          <a:fillRect/>
                        </a:stretch>
                      </pic:blipFill>
                      <pic:spPr>
                        <a:xfrm>
                          <a:off x="0" y="0"/>
                          <a:ext cx="5702300" cy="3822700"/>
                        </a:xfrm>
                        <a:prstGeom prst="rect">
                          <a:avLst/>
                        </a:prstGeom>
                      </pic:spPr>
                    </pic:pic>
                  </a:graphicData>
                </a:graphic>
              </wp:inline>
            </w:drawing>
          </mc:Fallback>
        </mc:AlternateContent>
      </w:r>
    </w:p>
    <w:p w14:paraId="30BAC47C" w14:textId="01A76657" w:rsidR="004B4720" w:rsidRDefault="004B4720" w:rsidP="004B4720">
      <w:pPr>
        <w:pStyle w:val="NoSpacing"/>
      </w:pPr>
      <w:r>
        <w:rPr>
          <w:noProof/>
          <w:lang w:val="en-US"/>
        </w:rPr>
        <w:lastRenderedPageBreak/>
        <mc:AlternateContent>
          <mc:Choice Requires="cx1">
            <w:drawing>
              <wp:inline distT="0" distB="0" distL="0" distR="0" wp14:anchorId="0840FC9E" wp14:editId="0DE894AE">
                <wp:extent cx="5760720" cy="3606165"/>
                <wp:effectExtent l="0" t="0" r="11430" b="13335"/>
                <wp:docPr id="39" name="Chart 39">
                  <a:extLst xmlns:a="http://schemas.openxmlformats.org/drawingml/2006/main">
                    <a:ext uri="{FF2B5EF4-FFF2-40B4-BE49-F238E27FC236}">
                      <a16:creationId xmlns:a16="http://schemas.microsoft.com/office/drawing/2014/main" id="{EE414D48-D7EB-4337-997A-99D5CA36AA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6"/>
                  </a:graphicData>
                </a:graphic>
              </wp:inline>
            </w:drawing>
          </mc:Choice>
          <mc:Fallback>
            <w:drawing>
              <wp:inline distT="0" distB="0" distL="0" distR="0" wp14:anchorId="0840FC9E" wp14:editId="0DE894AE">
                <wp:extent cx="5760720" cy="3606165"/>
                <wp:effectExtent l="0" t="0" r="11430" b="13335"/>
                <wp:docPr id="39" name="Chart 39">
                  <a:extLst xmlns:a="http://schemas.openxmlformats.org/drawingml/2006/main">
                    <a:ext uri="{FF2B5EF4-FFF2-40B4-BE49-F238E27FC236}">
                      <a16:creationId xmlns:a16="http://schemas.microsoft.com/office/drawing/2014/main" id="{EE414D48-D7EB-4337-997A-99D5CA36AA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Chart 39">
                          <a:extLst>
                            <a:ext uri="{FF2B5EF4-FFF2-40B4-BE49-F238E27FC236}">
                              <a16:creationId xmlns:a16="http://schemas.microsoft.com/office/drawing/2014/main" id="{EE414D48-D7EB-4337-997A-99D5CA36AA16}"/>
                            </a:ext>
                          </a:extLst>
                        </pic:cNvPr>
                        <pic:cNvPicPr>
                          <a:picLocks noGrp="1" noRot="1" noChangeAspect="1" noMove="1" noResize="1" noEditPoints="1" noAdjustHandles="1" noChangeArrowheads="1" noChangeShapeType="1"/>
                        </pic:cNvPicPr>
                      </pic:nvPicPr>
                      <pic:blipFill>
                        <a:blip r:embed="rId57"/>
                        <a:stretch>
                          <a:fillRect/>
                        </a:stretch>
                      </pic:blipFill>
                      <pic:spPr>
                        <a:xfrm>
                          <a:off x="0" y="0"/>
                          <a:ext cx="5760720" cy="3606165"/>
                        </a:xfrm>
                        <a:prstGeom prst="rect">
                          <a:avLst/>
                        </a:prstGeom>
                      </pic:spPr>
                    </pic:pic>
                  </a:graphicData>
                </a:graphic>
              </wp:inline>
            </w:drawing>
          </mc:Fallback>
        </mc:AlternateContent>
      </w:r>
    </w:p>
    <w:p w14:paraId="0E0DD1AE" w14:textId="696D336A" w:rsidR="00D46AB7" w:rsidRDefault="00D46AB7" w:rsidP="004B4720">
      <w:pPr>
        <w:pStyle w:val="NoSpacing"/>
      </w:pPr>
      <w:r>
        <w:rPr>
          <w:noProof/>
          <w:lang w:val="en-US"/>
        </w:rPr>
        <mc:AlternateContent>
          <mc:Choice Requires="cx1">
            <w:drawing>
              <wp:inline distT="0" distB="0" distL="0" distR="0" wp14:anchorId="6AAEE4AD" wp14:editId="48BDF581">
                <wp:extent cx="4572000" cy="2743200"/>
                <wp:effectExtent l="0" t="0" r="0" b="0"/>
                <wp:docPr id="37" name="Chart 37">
                  <a:extLst xmlns:a="http://schemas.openxmlformats.org/drawingml/2006/main">
                    <a:ext uri="{FF2B5EF4-FFF2-40B4-BE49-F238E27FC236}">
                      <a16:creationId xmlns:a16="http://schemas.microsoft.com/office/drawing/2014/main" id="{FE6A4587-EF9A-4355-850E-C53DB184F33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8"/>
                  </a:graphicData>
                </a:graphic>
              </wp:inline>
            </w:drawing>
          </mc:Choice>
          <mc:Fallback>
            <w:drawing>
              <wp:inline distT="0" distB="0" distL="0" distR="0" wp14:anchorId="6AAEE4AD" wp14:editId="48BDF581">
                <wp:extent cx="4572000" cy="2743200"/>
                <wp:effectExtent l="0" t="0" r="0" b="0"/>
                <wp:docPr id="37" name="Chart 37">
                  <a:extLst xmlns:a="http://schemas.openxmlformats.org/drawingml/2006/main">
                    <a:ext uri="{FF2B5EF4-FFF2-40B4-BE49-F238E27FC236}">
                      <a16:creationId xmlns:a16="http://schemas.microsoft.com/office/drawing/2014/main" id="{FE6A4587-EF9A-4355-850E-C53DB184F33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Chart 37">
                          <a:extLst>
                            <a:ext uri="{FF2B5EF4-FFF2-40B4-BE49-F238E27FC236}">
                              <a16:creationId xmlns:a16="http://schemas.microsoft.com/office/drawing/2014/main" id="{FE6A4587-EF9A-4355-850E-C53DB184F33B}"/>
                            </a:ext>
                          </a:extLst>
                        </pic:cNvPr>
                        <pic:cNvPicPr>
                          <a:picLocks noGrp="1" noRot="1" noChangeAspect="1" noMove="1" noResize="1" noEditPoints="1" noAdjustHandles="1" noChangeArrowheads="1" noChangeShapeType="1"/>
                        </pic:cNvPicPr>
                      </pic:nvPicPr>
                      <pic:blipFill>
                        <a:blip r:embed="rId59"/>
                        <a:stretch>
                          <a:fillRect/>
                        </a:stretch>
                      </pic:blipFill>
                      <pic:spPr>
                        <a:xfrm>
                          <a:off x="0" y="0"/>
                          <a:ext cx="4572000" cy="2743200"/>
                        </a:xfrm>
                        <a:prstGeom prst="rect">
                          <a:avLst/>
                        </a:prstGeom>
                      </pic:spPr>
                    </pic:pic>
                  </a:graphicData>
                </a:graphic>
              </wp:inline>
            </w:drawing>
          </mc:Fallback>
        </mc:AlternateContent>
      </w:r>
    </w:p>
    <w:p w14:paraId="1D5A50E9" w14:textId="6F5D3116" w:rsidR="00D46AB7" w:rsidRPr="004B4720" w:rsidRDefault="00D46AB7" w:rsidP="004B4720">
      <w:pPr>
        <w:pStyle w:val="NoSpacing"/>
      </w:pPr>
      <w:r>
        <w:rPr>
          <w:noProof/>
          <w:lang w:val="en-US"/>
        </w:rPr>
        <w:lastRenderedPageBreak/>
        <mc:AlternateContent>
          <mc:Choice Requires="cx1">
            <w:drawing>
              <wp:inline distT="0" distB="0" distL="0" distR="0" wp14:anchorId="6531021D" wp14:editId="242B0CBF">
                <wp:extent cx="4572000" cy="2743200"/>
                <wp:effectExtent l="0" t="0" r="0" b="0"/>
                <wp:docPr id="42" name="Chart 42">
                  <a:extLst xmlns:a="http://schemas.openxmlformats.org/drawingml/2006/main">
                    <a:ext uri="{FF2B5EF4-FFF2-40B4-BE49-F238E27FC236}">
                      <a16:creationId xmlns:a16="http://schemas.microsoft.com/office/drawing/2014/main" id="{E59BEDE8-C1CA-43A5-8977-11F53C32482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6531021D" wp14:editId="242B0CBF">
                <wp:extent cx="4572000" cy="2743200"/>
                <wp:effectExtent l="0" t="0" r="0" b="0"/>
                <wp:docPr id="42" name="Chart 42">
                  <a:extLst xmlns:a="http://schemas.openxmlformats.org/drawingml/2006/main">
                    <a:ext uri="{FF2B5EF4-FFF2-40B4-BE49-F238E27FC236}">
                      <a16:creationId xmlns:a16="http://schemas.microsoft.com/office/drawing/2014/main" id="{E59BEDE8-C1CA-43A5-8977-11F53C32482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Chart 42">
                          <a:extLst>
                            <a:ext uri="{FF2B5EF4-FFF2-40B4-BE49-F238E27FC236}">
                              <a16:creationId xmlns:a16="http://schemas.microsoft.com/office/drawing/2014/main" id="{E59BEDE8-C1CA-43A5-8977-11F53C324820}"/>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4572000" cy="2743200"/>
                        </a:xfrm>
                        <a:prstGeom prst="rect">
                          <a:avLst/>
                        </a:prstGeom>
                      </pic:spPr>
                    </pic:pic>
                  </a:graphicData>
                </a:graphic>
              </wp:inline>
            </w:drawing>
          </mc:Fallback>
        </mc:AlternateContent>
      </w:r>
    </w:p>
    <w:p w14:paraId="7274872E" w14:textId="77777777" w:rsidR="004B4720" w:rsidRPr="004B4720" w:rsidRDefault="004B4720" w:rsidP="004B4720">
      <w:pPr>
        <w:pStyle w:val="NoSpacing"/>
      </w:pPr>
    </w:p>
    <w:p w14:paraId="3F3CC24D" w14:textId="4F4BCCC5" w:rsidR="001A68ED" w:rsidRDefault="001A68ED" w:rsidP="0097265F">
      <w:pPr>
        <w:pStyle w:val="Heading2"/>
      </w:pPr>
      <w:r>
        <w:t>BRISK</w:t>
      </w:r>
    </w:p>
    <w:p w14:paraId="3F5AB55A"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BRISK</w:t>
      </w:r>
      <w:r>
        <w:rPr>
          <w:color w:val="000000"/>
          <w:sz w:val="23"/>
          <w:szCs w:val="23"/>
        </w:rPr>
        <w:t xml:space="preserve"> </w:t>
      </w:r>
      <w:r>
        <w:rPr>
          <w:rStyle w:val="identifier"/>
          <w:color w:val="000000"/>
          <w:sz w:val="23"/>
          <w:szCs w:val="23"/>
        </w:rPr>
        <w:t>Create</w:t>
      </w:r>
      <w:r>
        <w:rPr>
          <w:color w:val="000000"/>
          <w:sz w:val="23"/>
          <w:szCs w:val="23"/>
        </w:rPr>
        <w:t>(</w:t>
      </w:r>
    </w:p>
    <w:p w14:paraId="15EC2553"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thresh</w:t>
      </w:r>
      <w:r>
        <w:rPr>
          <w:color w:val="000000"/>
          <w:sz w:val="23"/>
          <w:szCs w:val="23"/>
        </w:rPr>
        <w:t xml:space="preserve"> = 30,</w:t>
      </w:r>
    </w:p>
    <w:p w14:paraId="1F609CA6"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octaves</w:t>
      </w:r>
      <w:r>
        <w:rPr>
          <w:color w:val="000000"/>
          <w:sz w:val="23"/>
          <w:szCs w:val="23"/>
        </w:rPr>
        <w:t xml:space="preserve"> = 3,</w:t>
      </w:r>
    </w:p>
    <w:p w14:paraId="58664852"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float</w:t>
      </w:r>
      <w:r>
        <w:rPr>
          <w:color w:val="000000"/>
          <w:sz w:val="23"/>
          <w:szCs w:val="23"/>
        </w:rPr>
        <w:t xml:space="preserve"> </w:t>
      </w:r>
      <w:r>
        <w:rPr>
          <w:rStyle w:val="parameter"/>
          <w:i/>
          <w:iCs/>
          <w:color w:val="000000"/>
          <w:sz w:val="23"/>
          <w:szCs w:val="23"/>
        </w:rPr>
        <w:t>patternScale</w:t>
      </w:r>
      <w:r>
        <w:rPr>
          <w:color w:val="000000"/>
          <w:sz w:val="23"/>
          <w:szCs w:val="23"/>
        </w:rPr>
        <w:t xml:space="preserve"> = 1f</w:t>
      </w:r>
    </w:p>
    <w:p w14:paraId="66F15E95" w14:textId="7ABBA94F" w:rsidR="000727F0" w:rsidRDefault="000727F0" w:rsidP="000727F0">
      <w:pPr>
        <w:pStyle w:val="HTMLPreformatted"/>
        <w:rPr>
          <w:color w:val="000000"/>
          <w:sz w:val="23"/>
          <w:szCs w:val="23"/>
        </w:rPr>
      </w:pPr>
      <w:r>
        <w:rPr>
          <w:color w:val="000000"/>
          <w:sz w:val="23"/>
          <w:szCs w:val="23"/>
        </w:rPr>
        <w:t>)</w:t>
      </w:r>
    </w:p>
    <w:p w14:paraId="0C5B3E4D" w14:textId="27A12B6B" w:rsidR="000345A9" w:rsidRDefault="000345A9" w:rsidP="000345A9">
      <w:r w:rsidRPr="000345A9">
        <w:t xml:space="preserve">Konstruktor Brisk objektu pro detekci bodů zájmu a pro výpočet deskriptorů je poměrně jednoduchý. Skládá se ze tří hodnot. Thresh je práh pro detekci bodů zájmu. </w:t>
      </w:r>
      <w:r>
        <w:t xml:space="preserve">Octaves určuje opět v kolika oktávách či úrovních obrazové pyramidy se mají detekovat body zájmu. Poslední parametr patternScale se vztahuje k zvětšení/zmenšení motivu pro vzorkování a určení orientace (více v kapitole </w:t>
      </w:r>
      <w:r w:rsidR="006E7F01">
        <w:fldChar w:fldCharType="begin"/>
      </w:r>
      <w:r w:rsidR="006E7F01">
        <w:instrText xml:space="preserve"> REF _Ref479608322 \r \h </w:instrText>
      </w:r>
      <w:r w:rsidR="006E7F01">
        <w:fldChar w:fldCharType="separate"/>
      </w:r>
      <w:r w:rsidR="006E7F01">
        <w:t>2.2.5</w:t>
      </w:r>
      <w:r w:rsidR="006E7F01">
        <w:fldChar w:fldCharType="end"/>
      </w:r>
      <w:r>
        <w:t>)</w:t>
      </w:r>
      <w:r w:rsidR="006E7F01">
        <w:t xml:space="preserve">. </w:t>
      </w:r>
    </w:p>
    <w:p w14:paraId="6D0B80CF" w14:textId="14B18691" w:rsidR="0044541F" w:rsidRDefault="0044541F" w:rsidP="0044541F">
      <w:pPr>
        <w:pStyle w:val="NoSpacing"/>
      </w:pPr>
      <w:r>
        <w:rPr>
          <w:noProof/>
          <w:lang w:val="en-US"/>
        </w:rPr>
        <w:lastRenderedPageBreak/>
        <mc:AlternateContent>
          <mc:Choice Requires="cx1">
            <w:drawing>
              <wp:inline distT="0" distB="0" distL="0" distR="0" wp14:anchorId="20DE5D5A" wp14:editId="0DB00084">
                <wp:extent cx="5343525" cy="4010025"/>
                <wp:effectExtent l="0" t="0" r="9525" b="9525"/>
                <wp:docPr id="31" name="Chart 31">
                  <a:extLst xmlns:a="http://schemas.openxmlformats.org/drawingml/2006/main">
                    <a:ext uri="{FF2B5EF4-FFF2-40B4-BE49-F238E27FC236}">
                      <a16:creationId xmlns:a16="http://schemas.microsoft.com/office/drawing/2014/main" id="{94F1D11B-602A-4BA4-90C0-9D6319A341B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20DE5D5A" wp14:editId="0DB00084">
                <wp:extent cx="5343525" cy="4010025"/>
                <wp:effectExtent l="0" t="0" r="9525" b="9525"/>
                <wp:docPr id="31" name="Chart 31">
                  <a:extLst xmlns:a="http://schemas.openxmlformats.org/drawingml/2006/main">
                    <a:ext uri="{FF2B5EF4-FFF2-40B4-BE49-F238E27FC236}">
                      <a16:creationId xmlns:a16="http://schemas.microsoft.com/office/drawing/2014/main" id="{94F1D11B-602A-4BA4-90C0-9D6319A341B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 name="Chart 31">
                          <a:extLst>
                            <a:ext uri="{FF2B5EF4-FFF2-40B4-BE49-F238E27FC236}">
                              <a16:creationId xmlns:a16="http://schemas.microsoft.com/office/drawing/2014/main" id="{94F1D11B-602A-4BA4-90C0-9D6319A341BE}"/>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343525" cy="4010025"/>
                        </a:xfrm>
                        <a:prstGeom prst="rect">
                          <a:avLst/>
                        </a:prstGeom>
                      </pic:spPr>
                    </pic:pic>
                  </a:graphicData>
                </a:graphic>
              </wp:inline>
            </w:drawing>
          </mc:Fallback>
        </mc:AlternateContent>
      </w:r>
    </w:p>
    <w:p w14:paraId="79841D1F" w14:textId="01C65C71" w:rsidR="0044541F" w:rsidRDefault="0044541F" w:rsidP="0044541F">
      <w:pPr>
        <w:pStyle w:val="NoSpacing"/>
      </w:pPr>
      <w:r>
        <w:rPr>
          <w:noProof/>
          <w:lang w:val="en-US"/>
        </w:rPr>
        <mc:AlternateContent>
          <mc:Choice Requires="cx1">
            <w:drawing>
              <wp:inline distT="0" distB="0" distL="0" distR="0" wp14:anchorId="31D51D5D" wp14:editId="1A747BCE">
                <wp:extent cx="5760720" cy="3473450"/>
                <wp:effectExtent l="0" t="0" r="11430" b="12700"/>
                <wp:docPr id="32" name="Chart 32">
                  <a:extLst xmlns:a="http://schemas.openxmlformats.org/drawingml/2006/main">
                    <a:ext uri="{FF2B5EF4-FFF2-40B4-BE49-F238E27FC236}">
                      <a16:creationId xmlns:a16="http://schemas.microsoft.com/office/drawing/2014/main" id="{036A8979-FCB8-48F9-AFF2-5EF42DDDCE0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31D51D5D" wp14:editId="1A747BCE">
                <wp:extent cx="5760720" cy="3473450"/>
                <wp:effectExtent l="0" t="0" r="11430" b="12700"/>
                <wp:docPr id="32" name="Chart 32">
                  <a:extLst xmlns:a="http://schemas.openxmlformats.org/drawingml/2006/main">
                    <a:ext uri="{FF2B5EF4-FFF2-40B4-BE49-F238E27FC236}">
                      <a16:creationId xmlns:a16="http://schemas.microsoft.com/office/drawing/2014/main" id="{036A8979-FCB8-48F9-AFF2-5EF42DDDCE0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Chart 32">
                          <a:extLst>
                            <a:ext uri="{FF2B5EF4-FFF2-40B4-BE49-F238E27FC236}">
                              <a16:creationId xmlns:a16="http://schemas.microsoft.com/office/drawing/2014/main" id="{036A8979-FCB8-48F9-AFF2-5EF42DDDCE0D}"/>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760720" cy="3473450"/>
                        </a:xfrm>
                        <a:prstGeom prst="rect">
                          <a:avLst/>
                        </a:prstGeom>
                      </pic:spPr>
                    </pic:pic>
                  </a:graphicData>
                </a:graphic>
              </wp:inline>
            </w:drawing>
          </mc:Fallback>
        </mc:AlternateContent>
      </w:r>
    </w:p>
    <w:p w14:paraId="28965D3E" w14:textId="77777777" w:rsidR="0044541F" w:rsidRPr="0044541F" w:rsidRDefault="0044541F" w:rsidP="0044541F">
      <w:pPr>
        <w:pStyle w:val="NoSpacing"/>
      </w:pPr>
    </w:p>
    <w:p w14:paraId="660E38C1" w14:textId="37D9E878" w:rsidR="000D44A5" w:rsidRPr="000D44A5" w:rsidRDefault="000D44A5" w:rsidP="000D44A5">
      <w:pPr>
        <w:pStyle w:val="NoSpacing"/>
      </w:pPr>
      <w:r>
        <w:rPr>
          <w:noProof/>
          <w:lang w:val="en-US"/>
        </w:rPr>
        <w:lastRenderedPageBreak/>
        <mc:AlternateContent>
          <mc:Choice Requires="cx1">
            <w:drawing>
              <wp:inline distT="0" distB="0" distL="0" distR="0" wp14:anchorId="3DB807EE" wp14:editId="5CD438AA">
                <wp:extent cx="5760720" cy="4234815"/>
                <wp:effectExtent l="0" t="0" r="11430" b="13335"/>
                <wp:docPr id="30" name="Chart 30">
                  <a:extLst xmlns:a="http://schemas.openxmlformats.org/drawingml/2006/main">
                    <a:ext uri="{FF2B5EF4-FFF2-40B4-BE49-F238E27FC236}">
                      <a16:creationId xmlns:a16="http://schemas.microsoft.com/office/drawing/2014/main" id="{2841CB06-9061-4B34-B250-E5F7D57026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3DB807EE" wp14:editId="5CD438AA">
                <wp:extent cx="5760720" cy="4234815"/>
                <wp:effectExtent l="0" t="0" r="11430" b="13335"/>
                <wp:docPr id="30" name="Chart 30">
                  <a:extLst xmlns:a="http://schemas.openxmlformats.org/drawingml/2006/main">
                    <a:ext uri="{FF2B5EF4-FFF2-40B4-BE49-F238E27FC236}">
                      <a16:creationId xmlns:a16="http://schemas.microsoft.com/office/drawing/2014/main" id="{2841CB06-9061-4B34-B250-E5F7D57026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0" name="Chart 30">
                          <a:extLst>
                            <a:ext uri="{FF2B5EF4-FFF2-40B4-BE49-F238E27FC236}">
                              <a16:creationId xmlns:a16="http://schemas.microsoft.com/office/drawing/2014/main" id="{2841CB06-9061-4B34-B250-E5F7D57026A3}"/>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760720" cy="4234815"/>
                        </a:xfrm>
                        <a:prstGeom prst="rect">
                          <a:avLst/>
                        </a:prstGeom>
                      </pic:spPr>
                    </pic:pic>
                  </a:graphicData>
                </a:graphic>
              </wp:inline>
            </w:drawing>
          </mc:Fallback>
        </mc:AlternateContent>
      </w:r>
    </w:p>
    <w:p w14:paraId="5D964818" w14:textId="595C32C2" w:rsidR="000D44A5" w:rsidRPr="000D44A5" w:rsidRDefault="000D44A5" w:rsidP="000D44A5">
      <w:pPr>
        <w:pStyle w:val="NoSpacing"/>
      </w:pPr>
      <w:r>
        <w:rPr>
          <w:noProof/>
          <w:lang w:val="en-US"/>
        </w:rPr>
        <mc:AlternateContent>
          <mc:Choice Requires="cx1">
            <w:drawing>
              <wp:inline distT="0" distB="0" distL="0" distR="0" wp14:anchorId="41141830" wp14:editId="070A260E">
                <wp:extent cx="5760720" cy="4030980"/>
                <wp:effectExtent l="0" t="0" r="11430" b="7620"/>
                <wp:docPr id="29" name="Chart 29">
                  <a:extLst xmlns:a="http://schemas.openxmlformats.org/drawingml/2006/main">
                    <a:ext uri="{FF2B5EF4-FFF2-40B4-BE49-F238E27FC236}">
                      <a16:creationId xmlns:a16="http://schemas.microsoft.com/office/drawing/2014/main" id="{7CF42D57-B197-4796-8C62-41A3DA165A3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41141830" wp14:editId="070A260E">
                <wp:extent cx="5760720" cy="4030980"/>
                <wp:effectExtent l="0" t="0" r="11430" b="7620"/>
                <wp:docPr id="29" name="Chart 29">
                  <a:extLst xmlns:a="http://schemas.openxmlformats.org/drawingml/2006/main">
                    <a:ext uri="{FF2B5EF4-FFF2-40B4-BE49-F238E27FC236}">
                      <a16:creationId xmlns:a16="http://schemas.microsoft.com/office/drawing/2014/main" id="{7CF42D57-B197-4796-8C62-41A3DA165A3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Chart 29">
                          <a:extLst>
                            <a:ext uri="{FF2B5EF4-FFF2-40B4-BE49-F238E27FC236}">
                              <a16:creationId xmlns:a16="http://schemas.microsoft.com/office/drawing/2014/main" id="{7CF42D57-B197-4796-8C62-41A3DA165A37}"/>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760720" cy="4030980"/>
                        </a:xfrm>
                        <a:prstGeom prst="rect">
                          <a:avLst/>
                        </a:prstGeom>
                      </pic:spPr>
                    </pic:pic>
                  </a:graphicData>
                </a:graphic>
              </wp:inline>
            </w:drawing>
          </mc:Fallback>
        </mc:AlternateContent>
      </w:r>
    </w:p>
    <w:p w14:paraId="653C6C43" w14:textId="280B183E" w:rsidR="000D44A5" w:rsidRDefault="000D44A5" w:rsidP="000D44A5">
      <w:pPr>
        <w:pStyle w:val="NoSpacing"/>
      </w:pPr>
      <w:r>
        <w:rPr>
          <w:noProof/>
          <w:lang w:val="en-US"/>
        </w:rPr>
        <w:lastRenderedPageBreak/>
        <mc:AlternateContent>
          <mc:Choice Requires="cx1">
            <w:drawing>
              <wp:inline distT="0" distB="0" distL="0" distR="0" wp14:anchorId="7C8A8278" wp14:editId="23D8EBFD">
                <wp:extent cx="5760720" cy="3175000"/>
                <wp:effectExtent l="0" t="0" r="11430" b="6350"/>
                <wp:docPr id="20" name="Chart 20">
                  <a:extLst xmlns:a="http://schemas.openxmlformats.org/drawingml/2006/main">
                    <a:ext uri="{FF2B5EF4-FFF2-40B4-BE49-F238E27FC236}">
                      <a16:creationId xmlns:a16="http://schemas.microsoft.com/office/drawing/2014/main" id="{C974CD79-EC1A-4A86-87EE-B366B0D8126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C8A8278" wp14:editId="23D8EBFD">
                <wp:extent cx="5760720" cy="3175000"/>
                <wp:effectExtent l="0" t="0" r="11430" b="6350"/>
                <wp:docPr id="20" name="Chart 20">
                  <a:extLst xmlns:a="http://schemas.openxmlformats.org/drawingml/2006/main">
                    <a:ext uri="{FF2B5EF4-FFF2-40B4-BE49-F238E27FC236}">
                      <a16:creationId xmlns:a16="http://schemas.microsoft.com/office/drawing/2014/main" id="{C974CD79-EC1A-4A86-87EE-B366B0D8126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Chart 20">
                          <a:extLst>
                            <a:ext uri="{FF2B5EF4-FFF2-40B4-BE49-F238E27FC236}">
                              <a16:creationId xmlns:a16="http://schemas.microsoft.com/office/drawing/2014/main" id="{C974CD79-EC1A-4A86-87EE-B366B0D81261}"/>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760720" cy="3175000"/>
                        </a:xfrm>
                        <a:prstGeom prst="rect">
                          <a:avLst/>
                        </a:prstGeom>
                      </pic:spPr>
                    </pic:pic>
                  </a:graphicData>
                </a:graphic>
              </wp:inline>
            </w:drawing>
          </mc:Fallback>
        </mc:AlternateContent>
      </w:r>
    </w:p>
    <w:p w14:paraId="4CADBD1E" w14:textId="6780A966" w:rsidR="000D44A5" w:rsidRDefault="000D44A5" w:rsidP="000D44A5">
      <w:pPr>
        <w:pStyle w:val="NoSpacing"/>
      </w:pPr>
      <w:r>
        <w:rPr>
          <w:noProof/>
          <w:lang w:val="en-US"/>
        </w:rPr>
        <mc:AlternateContent>
          <mc:Choice Requires="cx1">
            <w:drawing>
              <wp:inline distT="0" distB="0" distL="0" distR="0" wp14:anchorId="549B60C7" wp14:editId="7E76F3D2">
                <wp:extent cx="5760720" cy="2969971"/>
                <wp:effectExtent l="0" t="0" r="11430" b="1905"/>
                <wp:docPr id="28" name="Chart 28">
                  <a:extLst xmlns:a="http://schemas.openxmlformats.org/drawingml/2006/main">
                    <a:ext uri="{FF2B5EF4-FFF2-40B4-BE49-F238E27FC236}">
                      <a16:creationId xmlns:a16="http://schemas.microsoft.com/office/drawing/2014/main" id="{B0729F7E-F415-486B-BCEA-3D1BBAD337F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549B60C7" wp14:editId="7E76F3D2">
                <wp:extent cx="5760720" cy="2969971"/>
                <wp:effectExtent l="0" t="0" r="11430" b="1905"/>
                <wp:docPr id="28" name="Chart 28">
                  <a:extLst xmlns:a="http://schemas.openxmlformats.org/drawingml/2006/main">
                    <a:ext uri="{FF2B5EF4-FFF2-40B4-BE49-F238E27FC236}">
                      <a16:creationId xmlns:a16="http://schemas.microsoft.com/office/drawing/2014/main" id="{B0729F7E-F415-486B-BCEA-3D1BBAD337F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Chart 28">
                          <a:extLst>
                            <a:ext uri="{FF2B5EF4-FFF2-40B4-BE49-F238E27FC236}">
                              <a16:creationId xmlns:a16="http://schemas.microsoft.com/office/drawing/2014/main" id="{B0729F7E-F415-486B-BCEA-3D1BBAD337F3}"/>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5760720" cy="2969895"/>
                        </a:xfrm>
                        <a:prstGeom prst="rect">
                          <a:avLst/>
                        </a:prstGeom>
                      </pic:spPr>
                    </pic:pic>
                  </a:graphicData>
                </a:graphic>
              </wp:inline>
            </w:drawing>
          </mc:Fallback>
        </mc:AlternateContent>
      </w:r>
    </w:p>
    <w:p w14:paraId="4DEF9E26" w14:textId="77777777" w:rsidR="000D44A5" w:rsidRPr="000D44A5" w:rsidRDefault="000D44A5" w:rsidP="000D44A5">
      <w:pPr>
        <w:pStyle w:val="NoSpacing"/>
        <w:rPr>
          <w:lang w:val="en-US"/>
        </w:rPr>
      </w:pPr>
    </w:p>
    <w:p w14:paraId="341BEF01" w14:textId="27282772" w:rsidR="006E7F01" w:rsidRPr="006E7F01" w:rsidRDefault="006E7F01" w:rsidP="006E7F01">
      <w:pPr>
        <w:pStyle w:val="NoSpacing"/>
      </w:pPr>
      <w:r w:rsidRPr="006E7F01">
        <w:t>http://docs.opencv.org/2.4/modules/features2d/doc/feature_detection_and_description.html</w:t>
      </w:r>
    </w:p>
    <w:p w14:paraId="29FB811A" w14:textId="5ECA58FB" w:rsidR="003B5EDF" w:rsidRDefault="003B5EDF" w:rsidP="003B5EDF">
      <w:pPr>
        <w:rPr>
          <w:rFonts w:cs="Times New Roman"/>
        </w:rPr>
      </w:pPr>
    </w:p>
    <w:p w14:paraId="13C482CF" w14:textId="218D90D3" w:rsidR="005037B5" w:rsidRDefault="005037B5" w:rsidP="005037B5">
      <w:pPr>
        <w:pStyle w:val="NoSpacing"/>
      </w:pPr>
      <w:r>
        <w:t>Srovnání úspěšnosti klasifikace</w:t>
      </w:r>
    </w:p>
    <w:p w14:paraId="4EF9B695" w14:textId="70DD88A1" w:rsidR="005037B5" w:rsidRDefault="00352AE1" w:rsidP="005037B5">
      <w:pPr>
        <w:pStyle w:val="NoSpacing"/>
      </w:pPr>
      <w:r>
        <w:rPr>
          <w:noProof/>
          <w:lang w:val="en-US"/>
        </w:rPr>
        <w:lastRenderedPageBreak/>
        <mc:AlternateContent>
          <mc:Choice Requires="cx1">
            <w:drawing>
              <wp:inline distT="0" distB="0" distL="0" distR="0" wp14:anchorId="30674741" wp14:editId="666A9CF5">
                <wp:extent cx="4572000" cy="2743200"/>
                <wp:effectExtent l="0" t="0" r="0" b="0"/>
                <wp:docPr id="51" name="Chart 51">
                  <a:extLst xmlns:a="http://schemas.openxmlformats.org/drawingml/2006/main">
                    <a:ext uri="{FF2B5EF4-FFF2-40B4-BE49-F238E27FC236}">
                      <a16:creationId xmlns:a16="http://schemas.microsoft.com/office/drawing/2014/main" id="{1191789A-8DBB-422A-A201-428A54C1AE1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30674741" wp14:editId="666A9CF5">
                <wp:extent cx="4572000" cy="2743200"/>
                <wp:effectExtent l="0" t="0" r="0" b="0"/>
                <wp:docPr id="51" name="Chart 51">
                  <a:extLst xmlns:a="http://schemas.openxmlformats.org/drawingml/2006/main">
                    <a:ext uri="{FF2B5EF4-FFF2-40B4-BE49-F238E27FC236}">
                      <a16:creationId xmlns:a16="http://schemas.microsoft.com/office/drawing/2014/main" id="{1191789A-8DBB-422A-A201-428A54C1AE1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 name="Chart 51">
                          <a:extLst>
                            <a:ext uri="{FF2B5EF4-FFF2-40B4-BE49-F238E27FC236}">
                              <a16:creationId xmlns:a16="http://schemas.microsoft.com/office/drawing/2014/main" id="{1191789A-8DBB-422A-A201-428A54C1AE1F}"/>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4572000" cy="2743200"/>
                        </a:xfrm>
                        <a:prstGeom prst="rect">
                          <a:avLst/>
                        </a:prstGeom>
                      </pic:spPr>
                    </pic:pic>
                  </a:graphicData>
                </a:graphic>
              </wp:inline>
            </w:drawing>
          </mc:Fallback>
        </mc:AlternateContent>
      </w:r>
    </w:p>
    <w:p w14:paraId="7DCF77C1" w14:textId="4F27D76B" w:rsidR="00352AE1" w:rsidRPr="00C7030A" w:rsidRDefault="00352AE1" w:rsidP="005037B5">
      <w:pPr>
        <w:pStyle w:val="NoSpacing"/>
        <w:rPr>
          <w:lang w:val="en-US"/>
        </w:rPr>
      </w:pPr>
      <w:r>
        <w:rPr>
          <w:noProof/>
          <w:lang w:val="en-US"/>
        </w:rPr>
        <mc:AlternateContent>
          <mc:Choice Requires="cx1">
            <w:drawing>
              <wp:inline distT="0" distB="0" distL="0" distR="0" wp14:anchorId="46801550" wp14:editId="2B487BF1">
                <wp:extent cx="4572000" cy="2743200"/>
                <wp:effectExtent l="0" t="0" r="0" b="0"/>
                <wp:docPr id="52" name="Chart 52">
                  <a:extLst xmlns:a="http://schemas.openxmlformats.org/drawingml/2006/main">
                    <a:ext uri="{FF2B5EF4-FFF2-40B4-BE49-F238E27FC236}">
                      <a16:creationId xmlns:a16="http://schemas.microsoft.com/office/drawing/2014/main" id="{C552B2E8-52C1-4134-957F-4489AA6E493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6"/>
                  </a:graphicData>
                </a:graphic>
              </wp:inline>
            </w:drawing>
          </mc:Choice>
          <mc:Fallback>
            <w:drawing>
              <wp:inline distT="0" distB="0" distL="0" distR="0" wp14:anchorId="46801550" wp14:editId="2B487BF1">
                <wp:extent cx="4572000" cy="2743200"/>
                <wp:effectExtent l="0" t="0" r="0" b="0"/>
                <wp:docPr id="52" name="Chart 52">
                  <a:extLst xmlns:a="http://schemas.openxmlformats.org/drawingml/2006/main">
                    <a:ext uri="{FF2B5EF4-FFF2-40B4-BE49-F238E27FC236}">
                      <a16:creationId xmlns:a16="http://schemas.microsoft.com/office/drawing/2014/main" id="{C552B2E8-52C1-4134-957F-4489AA6E493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Chart 52">
                          <a:extLst>
                            <a:ext uri="{FF2B5EF4-FFF2-40B4-BE49-F238E27FC236}">
                              <a16:creationId xmlns:a16="http://schemas.microsoft.com/office/drawing/2014/main" id="{C552B2E8-52C1-4134-957F-4489AA6E493A}"/>
                            </a:ext>
                          </a:extLst>
                        </pic:cNvPr>
                        <pic:cNvPicPr>
                          <a:picLocks noGrp="1" noRot="1" noChangeAspect="1" noMove="1" noResize="1" noEditPoints="1" noAdjustHandles="1" noChangeArrowheads="1" noChangeShapeType="1"/>
                        </pic:cNvPicPr>
                      </pic:nvPicPr>
                      <pic:blipFill>
                        <a:blip r:embed="rId77"/>
                        <a:stretch>
                          <a:fillRect/>
                        </a:stretch>
                      </pic:blipFill>
                      <pic:spPr>
                        <a:xfrm>
                          <a:off x="0" y="0"/>
                          <a:ext cx="4572000" cy="2743200"/>
                        </a:xfrm>
                        <a:prstGeom prst="rect">
                          <a:avLst/>
                        </a:prstGeom>
                      </pic:spPr>
                    </pic:pic>
                  </a:graphicData>
                </a:graphic>
              </wp:inline>
            </w:drawing>
          </mc:Fallback>
        </mc:AlternateContent>
      </w:r>
    </w:p>
    <w:p w14:paraId="04333B91" w14:textId="377AB0D8" w:rsidR="003B5EDF" w:rsidRDefault="003B5EDF" w:rsidP="003B5EDF">
      <w:pPr>
        <w:pStyle w:val="Heading1"/>
      </w:pPr>
      <w:r>
        <w:t>Srovnávání deskriptorů a hledání shod</w:t>
      </w:r>
    </w:p>
    <w:p w14:paraId="47846325" w14:textId="77777777" w:rsidR="00345854" w:rsidRPr="002A69DE" w:rsidRDefault="00345854" w:rsidP="00345854">
      <w:pPr>
        <w:rPr>
          <w:szCs w:val="24"/>
        </w:rPr>
      </w:pPr>
      <w:r>
        <w:t>Deskritory jako takové jsou ideální pro klasifikaci ve smyslu nalezení nejbližší shody. Avšak úloha rozpoznávání obrazu není tak obvyklá, od jednoduché kasifikace se liší nutností nejen najít nejbližší shodu s referencí, ale také rozeznat, jestli je opravdu nejbližší shoda v databázi, nebo je to úplně nová obrazovka. Úkol není triviální i z toho pohledu, že je nutné rozeznat, i jestli je obrazovka správně vykreslená. Tudíž obrazovka může mít nějaké znaky, nebo části shodné s obrazovkou v databázi, ale není dostatečně shodná a to je potřeba také zjistit. Další výzvou je docela velká variace v závislosti na konfiguraci nebo v počtu dokumentu k vytisknutí, nebo třeba v rozbalení nějaké nabídky. Tyto variace se také ukládají do databáze, ale nikdy není možné obsáhnout všechny</w:t>
      </w:r>
      <w:r w:rsidRPr="002A69DE">
        <w:rPr>
          <w:szCs w:val="24"/>
        </w:rPr>
        <w:t>. Zvláště text představuje zdroj chyb</w:t>
      </w:r>
      <w:r>
        <w:rPr>
          <w:szCs w:val="24"/>
        </w:rPr>
        <w:t xml:space="preserve"> a falešných shod</w:t>
      </w:r>
      <w:r w:rsidRPr="002A69DE">
        <w:rPr>
          <w:szCs w:val="24"/>
        </w:rPr>
        <w:t>, protože je kontrastní a zároveň body v něm nalezené jsou velmi nespecifické.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45854" w14:paraId="2471C0B0" w14:textId="77777777" w:rsidTr="008E1F49">
        <w:tc>
          <w:tcPr>
            <w:tcW w:w="4531" w:type="dxa"/>
          </w:tcPr>
          <w:p w14:paraId="3CDC5A08" w14:textId="77777777" w:rsidR="00345854" w:rsidRDefault="00345854" w:rsidP="008E1F49">
            <w:pPr>
              <w:pStyle w:val="NoSpacing"/>
              <w:keepNext/>
            </w:pPr>
            <w:r>
              <w:rPr>
                <w:noProof/>
                <w:lang w:val="en-US"/>
              </w:rPr>
              <w:lastRenderedPageBreak/>
              <w:drawing>
                <wp:inline distT="0" distB="0" distL="0" distR="0" wp14:anchorId="46A14E67" wp14:editId="35499C09">
                  <wp:extent cx="2769164" cy="1557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Job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7755" cy="1568112"/>
                          </a:xfrm>
                          <a:prstGeom prst="rect">
                            <a:avLst/>
                          </a:prstGeom>
                        </pic:spPr>
                      </pic:pic>
                    </a:graphicData>
                  </a:graphic>
                </wp:inline>
              </w:drawing>
            </w:r>
          </w:p>
        </w:tc>
        <w:tc>
          <w:tcPr>
            <w:tcW w:w="4531" w:type="dxa"/>
          </w:tcPr>
          <w:p w14:paraId="6C76CBB5" w14:textId="77777777" w:rsidR="00345854" w:rsidRDefault="00345854" w:rsidP="008E1F49">
            <w:pPr>
              <w:pStyle w:val="NoSpacing"/>
            </w:pPr>
            <w:r>
              <w:rPr>
                <w:noProof/>
                <w:lang w:val="en-US"/>
              </w:rPr>
              <w:drawing>
                <wp:inline distT="0" distB="0" distL="0" distR="0" wp14:anchorId="63F3DE35" wp14:editId="1DA08866">
                  <wp:extent cx="2769628" cy="155791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 Pri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98636" cy="1574233"/>
                          </a:xfrm>
                          <a:prstGeom prst="rect">
                            <a:avLst/>
                          </a:prstGeom>
                        </pic:spPr>
                      </pic:pic>
                    </a:graphicData>
                  </a:graphic>
                </wp:inline>
              </w:drawing>
            </w:r>
          </w:p>
        </w:tc>
      </w:tr>
      <w:tr w:rsidR="00345854" w14:paraId="1F864048" w14:textId="77777777" w:rsidTr="008E1F49">
        <w:tc>
          <w:tcPr>
            <w:tcW w:w="9062" w:type="dxa"/>
            <w:gridSpan w:val="2"/>
          </w:tcPr>
          <w:p w14:paraId="3AF9E300" w14:textId="459B6B08" w:rsidR="00345854" w:rsidRPr="00056ADC" w:rsidRDefault="00345854" w:rsidP="008E1F49">
            <w:pPr>
              <w:pStyle w:val="NoSpacing"/>
              <w:spacing w:line="240" w:lineRule="auto"/>
              <w:rPr>
                <w:i/>
                <w:sz w:val="22"/>
              </w:rPr>
            </w:pPr>
            <w:r w:rsidRPr="002A69DE">
              <w:rPr>
                <w:i/>
                <w:sz w:val="22"/>
              </w:rPr>
              <w:t xml:space="preserve">Obr. </w:t>
            </w:r>
            <w:r w:rsidRPr="002A69DE">
              <w:rPr>
                <w:i/>
                <w:sz w:val="22"/>
              </w:rPr>
              <w:fldChar w:fldCharType="begin"/>
            </w:r>
            <w:r w:rsidRPr="002A69DE">
              <w:rPr>
                <w:i/>
                <w:sz w:val="22"/>
              </w:rPr>
              <w:instrText xml:space="preserve"> SEQ Obr. \* ARABIC </w:instrText>
            </w:r>
            <w:r w:rsidRPr="002A69DE">
              <w:rPr>
                <w:i/>
                <w:sz w:val="22"/>
              </w:rPr>
              <w:fldChar w:fldCharType="separate"/>
            </w:r>
            <w:r w:rsidR="00E36773">
              <w:rPr>
                <w:i/>
                <w:noProof/>
                <w:sz w:val="22"/>
              </w:rPr>
              <w:t>19</w:t>
            </w:r>
            <w:r w:rsidRPr="002A69DE">
              <w:rPr>
                <w:i/>
                <w:sz w:val="22"/>
              </w:rPr>
              <w:fldChar w:fldCharType="end"/>
            </w:r>
            <w:r w:rsidRPr="002A69DE">
              <w:rPr>
                <w:i/>
                <w:sz w:val="22"/>
              </w:rPr>
              <w:t xml:space="preserve"> – Příklad problematické variace jedné obrazovky – menu pro tisk, vpravo je obrazovka bez dokumentů pro tisk, vpravo je seznam dokumentů pro vytis</w:t>
            </w:r>
            <w:r>
              <w:rPr>
                <w:i/>
                <w:sz w:val="22"/>
              </w:rPr>
              <w:t>knutí.</w:t>
            </w:r>
            <w:r w:rsidRPr="002A69DE">
              <w:rPr>
                <w:i/>
                <w:sz w:val="22"/>
              </w:rPr>
              <w:t xml:space="preserve"> </w:t>
            </w:r>
            <w:r>
              <w:rPr>
                <w:i/>
                <w:sz w:val="22"/>
              </w:rPr>
              <w:t>Pro představu, v obrazovce napravo, může text obsahovat až 70</w:t>
            </w:r>
            <w:r>
              <w:rPr>
                <w:i/>
                <w:sz w:val="22"/>
                <w:lang w:val="en-US"/>
              </w:rPr>
              <w:t>%</w:t>
            </w:r>
            <w:r>
              <w:rPr>
                <w:i/>
                <w:sz w:val="22"/>
              </w:rPr>
              <w:t xml:space="preserve"> celkového počtu bodů zájmu, protože je černý text na bílém pozadí, má vysoký kontrast, a proto mají body v něm obsažené vysoké skóre</w:t>
            </w:r>
          </w:p>
        </w:tc>
      </w:tr>
    </w:tbl>
    <w:p w14:paraId="7C5CD65B" w14:textId="54F19A9A" w:rsidR="00345854" w:rsidRDefault="00345854" w:rsidP="00345854">
      <w:pPr>
        <w:ind w:firstLine="0"/>
      </w:pPr>
    </w:p>
    <w:p w14:paraId="53C4E9F9" w14:textId="48F84080" w:rsidR="00345854" w:rsidRDefault="00345854" w:rsidP="00345854">
      <w:pPr>
        <w:pStyle w:val="NoSpacing"/>
      </w:pPr>
      <w:r>
        <w:t xml:space="preserve">Všechny deskriptory, které byly srovnávány jsou binární, proto je nejjednodušší využít hammingovy vzdálenosti. V OpenCV je implemetovaná třída BFMatcher, který hledá shody hrubou silou. Dvě základní metody, které se využívají je Match a KnnMatch, obě fungují stějně, akorát KnnMatch může vrátit více výsledků shod v závislosti na zvoleném prametru a Match vrací jen nejlepší shody. </w:t>
      </w:r>
      <w:r w:rsidR="00EF77FD">
        <w:t xml:space="preserve">Výstupem z této metody je objekt typu DMatch, z kterého je zřejmé, který bod referenčního obrazu se přiřadil k jakému bodu v analyzovaném obrazu a jakou měly Hammingovu vzdálenost. </w:t>
      </w:r>
    </w:p>
    <w:p w14:paraId="76CF57D9" w14:textId="77777777" w:rsidR="00CD4639" w:rsidRDefault="00CD4639" w:rsidP="00345854">
      <w:pPr>
        <w:pStyle w:val="NoSpacing"/>
        <w:rPr>
          <w:lang w:val="en-US"/>
        </w:rPr>
      </w:pPr>
    </w:p>
    <w:p w14:paraId="3DD266CE" w14:textId="77777777" w:rsidR="004471AA" w:rsidRDefault="004471AA" w:rsidP="004471AA">
      <w:pPr>
        <w:pStyle w:val="NoSpacing"/>
        <w:keepNext/>
      </w:pPr>
      <w:r>
        <w:rPr>
          <w:noProof/>
          <w:lang w:val="en-US"/>
        </w:rPr>
        <w:drawing>
          <wp:inline distT="0" distB="0" distL="0" distR="0" wp14:anchorId="486C9C40" wp14:editId="3AB2EDB9">
            <wp:extent cx="576072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nmatch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1628775"/>
                    </a:xfrm>
                    <a:prstGeom prst="rect">
                      <a:avLst/>
                    </a:prstGeom>
                  </pic:spPr>
                </pic:pic>
              </a:graphicData>
            </a:graphic>
          </wp:inline>
        </w:drawing>
      </w:r>
    </w:p>
    <w:p w14:paraId="18A3699F" w14:textId="21C1A738" w:rsidR="004471AA" w:rsidRDefault="004471AA" w:rsidP="004471AA">
      <w:pPr>
        <w:pStyle w:val="Caption"/>
      </w:pPr>
      <w:r>
        <w:t xml:space="preserve">Obr. </w:t>
      </w:r>
      <w:fldSimple w:instr=" SEQ Obr. \* ARABIC ">
        <w:r w:rsidR="00E36773">
          <w:rPr>
            <w:noProof/>
          </w:rPr>
          <w:t>20</w:t>
        </w:r>
      </w:fldSimple>
      <w:r>
        <w:t xml:space="preserve"> - Příklad výsledku metody KnnMatch, kde se vrátí dvě nejlepší shody, shoda s nejlepším s nejmenší Hammingovou vzdáleností je vykreslena červeně, shoda s druhou nejmenší vzdáleností je vykreslena modře</w:t>
      </w:r>
    </w:p>
    <w:tbl>
      <w:tblPr>
        <w:tblStyle w:val="GridTable1Light"/>
        <w:tblpPr w:leftFromText="180" w:rightFromText="180" w:vertAnchor="text" w:horzAnchor="margin" w:tblpY="52"/>
        <w:tblW w:w="0" w:type="auto"/>
        <w:tblLook w:val="04A0" w:firstRow="1" w:lastRow="0" w:firstColumn="1" w:lastColumn="0" w:noHBand="0" w:noVBand="1"/>
      </w:tblPr>
      <w:tblGrid>
        <w:gridCol w:w="2264"/>
        <w:gridCol w:w="2266"/>
        <w:gridCol w:w="2266"/>
        <w:gridCol w:w="2266"/>
      </w:tblGrid>
      <w:tr w:rsidR="00CD4639" w14:paraId="28760DF9" w14:textId="77777777" w:rsidTr="00CD4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5C092CD5" w14:textId="77777777" w:rsidR="00CD4639" w:rsidRDefault="00CD4639" w:rsidP="00CD4639">
            <w:pPr>
              <w:pStyle w:val="NoSpacing"/>
            </w:pPr>
            <w:r>
              <w:t>Srovnávací metoda / počet bodů zájmu</w:t>
            </w:r>
          </w:p>
        </w:tc>
        <w:tc>
          <w:tcPr>
            <w:tcW w:w="2266" w:type="dxa"/>
          </w:tcPr>
          <w:p w14:paraId="6709D18D"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500</w:t>
            </w:r>
          </w:p>
        </w:tc>
        <w:tc>
          <w:tcPr>
            <w:tcW w:w="2266" w:type="dxa"/>
          </w:tcPr>
          <w:p w14:paraId="7EB8F6D2"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1000</w:t>
            </w:r>
          </w:p>
        </w:tc>
        <w:tc>
          <w:tcPr>
            <w:tcW w:w="2266" w:type="dxa"/>
          </w:tcPr>
          <w:p w14:paraId="18E1C603"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1500</w:t>
            </w:r>
          </w:p>
        </w:tc>
      </w:tr>
      <w:tr w:rsidR="00CD4639" w14:paraId="722E7B8C"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5402DBBA" w14:textId="77777777" w:rsidR="00CD4639" w:rsidRDefault="00CD4639" w:rsidP="00CD4639">
            <w:pPr>
              <w:pStyle w:val="NoSpacing"/>
            </w:pPr>
            <w:r>
              <w:t>Match</w:t>
            </w:r>
          </w:p>
        </w:tc>
        <w:tc>
          <w:tcPr>
            <w:tcW w:w="2266" w:type="dxa"/>
          </w:tcPr>
          <w:p w14:paraId="0CB45959" w14:textId="77777777" w:rsidR="00CD4639" w:rsidRPr="003B5EDF" w:rsidRDefault="00CD4639" w:rsidP="00CD463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596</w:t>
            </w:r>
          </w:p>
        </w:tc>
        <w:tc>
          <w:tcPr>
            <w:tcW w:w="2266" w:type="dxa"/>
          </w:tcPr>
          <w:p w14:paraId="7DD45896"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2058</w:t>
            </w:r>
          </w:p>
        </w:tc>
        <w:tc>
          <w:tcPr>
            <w:tcW w:w="2266" w:type="dxa"/>
          </w:tcPr>
          <w:p w14:paraId="5657679B"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4495</w:t>
            </w:r>
          </w:p>
        </w:tc>
      </w:tr>
      <w:tr w:rsidR="00CD4639" w14:paraId="2B4E11F9"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7C46ACAE" w14:textId="77777777" w:rsidR="00CD4639" w:rsidRDefault="00CD4639" w:rsidP="00CD4639">
            <w:pPr>
              <w:pStyle w:val="NoSpacing"/>
            </w:pPr>
            <w:r>
              <w:t>KnnMatch</w:t>
            </w:r>
          </w:p>
        </w:tc>
        <w:tc>
          <w:tcPr>
            <w:tcW w:w="2266" w:type="dxa"/>
          </w:tcPr>
          <w:p w14:paraId="3E5B951C"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 xml:space="preserve">563 </w:t>
            </w:r>
          </w:p>
        </w:tc>
        <w:tc>
          <w:tcPr>
            <w:tcW w:w="2266" w:type="dxa"/>
          </w:tcPr>
          <w:p w14:paraId="5A741D6D"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2105</w:t>
            </w:r>
          </w:p>
        </w:tc>
        <w:tc>
          <w:tcPr>
            <w:tcW w:w="2266" w:type="dxa"/>
          </w:tcPr>
          <w:p w14:paraId="3399B8AA"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4656</w:t>
            </w:r>
          </w:p>
        </w:tc>
      </w:tr>
    </w:tbl>
    <w:p w14:paraId="4B88B918" w14:textId="66F0BD59" w:rsidR="00CD4639" w:rsidRPr="00CD4639" w:rsidRDefault="00CD4639" w:rsidP="00CD4639">
      <w:pPr>
        <w:pStyle w:val="Caption"/>
        <w:rPr>
          <w:lang w:val="en-US"/>
        </w:rPr>
      </w:pPr>
      <w:r>
        <w:t xml:space="preserve">Obr. </w:t>
      </w:r>
      <w:fldSimple w:instr=" SEQ Obr. \* ARABIC ">
        <w:r w:rsidR="00E36773">
          <w:rPr>
            <w:noProof/>
          </w:rPr>
          <w:t>21</w:t>
        </w:r>
      </w:fldSimple>
      <w:r>
        <w:t xml:space="preserve"> – Tabulka závislosti metod a počtu bodů zájmu na času výpočtu shod </w:t>
      </w:r>
      <w:r>
        <w:rPr>
          <w:lang w:val="en-US"/>
        </w:rPr>
        <w:t>[ms]</w:t>
      </w:r>
    </w:p>
    <w:p w14:paraId="227233CB" w14:textId="41AE01D2" w:rsidR="00CD4639" w:rsidRPr="00CD4639" w:rsidRDefault="00345854" w:rsidP="00CD4639">
      <w:pPr>
        <w:pStyle w:val="Heading2"/>
      </w:pPr>
      <w:bookmarkStart w:id="116" w:name="_Ref479331076"/>
      <w:r>
        <w:t>Metriky použité pro určení shod</w:t>
      </w:r>
      <w:bookmarkEnd w:id="116"/>
    </w:p>
    <w:p w14:paraId="18B236D1" w14:textId="765DF304" w:rsidR="00747EF0" w:rsidRDefault="00345854" w:rsidP="00747EF0">
      <w:pPr>
        <w:ind w:firstLine="0"/>
        <w:rPr>
          <w:lang w:val="en-US"/>
        </w:rPr>
      </w:pPr>
      <w:r>
        <w:t xml:space="preserve">Jak bylo zmíněné výše, problematika vyžaduje vypočítání nějakého koeficientu, podle kterého se verifikuje nalezená shoda. Ideálně by to mělo být jedno číslo, které bude prahovatelné a co nejlépe použitelné pro všechy obrazovky a typy uživatelského prostředí. Zároveň by mělo být </w:t>
      </w:r>
      <w:r>
        <w:lastRenderedPageBreak/>
        <w:t xml:space="preserve">co nejrozdílnější pro shodné obrazovky a pro falešné shody. </w:t>
      </w:r>
      <w:r w:rsidR="00747EF0">
        <w:rPr>
          <w:lang w:val="en-US"/>
        </w:rPr>
        <w:t>Samotný počet shod na snímek je nedostatečný ukazatel podobnosti, protože v některých obrazech je hodně grafických prvků a může se stát, že bude velké množství falešných výsledků a tím pádem by se pak v</w:t>
      </w:r>
      <w:r w:rsidR="00E442C4">
        <w:rPr>
          <w:lang w:val="en-US"/>
        </w:rPr>
        <w:t xml:space="preserve">šechny snímky přiřazovaly k obrazovkám </w:t>
      </w:r>
      <w:r w:rsidR="00747EF0">
        <w:rPr>
          <w:lang w:val="en-US"/>
        </w:rPr>
        <w:t xml:space="preserve">graficky nejbohatším. </w:t>
      </w:r>
    </w:p>
    <w:p w14:paraId="381B5FEA" w14:textId="781890DB" w:rsidR="00747EF0" w:rsidRPr="00747EF0" w:rsidRDefault="00747EF0" w:rsidP="00747EF0">
      <w:pPr>
        <w:pStyle w:val="Heading3"/>
      </w:pPr>
      <w:r>
        <w:t>Křížová kontrola</w:t>
      </w:r>
    </w:p>
    <w:p w14:paraId="3F488AFD" w14:textId="189ED2BF" w:rsidR="00345854" w:rsidRPr="00955B31" w:rsidRDefault="00747EF0" w:rsidP="00EF77FD">
      <w:pPr>
        <w:ind w:firstLine="0"/>
      </w:pPr>
      <w:r>
        <w:rPr>
          <w:lang w:val="en-US"/>
        </w:rPr>
        <w:t>Jako nejjednodu</w:t>
      </w:r>
      <w:r>
        <w:t xml:space="preserve">šší varianta se nabízí zvolení možnosti CrossMatch, to znamená, že se zachovají jen shody, které mají nejen nejmenší Hammingovy vzdálenosti bodu zájmu analyzovaného snímku ku referenčnímu, ale i referenčního vůči analyzovanému. To se ukázalo jako nedostatečné a nespolehlivé. Při výpočtu poměru takto validovaných shod ku počtu všech shod byla klasifikace možná, ale </w:t>
      </w:r>
      <w:r w:rsidR="00EF77FD">
        <w:t>dospolehlivá.</w:t>
      </w:r>
    </w:p>
    <w:p w14:paraId="5D08E2AD" w14:textId="166809E2" w:rsidR="00345854" w:rsidRDefault="00EF77FD" w:rsidP="00345854">
      <w:pPr>
        <w:pStyle w:val="Heading3"/>
      </w:pPr>
      <w:r>
        <w:t>Löwův test poměrů</w:t>
      </w:r>
    </w:p>
    <w:p w14:paraId="38ECEDBA" w14:textId="4701FF82" w:rsidR="00345854" w:rsidRPr="00E07132" w:rsidRDefault="00EF77FD" w:rsidP="00EF77FD">
      <w:pPr>
        <w:ind w:firstLine="0"/>
      </w:pPr>
      <w:r>
        <w:t>Další</w:t>
      </w:r>
      <w:r w:rsidR="00345854">
        <w:t xml:space="preserve"> z metod, jak vyfiltrovat fal</w:t>
      </w:r>
      <w:r>
        <w:t>e</w:t>
      </w:r>
      <w:r w:rsidR="00345854">
        <w:t>šné shody, je použití testu poměrů vzdáleností přiřazených deskriptorů.</w:t>
      </w:r>
      <w:r>
        <w:t xml:space="preserve"> Pro tento test je potřeba použít KnnMatch, protože se nutné mít dvě nejlepší shody pro každý bod zájmu. Test spočívá v tom, že se vyhodnotí, jestli je nejlepší shoda výrazně lepší než druhá nejlepší. Pro výpočet koeficientu je využit poměr takto validovaných shod vůči celkovému počtu shod. Tento koeficient se ukázal  jako nejspolehnivější pro klasifikaci. </w:t>
      </w:r>
      <w:r w:rsidR="004C4704">
        <w:t>Navíc je příznivá také jeho nízká výpočetní náročnost.</w:t>
      </w:r>
    </w:p>
    <w:p w14:paraId="70DEE009" w14:textId="2E2A152C" w:rsidR="00345854" w:rsidRDefault="00345854" w:rsidP="00345854">
      <w:pPr>
        <w:pStyle w:val="Heading3"/>
      </w:pPr>
      <w:r>
        <w:t>Hammingova vzdálenost přiřazených deskriptorů</w:t>
      </w:r>
    </w:p>
    <w:p w14:paraId="1F7B0617" w14:textId="77D40CDD" w:rsidR="00EF77FD" w:rsidRPr="00EF77FD" w:rsidRDefault="00EF77FD" w:rsidP="00EF77FD">
      <w:pPr>
        <w:ind w:firstLine="0"/>
      </w:pPr>
      <w:r>
        <w:t>Další metrikou je výpočet průměrné Hammingovy vzdálenosti</w:t>
      </w:r>
      <w:r w:rsidR="004C4704">
        <w:t xml:space="preserve"> napříč všemi shodami. Tato metoda je ale použitelná jen u BRIEF, protože u ostatních deskriptorů není významný rozdíl mezi těmito průměry pro shodné a odlišné obrazy. Je to způsobené hlavně dimenzionalitou daných deskriptorů, BRIEF má 64 bitů, zatímco ORB a BRISK 32.</w:t>
      </w:r>
      <w:r>
        <w:t xml:space="preserve"> </w:t>
      </w:r>
      <w:r w:rsidR="004C4704">
        <w:t>Výhodou této metody je možnost použití Match metody pro hledání shod a s tím spojená lehce nižší výpočetní náročnost.</w:t>
      </w:r>
    </w:p>
    <w:p w14:paraId="3145A265" w14:textId="4769811C" w:rsidR="00345854" w:rsidRDefault="007B7FC6" w:rsidP="00345854">
      <w:pPr>
        <w:pStyle w:val="Heading3"/>
      </w:pPr>
      <w:r>
        <w:t>Validace na základě polohy</w:t>
      </w:r>
    </w:p>
    <w:p w14:paraId="757600FD" w14:textId="393A9E1F" w:rsidR="003B5EDF" w:rsidRDefault="008A78EB" w:rsidP="003B5EDF">
      <w:pPr>
        <w:pStyle w:val="NoSpacing"/>
      </w:pPr>
      <w:r>
        <w:t>Všechny snímky z kamery jsou normalizované, proto je možné kontrolovat, jestli mají přiřazené body stejné souřadnice. Tohle funguje velice dobře, akorát to má velkou limitace a to ta, že pokud se kamera posune jen o centimetr, shoda přes validaci neprojde. Cestou je pak kontrolovat vektor posunutí bodů mezi refere</w:t>
      </w:r>
      <w:r w:rsidR="008E1F49">
        <w:t>nční a analyzovanou obrazovkou a pokusit se posunutí kompenzovat.</w:t>
      </w:r>
    </w:p>
    <w:p w14:paraId="18D0D6B8" w14:textId="323E2854" w:rsidR="00E442C4" w:rsidRDefault="00E442C4" w:rsidP="003B5EDF">
      <w:pPr>
        <w:pStyle w:val="NoSpacing"/>
      </w:pPr>
      <w:r>
        <w:rPr>
          <w:noProof/>
          <w:lang w:val="en-US"/>
        </w:rPr>
        <w:lastRenderedPageBreak/>
        <mc:AlternateContent>
          <mc:Choice Requires="cx1">
            <w:drawing>
              <wp:inline distT="0" distB="0" distL="0" distR="0" wp14:anchorId="159DF2D0" wp14:editId="2B9A6CB0">
                <wp:extent cx="5760720" cy="2873375"/>
                <wp:effectExtent l="0" t="0" r="11430" b="3175"/>
                <wp:docPr id="33" name="Chart 33">
                  <a:extLst xmlns:a="http://schemas.openxmlformats.org/drawingml/2006/main">
                    <a:ext uri="{FF2B5EF4-FFF2-40B4-BE49-F238E27FC236}">
                      <a16:creationId xmlns:a16="http://schemas.microsoft.com/office/drawing/2014/main" id="{A86C9B51-D57D-4845-9369-51CB2DB9077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1"/>
                  </a:graphicData>
                </a:graphic>
              </wp:inline>
            </w:drawing>
          </mc:Choice>
          <mc:Fallback>
            <w:drawing>
              <wp:inline distT="0" distB="0" distL="0" distR="0" wp14:anchorId="159DF2D0" wp14:editId="2B9A6CB0">
                <wp:extent cx="5760720" cy="2873375"/>
                <wp:effectExtent l="0" t="0" r="11430" b="3175"/>
                <wp:docPr id="33" name="Chart 33">
                  <a:extLst xmlns:a="http://schemas.openxmlformats.org/drawingml/2006/main">
                    <a:ext uri="{FF2B5EF4-FFF2-40B4-BE49-F238E27FC236}">
                      <a16:creationId xmlns:a16="http://schemas.microsoft.com/office/drawing/2014/main" id="{A86C9B51-D57D-4845-9369-51CB2DB9077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3" name="Chart 33">
                          <a:extLst>
                            <a:ext uri="{FF2B5EF4-FFF2-40B4-BE49-F238E27FC236}">
                              <a16:creationId xmlns:a16="http://schemas.microsoft.com/office/drawing/2014/main" id="{A86C9B51-D57D-4845-9369-51CB2DB90770}"/>
                            </a:ext>
                          </a:extLst>
                        </pic:cNvPr>
                        <pic:cNvPicPr>
                          <a:picLocks noGrp="1" noRot="1" noChangeAspect="1" noMove="1" noResize="1" noEditPoints="1" noAdjustHandles="1" noChangeArrowheads="1" noChangeShapeType="1"/>
                        </pic:cNvPicPr>
                      </pic:nvPicPr>
                      <pic:blipFill>
                        <a:blip r:embed="rId82"/>
                        <a:stretch>
                          <a:fillRect/>
                        </a:stretch>
                      </pic:blipFill>
                      <pic:spPr>
                        <a:xfrm>
                          <a:off x="0" y="0"/>
                          <a:ext cx="5760720" cy="2873375"/>
                        </a:xfrm>
                        <a:prstGeom prst="rect">
                          <a:avLst/>
                        </a:prstGeom>
                      </pic:spPr>
                    </pic:pic>
                  </a:graphicData>
                </a:graphic>
              </wp:inline>
            </w:drawing>
          </mc:Fallback>
        </mc:AlternateContent>
      </w:r>
    </w:p>
    <w:p w14:paraId="50BE0A0A" w14:textId="6066A53E" w:rsidR="003B5EDF" w:rsidRPr="003B5EDF" w:rsidRDefault="00D1146D" w:rsidP="003B5EDF">
      <w:pPr>
        <w:pStyle w:val="NoSpacing"/>
      </w:pPr>
      <w:r>
        <w:rPr>
          <w:noProof/>
          <w:lang w:val="en-US"/>
        </w:rPr>
        <mc:AlternateContent>
          <mc:Choice Requires="cx1">
            <w:drawing>
              <wp:inline distT="0" distB="0" distL="0" distR="0" wp14:anchorId="5CDE1343" wp14:editId="4E95E614">
                <wp:extent cx="4572000" cy="2743200"/>
                <wp:effectExtent l="0" t="0" r="0" b="0"/>
                <wp:docPr id="34" name="Chart 34">
                  <a:extLst xmlns:a="http://schemas.openxmlformats.org/drawingml/2006/main">
                    <a:ext uri="{FF2B5EF4-FFF2-40B4-BE49-F238E27FC236}">
                      <a16:creationId xmlns:a16="http://schemas.microsoft.com/office/drawing/2014/main" id="{58FFA35A-710B-4343-A671-4FF09D7CFF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3"/>
                  </a:graphicData>
                </a:graphic>
              </wp:inline>
            </w:drawing>
          </mc:Choice>
          <mc:Fallback>
            <w:drawing>
              <wp:inline distT="0" distB="0" distL="0" distR="0" wp14:anchorId="5CDE1343" wp14:editId="4E95E614">
                <wp:extent cx="4572000" cy="2743200"/>
                <wp:effectExtent l="0" t="0" r="0" b="0"/>
                <wp:docPr id="34" name="Chart 34">
                  <a:extLst xmlns:a="http://schemas.openxmlformats.org/drawingml/2006/main">
                    <a:ext uri="{FF2B5EF4-FFF2-40B4-BE49-F238E27FC236}">
                      <a16:creationId xmlns:a16="http://schemas.microsoft.com/office/drawing/2014/main" id="{58FFA35A-710B-4343-A671-4FF09D7CFF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Chart 34">
                          <a:extLst>
                            <a:ext uri="{FF2B5EF4-FFF2-40B4-BE49-F238E27FC236}">
                              <a16:creationId xmlns:a16="http://schemas.microsoft.com/office/drawing/2014/main" id="{58FFA35A-710B-4343-A671-4FF09D7CFFE0}"/>
                            </a:ext>
                          </a:extLst>
                        </pic:cNvPr>
                        <pic:cNvPicPr>
                          <a:picLocks noGrp="1" noRot="1" noChangeAspect="1" noMove="1" noResize="1" noEditPoints="1" noAdjustHandles="1" noChangeArrowheads="1" noChangeShapeType="1"/>
                        </pic:cNvPicPr>
                      </pic:nvPicPr>
                      <pic:blipFill>
                        <a:blip r:embed="rId84"/>
                        <a:stretch>
                          <a:fillRect/>
                        </a:stretch>
                      </pic:blipFill>
                      <pic:spPr>
                        <a:xfrm>
                          <a:off x="0" y="0"/>
                          <a:ext cx="4572000" cy="2743200"/>
                        </a:xfrm>
                        <a:prstGeom prst="rect">
                          <a:avLst/>
                        </a:prstGeom>
                      </pic:spPr>
                    </pic:pic>
                  </a:graphicData>
                </a:graphic>
              </wp:inline>
            </w:drawing>
          </mc:Fallback>
        </mc:AlternateContent>
      </w:r>
      <w:bookmarkStart w:id="117" w:name="_GoBack"/>
      <w:bookmarkEnd w:id="117"/>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lastRenderedPageBreak/>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85">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15D11F53" w:rsidR="00A946E1" w:rsidRDefault="008B5541" w:rsidP="008B5541">
      <w:pPr>
        <w:pStyle w:val="Caption"/>
        <w:jc w:val="center"/>
      </w:pPr>
      <w:r>
        <w:t xml:space="preserve">Obr. </w:t>
      </w:r>
      <w:fldSimple w:instr=" SEQ Obr. \* ARABIC ">
        <w:r w:rsidR="00E36773">
          <w:rPr>
            <w:noProof/>
          </w:rPr>
          <w:t>22</w:t>
        </w:r>
      </w:fldSimple>
      <w:r>
        <w:t xml:space="preserve"> - Zjednodšené schéma algortmu na hledání ikon v obraze</w:t>
      </w:r>
    </w:p>
    <w:p w14:paraId="0FE6D516" w14:textId="16991B01"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E442C4" w:rsidP="008B5541">
      <w:pPr>
        <w:keepNext/>
        <w:ind w:firstLine="0"/>
        <w:jc w:val="center"/>
      </w:pPr>
      <w:r>
        <w:lastRenderedPageBreak/>
        <w:pict w14:anchorId="0EF039CD">
          <v:shape id="_x0000_i1028" type="#_x0000_t75" style="width:444pt;height:204pt">
            <v:imagedata r:id="rId86" o:title="MatchKeyboard951331"/>
          </v:shape>
        </w:pict>
      </w:r>
    </w:p>
    <w:p w14:paraId="5935F0B0" w14:textId="133080C9" w:rsidR="00423D81" w:rsidRDefault="00D26CA8" w:rsidP="00D26CA8">
      <w:pPr>
        <w:pStyle w:val="Caption"/>
      </w:pPr>
      <w:bookmarkStart w:id="118" w:name="_Ref477426687"/>
      <w:bookmarkStart w:id="119" w:name="_Ref477426680"/>
      <w:r>
        <w:t xml:space="preserve">Obr. </w:t>
      </w:r>
      <w:fldSimple w:instr=" SEQ Obr. \* ARABIC ">
        <w:r w:rsidR="00E36773">
          <w:rPr>
            <w:noProof/>
          </w:rPr>
          <w:t>23</w:t>
        </w:r>
      </w:fldSimple>
      <w:bookmarkEnd w:id="118"/>
      <w:r>
        <w:t xml:space="preserve"> </w:t>
      </w:r>
      <w:r w:rsidR="008B5541">
        <w:t>–</w:t>
      </w:r>
      <w:r>
        <w:t xml:space="preserve"> </w:t>
      </w:r>
      <w:r w:rsidR="008B5541">
        <w:t>Vyhledané shody deskriptorů na referenčním obrázku ikony a na analyzovaném obraze</w:t>
      </w:r>
      <w:bookmarkEnd w:id="119"/>
    </w:p>
    <w:p w14:paraId="5FE9D794" w14:textId="77777777" w:rsidR="008B5541" w:rsidRDefault="00E442C4" w:rsidP="008B5541">
      <w:pPr>
        <w:pStyle w:val="NoSpacing"/>
        <w:keepNext/>
      </w:pPr>
      <w:r>
        <w:pict w14:anchorId="6E876A86">
          <v:shape id="_x0000_i1029" type="#_x0000_t75" style="width:456pt;height:252.55pt">
            <v:imagedata r:id="rId87" o:title="MatchKeyboard951332"/>
          </v:shape>
        </w:pict>
      </w:r>
    </w:p>
    <w:p w14:paraId="2610CF07" w14:textId="542195C7" w:rsidR="00423D81" w:rsidRPr="00423D81" w:rsidRDefault="008B5541" w:rsidP="008B5541">
      <w:pPr>
        <w:pStyle w:val="Caption"/>
      </w:pPr>
      <w:bookmarkStart w:id="120" w:name="_Ref477431560"/>
      <w:r>
        <w:t xml:space="preserve">Obr. </w:t>
      </w:r>
      <w:fldSimple w:instr=" SEQ Obr. \* ARABIC ">
        <w:r w:rsidR="00E36773">
          <w:rPr>
            <w:noProof/>
          </w:rPr>
          <w:t>24</w:t>
        </w:r>
      </w:fldSimple>
      <w:bookmarkEnd w:id="120"/>
      <w:r>
        <w:t xml:space="preserve"> – Výsledek hledání ikony</w:t>
      </w:r>
    </w:p>
    <w:p w14:paraId="7314DE57" w14:textId="1F2AE357" w:rsidR="001A68ED" w:rsidRDefault="001A68ED" w:rsidP="001A68ED">
      <w:pPr>
        <w:pStyle w:val="Heading2"/>
      </w:pPr>
      <w:bookmarkStart w:id="121" w:name="_Ref479329491"/>
      <w:r>
        <w:t>Kontrola náhledu dokumentu</w:t>
      </w:r>
      <w:bookmarkEnd w:id="121"/>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w:t>
      </w:r>
      <w:r w:rsidR="009959E3">
        <w:lastRenderedPageBreak/>
        <w:t xml:space="preserve">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3EF66999" w:rsidR="003671C7" w:rsidRPr="003671C7" w:rsidRDefault="003671C7" w:rsidP="003671C7">
      <w:pPr>
        <w:pStyle w:val="Caption"/>
        <w:jc w:val="center"/>
      </w:pPr>
      <w:r>
        <w:t xml:space="preserve">Obr. </w:t>
      </w:r>
      <w:fldSimple w:instr=" SEQ Obr. \* ARABIC ">
        <w:r w:rsidR="00E36773">
          <w:rPr>
            <w:noProof/>
          </w:rPr>
          <w:t>25</w:t>
        </w:r>
      </w:fldSimple>
      <w:r>
        <w:t xml:space="preserve"> - Příklad obrazovky s náhledem dokumentu</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22" w:name="_Toc470255204"/>
      <w:r w:rsidRPr="00262B1E">
        <w:lastRenderedPageBreak/>
        <w:t>ZÁVĚR</w:t>
      </w:r>
      <w:bookmarkEnd w:id="122"/>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23" w:name="_Toc470255205"/>
      <w:r w:rsidRPr="00262B1E">
        <w:lastRenderedPageBreak/>
        <w:t>SEZNAM LITERATURY</w:t>
      </w:r>
      <w:bookmarkEnd w:id="123"/>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24" w:name="_Toc470255206"/>
      <w:r w:rsidRPr="00262B1E">
        <w:lastRenderedPageBreak/>
        <w:t>SEZNAM ZKRATEK A PŘÍLOH</w:t>
      </w:r>
      <w:bookmarkEnd w:id="124"/>
    </w:p>
    <w:p w14:paraId="62BDB4F5" w14:textId="77777777" w:rsidR="00FF0033" w:rsidRPr="00262B1E" w:rsidRDefault="00FF0033" w:rsidP="00DC1818">
      <w:pPr>
        <w:pStyle w:val="Heading2"/>
      </w:pPr>
      <w:bookmarkStart w:id="125" w:name="_Toc470255207"/>
      <w:r w:rsidRPr="00262B1E">
        <w:t>Seznam zkratek</w:t>
      </w:r>
      <w:bookmarkEnd w:id="125"/>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89"/>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E442C4" w:rsidRDefault="00E442C4">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E442C4" w:rsidRDefault="00E442C4">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E442C4" w:rsidRDefault="00E442C4">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E442C4" w:rsidRDefault="00E442C4">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AC847A" w14:textId="77777777" w:rsidR="000A596E" w:rsidRDefault="000A596E" w:rsidP="001B768B">
      <w:pPr>
        <w:spacing w:after="0" w:line="240" w:lineRule="auto"/>
      </w:pPr>
      <w:r>
        <w:separator/>
      </w:r>
    </w:p>
  </w:endnote>
  <w:endnote w:type="continuationSeparator" w:id="0">
    <w:p w14:paraId="1F24EB42" w14:textId="77777777" w:rsidR="000A596E" w:rsidRDefault="000A596E"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4E345488" w:rsidR="00E442C4" w:rsidRDefault="00E442C4">
        <w:pPr>
          <w:pStyle w:val="Footer"/>
          <w:jc w:val="center"/>
        </w:pPr>
        <w:r>
          <w:fldChar w:fldCharType="begin"/>
        </w:r>
        <w:r>
          <w:instrText>PAGE   \* MERGEFORMAT</w:instrText>
        </w:r>
        <w:r>
          <w:fldChar w:fldCharType="separate"/>
        </w:r>
        <w:r w:rsidR="00D1146D">
          <w:rPr>
            <w:noProof/>
          </w:rPr>
          <w:t>51</w:t>
        </w:r>
        <w:r>
          <w:fldChar w:fldCharType="end"/>
        </w:r>
      </w:p>
    </w:sdtContent>
  </w:sdt>
  <w:p w14:paraId="2E557044" w14:textId="77777777" w:rsidR="00E442C4" w:rsidRDefault="00E44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D9DEE2" w14:textId="77777777" w:rsidR="000A596E" w:rsidRDefault="000A596E" w:rsidP="001B768B">
      <w:pPr>
        <w:spacing w:after="0" w:line="240" w:lineRule="auto"/>
      </w:pPr>
      <w:r>
        <w:separator/>
      </w:r>
    </w:p>
  </w:footnote>
  <w:footnote w:type="continuationSeparator" w:id="0">
    <w:p w14:paraId="2D406FA2" w14:textId="77777777" w:rsidR="000A596E" w:rsidRDefault="000A596E"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35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345A9"/>
    <w:rsid w:val="00042200"/>
    <w:rsid w:val="000477DF"/>
    <w:rsid w:val="00053ED1"/>
    <w:rsid w:val="0005530D"/>
    <w:rsid w:val="00056ADC"/>
    <w:rsid w:val="000727F0"/>
    <w:rsid w:val="0009764B"/>
    <w:rsid w:val="000A596E"/>
    <w:rsid w:val="000A74C4"/>
    <w:rsid w:val="000B058C"/>
    <w:rsid w:val="000B4DA3"/>
    <w:rsid w:val="000C3A94"/>
    <w:rsid w:val="000C7E51"/>
    <w:rsid w:val="000D12B0"/>
    <w:rsid w:val="000D1659"/>
    <w:rsid w:val="000D1B8B"/>
    <w:rsid w:val="000D44A5"/>
    <w:rsid w:val="000D591A"/>
    <w:rsid w:val="000E24FD"/>
    <w:rsid w:val="000F657D"/>
    <w:rsid w:val="000F69E1"/>
    <w:rsid w:val="0010786F"/>
    <w:rsid w:val="001158F6"/>
    <w:rsid w:val="00134C09"/>
    <w:rsid w:val="0014184E"/>
    <w:rsid w:val="00141AD1"/>
    <w:rsid w:val="0014356C"/>
    <w:rsid w:val="00151F04"/>
    <w:rsid w:val="00161620"/>
    <w:rsid w:val="00186F42"/>
    <w:rsid w:val="00187975"/>
    <w:rsid w:val="00192610"/>
    <w:rsid w:val="00196495"/>
    <w:rsid w:val="001A2B04"/>
    <w:rsid w:val="001A68ED"/>
    <w:rsid w:val="001B36D1"/>
    <w:rsid w:val="001B5BBD"/>
    <w:rsid w:val="001B768B"/>
    <w:rsid w:val="001C226C"/>
    <w:rsid w:val="001D0B1B"/>
    <w:rsid w:val="001D328B"/>
    <w:rsid w:val="001E4A67"/>
    <w:rsid w:val="001E6398"/>
    <w:rsid w:val="001F4345"/>
    <w:rsid w:val="001F4CB1"/>
    <w:rsid w:val="001F6C8D"/>
    <w:rsid w:val="002229B5"/>
    <w:rsid w:val="00227CEB"/>
    <w:rsid w:val="00250C43"/>
    <w:rsid w:val="00262B1E"/>
    <w:rsid w:val="00267436"/>
    <w:rsid w:val="00285F74"/>
    <w:rsid w:val="00297606"/>
    <w:rsid w:val="00297FF5"/>
    <w:rsid w:val="002A302B"/>
    <w:rsid w:val="002A6213"/>
    <w:rsid w:val="002A69DE"/>
    <w:rsid w:val="002E0ECB"/>
    <w:rsid w:val="002E110C"/>
    <w:rsid w:val="002F13E2"/>
    <w:rsid w:val="002F5D82"/>
    <w:rsid w:val="00305B16"/>
    <w:rsid w:val="00316F6D"/>
    <w:rsid w:val="00326EA3"/>
    <w:rsid w:val="00330508"/>
    <w:rsid w:val="00334DB9"/>
    <w:rsid w:val="00345854"/>
    <w:rsid w:val="00345A23"/>
    <w:rsid w:val="0035167E"/>
    <w:rsid w:val="0035173D"/>
    <w:rsid w:val="00352AE1"/>
    <w:rsid w:val="003671C7"/>
    <w:rsid w:val="0037630B"/>
    <w:rsid w:val="0037649D"/>
    <w:rsid w:val="00376E89"/>
    <w:rsid w:val="00382B20"/>
    <w:rsid w:val="003929D6"/>
    <w:rsid w:val="003936F2"/>
    <w:rsid w:val="00394B38"/>
    <w:rsid w:val="003B1790"/>
    <w:rsid w:val="003B5EDF"/>
    <w:rsid w:val="003B66AC"/>
    <w:rsid w:val="003C4666"/>
    <w:rsid w:val="003C77B5"/>
    <w:rsid w:val="003D62B8"/>
    <w:rsid w:val="003D63BF"/>
    <w:rsid w:val="003F25E9"/>
    <w:rsid w:val="003F6A2E"/>
    <w:rsid w:val="004063C3"/>
    <w:rsid w:val="00406C22"/>
    <w:rsid w:val="00406FDB"/>
    <w:rsid w:val="00415254"/>
    <w:rsid w:val="004229E3"/>
    <w:rsid w:val="00423D81"/>
    <w:rsid w:val="00443501"/>
    <w:rsid w:val="0044541F"/>
    <w:rsid w:val="00446843"/>
    <w:rsid w:val="004471AA"/>
    <w:rsid w:val="00452F02"/>
    <w:rsid w:val="00463A07"/>
    <w:rsid w:val="004660EB"/>
    <w:rsid w:val="004827C7"/>
    <w:rsid w:val="0048617D"/>
    <w:rsid w:val="004864A9"/>
    <w:rsid w:val="00495ECA"/>
    <w:rsid w:val="004A00CB"/>
    <w:rsid w:val="004B0B26"/>
    <w:rsid w:val="004B4720"/>
    <w:rsid w:val="004B6F00"/>
    <w:rsid w:val="004C4704"/>
    <w:rsid w:val="004C54C3"/>
    <w:rsid w:val="004D551C"/>
    <w:rsid w:val="004F0809"/>
    <w:rsid w:val="005001C4"/>
    <w:rsid w:val="005037B5"/>
    <w:rsid w:val="00513BF7"/>
    <w:rsid w:val="0053352B"/>
    <w:rsid w:val="00542932"/>
    <w:rsid w:val="005533AB"/>
    <w:rsid w:val="0055442B"/>
    <w:rsid w:val="005558FF"/>
    <w:rsid w:val="00557621"/>
    <w:rsid w:val="005617D4"/>
    <w:rsid w:val="005803A8"/>
    <w:rsid w:val="00583946"/>
    <w:rsid w:val="00595782"/>
    <w:rsid w:val="00596B35"/>
    <w:rsid w:val="005A25A0"/>
    <w:rsid w:val="005A723C"/>
    <w:rsid w:val="005B0BAA"/>
    <w:rsid w:val="005C1A74"/>
    <w:rsid w:val="005E4D58"/>
    <w:rsid w:val="005F11C5"/>
    <w:rsid w:val="005F76C3"/>
    <w:rsid w:val="00626260"/>
    <w:rsid w:val="0064059E"/>
    <w:rsid w:val="00640D50"/>
    <w:rsid w:val="006533F0"/>
    <w:rsid w:val="00664F32"/>
    <w:rsid w:val="00692BF3"/>
    <w:rsid w:val="006A476D"/>
    <w:rsid w:val="006C3E7F"/>
    <w:rsid w:val="006C468D"/>
    <w:rsid w:val="006E0B61"/>
    <w:rsid w:val="006E7F01"/>
    <w:rsid w:val="006F0939"/>
    <w:rsid w:val="006F78FC"/>
    <w:rsid w:val="00704955"/>
    <w:rsid w:val="0071057B"/>
    <w:rsid w:val="0071711C"/>
    <w:rsid w:val="00723843"/>
    <w:rsid w:val="00723AFE"/>
    <w:rsid w:val="00725E5E"/>
    <w:rsid w:val="007312DC"/>
    <w:rsid w:val="00731475"/>
    <w:rsid w:val="007371E1"/>
    <w:rsid w:val="00747EF0"/>
    <w:rsid w:val="00770194"/>
    <w:rsid w:val="00776A25"/>
    <w:rsid w:val="00781799"/>
    <w:rsid w:val="0079105D"/>
    <w:rsid w:val="00795596"/>
    <w:rsid w:val="007B5A86"/>
    <w:rsid w:val="007B7FC6"/>
    <w:rsid w:val="007C086A"/>
    <w:rsid w:val="007C7BEC"/>
    <w:rsid w:val="007D1747"/>
    <w:rsid w:val="007E1142"/>
    <w:rsid w:val="007E373F"/>
    <w:rsid w:val="00802138"/>
    <w:rsid w:val="0081248E"/>
    <w:rsid w:val="00821473"/>
    <w:rsid w:val="00822AD9"/>
    <w:rsid w:val="0083572D"/>
    <w:rsid w:val="00856457"/>
    <w:rsid w:val="00857F77"/>
    <w:rsid w:val="00864A57"/>
    <w:rsid w:val="00887268"/>
    <w:rsid w:val="0089226F"/>
    <w:rsid w:val="008A78EB"/>
    <w:rsid w:val="008B0BFA"/>
    <w:rsid w:val="008B487C"/>
    <w:rsid w:val="008B5541"/>
    <w:rsid w:val="008C1CDE"/>
    <w:rsid w:val="008C51FA"/>
    <w:rsid w:val="008C5ED3"/>
    <w:rsid w:val="008E0A01"/>
    <w:rsid w:val="008E15F1"/>
    <w:rsid w:val="008E1F49"/>
    <w:rsid w:val="008E2387"/>
    <w:rsid w:val="008E23F8"/>
    <w:rsid w:val="008E75AA"/>
    <w:rsid w:val="009009DB"/>
    <w:rsid w:val="00901002"/>
    <w:rsid w:val="009029E3"/>
    <w:rsid w:val="0090402A"/>
    <w:rsid w:val="00914E66"/>
    <w:rsid w:val="00925540"/>
    <w:rsid w:val="00932F5A"/>
    <w:rsid w:val="00934B27"/>
    <w:rsid w:val="00940D59"/>
    <w:rsid w:val="00944698"/>
    <w:rsid w:val="00947848"/>
    <w:rsid w:val="00955B31"/>
    <w:rsid w:val="009660CE"/>
    <w:rsid w:val="0097265F"/>
    <w:rsid w:val="00980D68"/>
    <w:rsid w:val="009959E3"/>
    <w:rsid w:val="009D3147"/>
    <w:rsid w:val="009F606E"/>
    <w:rsid w:val="00A15546"/>
    <w:rsid w:val="00A2002A"/>
    <w:rsid w:val="00A204E5"/>
    <w:rsid w:val="00A2559F"/>
    <w:rsid w:val="00A35C9A"/>
    <w:rsid w:val="00A370A0"/>
    <w:rsid w:val="00A55254"/>
    <w:rsid w:val="00A56116"/>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7B3"/>
    <w:rsid w:val="00BA5F1E"/>
    <w:rsid w:val="00BB0DC8"/>
    <w:rsid w:val="00BC2F0E"/>
    <w:rsid w:val="00BC491B"/>
    <w:rsid w:val="00BC4B33"/>
    <w:rsid w:val="00BC6622"/>
    <w:rsid w:val="00BD2B5E"/>
    <w:rsid w:val="00BD2F14"/>
    <w:rsid w:val="00BD3167"/>
    <w:rsid w:val="00BF4074"/>
    <w:rsid w:val="00C0404A"/>
    <w:rsid w:val="00C04323"/>
    <w:rsid w:val="00C178D8"/>
    <w:rsid w:val="00C24105"/>
    <w:rsid w:val="00C564DF"/>
    <w:rsid w:val="00C57EA5"/>
    <w:rsid w:val="00C62E2D"/>
    <w:rsid w:val="00C6515C"/>
    <w:rsid w:val="00C7030A"/>
    <w:rsid w:val="00C86EBD"/>
    <w:rsid w:val="00C93208"/>
    <w:rsid w:val="00C94A4D"/>
    <w:rsid w:val="00CA3031"/>
    <w:rsid w:val="00CA5E01"/>
    <w:rsid w:val="00CC53EE"/>
    <w:rsid w:val="00CD3769"/>
    <w:rsid w:val="00CD4639"/>
    <w:rsid w:val="00CD7C39"/>
    <w:rsid w:val="00CE0677"/>
    <w:rsid w:val="00CE1BFE"/>
    <w:rsid w:val="00CE48ED"/>
    <w:rsid w:val="00CE677C"/>
    <w:rsid w:val="00D1146D"/>
    <w:rsid w:val="00D222E3"/>
    <w:rsid w:val="00D25E0B"/>
    <w:rsid w:val="00D26CA8"/>
    <w:rsid w:val="00D45DA2"/>
    <w:rsid w:val="00D46AB7"/>
    <w:rsid w:val="00D52444"/>
    <w:rsid w:val="00D63169"/>
    <w:rsid w:val="00D63D85"/>
    <w:rsid w:val="00D66C6F"/>
    <w:rsid w:val="00D76DB5"/>
    <w:rsid w:val="00D80361"/>
    <w:rsid w:val="00D978D7"/>
    <w:rsid w:val="00DA6180"/>
    <w:rsid w:val="00DA7B95"/>
    <w:rsid w:val="00DC1818"/>
    <w:rsid w:val="00DD3711"/>
    <w:rsid w:val="00DD39F1"/>
    <w:rsid w:val="00DE3A5C"/>
    <w:rsid w:val="00DE5734"/>
    <w:rsid w:val="00E00C64"/>
    <w:rsid w:val="00E07132"/>
    <w:rsid w:val="00E07307"/>
    <w:rsid w:val="00E077F7"/>
    <w:rsid w:val="00E21BA3"/>
    <w:rsid w:val="00E3543B"/>
    <w:rsid w:val="00E36773"/>
    <w:rsid w:val="00E41AEC"/>
    <w:rsid w:val="00E442C4"/>
    <w:rsid w:val="00E4534C"/>
    <w:rsid w:val="00E50DFC"/>
    <w:rsid w:val="00E844AE"/>
    <w:rsid w:val="00E909BB"/>
    <w:rsid w:val="00E93C95"/>
    <w:rsid w:val="00EA04EE"/>
    <w:rsid w:val="00EA3446"/>
    <w:rsid w:val="00EB6103"/>
    <w:rsid w:val="00EC2D00"/>
    <w:rsid w:val="00EC4001"/>
    <w:rsid w:val="00ED1590"/>
    <w:rsid w:val="00EF24B6"/>
    <w:rsid w:val="00EF5F0C"/>
    <w:rsid w:val="00EF77FD"/>
    <w:rsid w:val="00F20E4C"/>
    <w:rsid w:val="00F2511B"/>
    <w:rsid w:val="00F27757"/>
    <w:rsid w:val="00F60730"/>
    <w:rsid w:val="00F629A1"/>
    <w:rsid w:val="00F73F14"/>
    <w:rsid w:val="00FA1CBF"/>
    <w:rsid w:val="00FA3328"/>
    <w:rsid w:val="00FA6FC6"/>
    <w:rsid w:val="00FB62D9"/>
    <w:rsid w:val="00FC45BA"/>
    <w:rsid w:val="00FC6B7C"/>
    <w:rsid w:val="00FD7D99"/>
    <w:rsid w:val="00FE323A"/>
    <w:rsid w:val="00FE7FF3"/>
    <w:rsid w:val="00FF0033"/>
    <w:rsid w:val="00FF1735"/>
    <w:rsid w:val="00FF6D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6D1615A2-02CE-4DEA-A6A2-EF181F757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 w:type="table" w:styleId="PlainTable3">
    <w:name w:val="Plain Table 3"/>
    <w:basedOn w:val="TableNormal"/>
    <w:uiPriority w:val="43"/>
    <w:rsid w:val="00CD46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D4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CD46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CD463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CD463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D463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727F0"/>
    <w:rPr>
      <w:rFonts w:ascii="Courier New" w:eastAsia="Times New Roman" w:hAnsi="Courier New" w:cs="Courier New"/>
      <w:sz w:val="20"/>
      <w:szCs w:val="20"/>
      <w:lang w:val="en-US"/>
    </w:rPr>
  </w:style>
  <w:style w:type="character" w:customStyle="1" w:styleId="keyword">
    <w:name w:val="keyword"/>
    <w:basedOn w:val="DefaultParagraphFont"/>
    <w:rsid w:val="000727F0"/>
  </w:style>
  <w:style w:type="character" w:customStyle="1" w:styleId="identifier">
    <w:name w:val="identifier"/>
    <w:basedOn w:val="DefaultParagraphFont"/>
    <w:rsid w:val="000727F0"/>
  </w:style>
  <w:style w:type="character" w:customStyle="1" w:styleId="parameter">
    <w:name w:val="parameter"/>
    <w:basedOn w:val="DefaultParagraphFont"/>
    <w:rsid w:val="00072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098374">
      <w:bodyDiv w:val="1"/>
      <w:marLeft w:val="0"/>
      <w:marRight w:val="0"/>
      <w:marTop w:val="0"/>
      <w:marBottom w:val="0"/>
      <w:divBdr>
        <w:top w:val="none" w:sz="0" w:space="0" w:color="auto"/>
        <w:left w:val="none" w:sz="0" w:space="0" w:color="auto"/>
        <w:bottom w:val="none" w:sz="0" w:space="0" w:color="auto"/>
        <w:right w:val="none" w:sz="0" w:space="0" w:color="auto"/>
      </w:divBdr>
    </w:div>
    <w:div w:id="1811435988">
      <w:bodyDiv w:val="1"/>
      <w:marLeft w:val="0"/>
      <w:marRight w:val="0"/>
      <w:marTop w:val="0"/>
      <w:marBottom w:val="0"/>
      <w:divBdr>
        <w:top w:val="none" w:sz="0" w:space="0" w:color="auto"/>
        <w:left w:val="none" w:sz="0" w:space="0" w:color="auto"/>
        <w:bottom w:val="none" w:sz="0" w:space="0" w:color="auto"/>
        <w:right w:val="none" w:sz="0" w:space="0" w:color="auto"/>
      </w:divBdr>
    </w:div>
    <w:div w:id="189434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microsoft.com/office/2014/relationships/chartEx" Target="charts/chartEx5.xml"/><Relationship Id="rId47" Type="http://schemas.openxmlformats.org/officeDocument/2006/relationships/image" Target="media/image30.png"/><Relationship Id="rId63" Type="http://schemas.openxmlformats.org/officeDocument/2006/relationships/image" Target="media/image320.png"/><Relationship Id="rId68" Type="http://schemas.microsoft.com/office/2014/relationships/chartEx" Target="charts/chartEx18.xml"/><Relationship Id="rId84" Type="http://schemas.openxmlformats.org/officeDocument/2006/relationships/image" Target="media/image42.png"/><Relationship Id="rId89"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6.png"/><Relationship Id="rId53" Type="http://schemas.openxmlformats.org/officeDocument/2006/relationships/image" Target="media/image33.png"/><Relationship Id="rId58" Type="http://schemas.microsoft.com/office/2014/relationships/chartEx" Target="charts/chartEx13.xml"/><Relationship Id="rId74" Type="http://schemas.microsoft.com/office/2014/relationships/chartEx" Target="charts/chartEx21.xml"/><Relationship Id="rId79" Type="http://schemas.openxmlformats.org/officeDocument/2006/relationships/image" Target="media/image26.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8.png"/><Relationship Id="rId48" Type="http://schemas.microsoft.com/office/2014/relationships/chartEx" Target="charts/chartEx8.xml"/><Relationship Id="rId56" Type="http://schemas.microsoft.com/office/2014/relationships/chartEx" Target="charts/chartEx12.xml"/><Relationship Id="rId64" Type="http://schemas.microsoft.com/office/2014/relationships/chartEx" Target="charts/chartEx16.xml"/><Relationship Id="rId69" Type="http://schemas.openxmlformats.org/officeDocument/2006/relationships/image" Target="media/image350.png"/><Relationship Id="rId77" Type="http://schemas.openxmlformats.org/officeDocument/2006/relationships/image" Target="media/image39.png"/><Relationship Id="rId8" Type="http://schemas.openxmlformats.org/officeDocument/2006/relationships/comments" Target="comments.xml"/><Relationship Id="rId51" Type="http://schemas.openxmlformats.org/officeDocument/2006/relationships/image" Target="media/image32.png"/><Relationship Id="rId72" Type="http://schemas.microsoft.com/office/2014/relationships/chartEx" Target="charts/chartEx20.xml"/><Relationship Id="rId80" Type="http://schemas.openxmlformats.org/officeDocument/2006/relationships/image" Target="media/image40.png"/><Relationship Id="rId85"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microsoft.com/office/2014/relationships/chartEx" Target="charts/chartEx3.xml"/><Relationship Id="rId46" Type="http://schemas.microsoft.com/office/2014/relationships/chartEx" Target="charts/chartEx7.xml"/><Relationship Id="rId59" Type="http://schemas.openxmlformats.org/officeDocument/2006/relationships/image" Target="media/image34.png"/><Relationship Id="rId67" Type="http://schemas.openxmlformats.org/officeDocument/2006/relationships/image" Target="media/image340.png"/><Relationship Id="rId20" Type="http://schemas.openxmlformats.org/officeDocument/2006/relationships/image" Target="media/image11.png"/><Relationship Id="rId41" Type="http://schemas.openxmlformats.org/officeDocument/2006/relationships/image" Target="media/image27.png"/><Relationship Id="rId54" Type="http://schemas.microsoft.com/office/2014/relationships/chartEx" Target="charts/chartEx11.xml"/><Relationship Id="rId62" Type="http://schemas.microsoft.com/office/2014/relationships/chartEx" Target="charts/chartEx15.xml"/><Relationship Id="rId70" Type="http://schemas.microsoft.com/office/2014/relationships/chartEx" Target="charts/chartEx19.xml"/><Relationship Id="rId75" Type="http://schemas.openxmlformats.org/officeDocument/2006/relationships/image" Target="media/image38.png"/><Relationship Id="rId83" Type="http://schemas.microsoft.com/office/2014/relationships/chartEx" Target="charts/chartEx24.xml"/><Relationship Id="rId88" Type="http://schemas.openxmlformats.org/officeDocument/2006/relationships/image" Target="media/image46.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4/relationships/chartEx" Target="charts/chartEx2.xml"/><Relationship Id="rId49" Type="http://schemas.openxmlformats.org/officeDocument/2006/relationships/image" Target="media/image31.png"/><Relationship Id="rId57" Type="http://schemas.openxmlformats.org/officeDocument/2006/relationships/image" Target="media/image310.png"/><Relationship Id="rId10" Type="http://schemas.openxmlformats.org/officeDocument/2006/relationships/image" Target="media/image1.jpeg"/><Relationship Id="rId31" Type="http://schemas.openxmlformats.org/officeDocument/2006/relationships/image" Target="media/image22.png"/><Relationship Id="rId44" Type="http://schemas.microsoft.com/office/2014/relationships/chartEx" Target="charts/chartEx6.xml"/><Relationship Id="rId52" Type="http://schemas.microsoft.com/office/2014/relationships/chartEx" Target="charts/chartEx10.xml"/><Relationship Id="rId60" Type="http://schemas.microsoft.com/office/2014/relationships/chartEx" Target="charts/chartEx14.xml"/><Relationship Id="rId65" Type="http://schemas.openxmlformats.org/officeDocument/2006/relationships/image" Target="media/image330.png"/><Relationship Id="rId73" Type="http://schemas.openxmlformats.org/officeDocument/2006/relationships/image" Target="media/image37.png"/><Relationship Id="rId78" Type="http://schemas.openxmlformats.org/officeDocument/2006/relationships/image" Target="media/image25.jpeg"/><Relationship Id="rId81" Type="http://schemas.microsoft.com/office/2014/relationships/chartEx" Target="charts/chartEx23.xml"/><Relationship Id="rId86" Type="http://schemas.openxmlformats.org/officeDocument/2006/relationships/image" Target="media/image4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0.png"/><Relationship Id="rId34" Type="http://schemas.microsoft.com/office/2014/relationships/chartEx" Target="charts/chartEx1.xml"/><Relationship Id="rId50" Type="http://schemas.microsoft.com/office/2014/relationships/chartEx" Target="charts/chartEx9.xml"/><Relationship Id="rId55" Type="http://schemas.openxmlformats.org/officeDocument/2006/relationships/image" Target="media/image300.png"/><Relationship Id="rId76" Type="http://schemas.microsoft.com/office/2014/relationships/chartEx" Target="charts/chartEx2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4/relationships/chartEx" Target="charts/chartEx4.xml"/><Relationship Id="rId45" Type="http://schemas.openxmlformats.org/officeDocument/2006/relationships/image" Target="media/image29.png"/><Relationship Id="rId66" Type="http://schemas.microsoft.com/office/2014/relationships/chartEx" Target="charts/chartEx17.xml"/><Relationship Id="rId87" Type="http://schemas.openxmlformats.org/officeDocument/2006/relationships/image" Target="media/image45.png"/><Relationship Id="rId61" Type="http://schemas.openxmlformats.org/officeDocument/2006/relationships/image" Target="media/image35.png"/><Relationship Id="rId82" Type="http://schemas.openxmlformats.org/officeDocument/2006/relationships/image" Target="media/image41.png"/><Relationship Id="rId19" Type="http://schemas.openxmlformats.org/officeDocument/2006/relationships/image" Target="media/image10.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labudova\Documents\diplomka\vysledky_analyz\zpracovane\ORB_parameters_changing_NFeatures_with_graphs.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labudova\Documents\diplomka\vysledky_analyz\zpracovane\BRIEF_parameters_changing_nonMaxSupression_screenId=4_with_graphs.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labudova\Documents\diplomka\vysledky_analyz\zpracovane\BRIEF_parameters_changing_levelPyr_with_graphs.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labudova\Documents\diplomka\vysledky_analyz\zpracovane\BRIEF_parameters_changing_levelPyr_with_graphs.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labudova\Documents\diplomka\vysledky_analyz\zpracovane\ORB_harris_fast_with_graphs.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labudova\Documents\diplomka\vysledky_analyz\zpracovane\ORB_harris_fast_with_graphs.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C:\Users\labudova\Documents\diplomka\vysledky_analyz\BRISK_changing_parameters_thresh.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labudova\Documents\diplomka\vysledky_analyz\BRISK_changing_parameters_thresh.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17.xml"/><Relationship Id="rId2" Type="http://schemas.microsoft.com/office/2011/relationships/chartStyle" Target="style17.xml"/><Relationship Id="rId1" Type="http://schemas.openxmlformats.org/officeDocument/2006/relationships/oleObject" Target="file:///C:\Users\labudova\Documents\diplomka\vysledky_analyz\BRISK_changing_parameters_octave.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labudova\Documents\diplomka\vysledky_analyz\BRISK_changing_parameters_octave.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19.xml"/><Relationship Id="rId2" Type="http://schemas.microsoft.com/office/2011/relationships/chartStyle" Target="style19.xml"/><Relationship Id="rId1" Type="http://schemas.openxmlformats.org/officeDocument/2006/relationships/oleObject" Target="file:///C:\Users\labudova\Documents\diplomka\vysledky_analyz\BRISK_changing_parameters_patternScale.csv"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labudova\Documents\diplomka\vysledky_analyz\zpracovane\ORB_parameters_changing_NFeatures_with_graphs.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labudova\Documents\diplomka\vysledky_analyz\BRISK_changing_parameters_patternScale.csv"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21.xml"/><Relationship Id="rId2" Type="http://schemas.microsoft.com/office/2011/relationships/chartStyle" Target="style21.xml"/><Relationship Id="rId1" Type="http://schemas.openxmlformats.org/officeDocument/2006/relationships/oleObject" Target="file:///C:\Users\labudova\Documents\diplomka\vysledky_analyz\BRISK_optimal_parameters_srovnani%20vsech%20parametru.xlsx" TargetMode="External"/></Relationships>
</file>

<file path=word/charts/_rels/chartEx22.xml.rels><?xml version="1.0" encoding="UTF-8" standalone="yes"?>
<Relationships xmlns="http://schemas.openxmlformats.org/package/2006/relationships"><Relationship Id="rId3" Type="http://schemas.microsoft.com/office/2011/relationships/chartColorStyle" Target="colors22.xml"/><Relationship Id="rId2" Type="http://schemas.microsoft.com/office/2011/relationships/chartStyle" Target="style22.xml"/><Relationship Id="rId1" Type="http://schemas.openxmlformats.org/officeDocument/2006/relationships/oleObject" Target="file:///C:\Users\labudova\Documents\diplomka\vysledky_analyz\BRISK_optimal_parameters_srovnani%20vsech%20parametru.xlsx" TargetMode="External"/></Relationships>
</file>

<file path=word/charts/_rels/chartEx23.xml.rels><?xml version="1.0" encoding="UTF-8" standalone="yes"?>
<Relationships xmlns="http://schemas.openxmlformats.org/package/2006/relationships"><Relationship Id="rId3" Type="http://schemas.microsoft.com/office/2011/relationships/chartColorStyle" Target="colors23.xml"/><Relationship Id="rId2" Type="http://schemas.microsoft.com/office/2011/relationships/chartStyle" Target="style23.xml"/><Relationship Id="rId1" Type="http://schemas.openxmlformats.org/officeDocument/2006/relationships/oleObject" Target="file:///C:\Users\labudova\Documents\diplomka\vysledky_analyz\BRISK_optimal_parameters_srovnani%20vsech%20parametru.xlsx" TargetMode="External"/></Relationships>
</file>

<file path=word/charts/_rels/chartEx24.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labudova\Documents\diplomka\vysledky_analyz\BRIEF_optimal_screen48.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labudova\Documents\diplomka\vysledky_analyz\ORB_parameters_changing_scaleFactor.csv"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labudova\Documents\diplomka\vysledky_analyz\ORB_parameters_changing_scaleFactor.csv"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labudova\Documents\diplomka\vysledky_analyz\ORB_parameters_changing_edgeThreshold_with_graph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labudova\Documents\diplomka\vysledky_analyz\ORB_parameters_changing_edgeThreshold_with_graphs.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labudova\Documents\diplomka\vysledky_analyz\zpracovane\ORB_parameters_firstLevel_with_graphs.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labudova\Documents\diplomka\vysledky_analyz\zpracovane\ORB_parameters_firstLevel_with_graphs.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labudova\Documents\diplomka\vysledky_analyz\zpracovane\BRIEF_parameters_changing_nonMaxSupression_screenId=4_with_graph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Koef!$B$4:$B$840</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Koef!$C$4:$C$840</cx:f>
        <cx:lvl ptCount="837" formatCode="General">
          <cx:pt idx="0">0.0233333333333333</cx:pt>
          <cx:pt idx="1">0.063333333333333297</cx:pt>
          <cx:pt idx="2">0.0233333333333333</cx:pt>
          <cx:pt idx="3">0.11333333333333299</cx:pt>
          <cx:pt idx="4">0.01</cx:pt>
          <cx:pt idx="5">0.78666666666666696</cx:pt>
          <cx:pt idx="6">0.016666666666666701</cx:pt>
          <cx:pt idx="7">0.68000000000000005</cx:pt>
          <cx:pt idx="8">0.02</cx:pt>
          <cx:pt idx="9">0.089999999999999997</cx:pt>
          <cx:pt idx="10">0.01</cx:pt>
          <cx:pt idx="11">0.086666666666666697</cx:pt>
          <cx:pt idx="12">0.02</cx:pt>
          <cx:pt idx="13">0.089999999999999997</cx:pt>
          <cx:pt idx="14">0</cx:pt>
          <cx:pt idx="15">0.056666666666666698</cx:pt>
          <cx:pt idx="16">0.0233333333333333</cx:pt>
          <cx:pt idx="17">0.056666666666666698</cx:pt>
          <cx:pt idx="18">0.0233333333333333</cx:pt>
          <cx:pt idx="93">0.025999999999999999</cx:pt>
          <cx:pt idx="94">0.070000000000000007</cx:pt>
          <cx:pt idx="95">0.014</cx:pt>
          <cx:pt idx="96">0.154</cx:pt>
          <cx:pt idx="97">0.0080000000000000002</cx:pt>
          <cx:pt idx="98">0.80600000000000005</cx:pt>
          <cx:pt idx="99">0.021999999999999999</cx:pt>
          <cx:pt idx="100">0.68200000000000005</cx:pt>
          <cx:pt idx="101">0.021999999999999999</cx:pt>
          <cx:pt idx="102">0.070000000000000007</cx:pt>
          <cx:pt idx="103">0.024</cx:pt>
          <cx:pt idx="104">0.075999999999999998</cx:pt>
          <cx:pt idx="105">0.017999999999999999</cx:pt>
          <cx:pt idx="106">0.075999999999999998</cx:pt>
          <cx:pt idx="107">0.012</cx:pt>
          <cx:pt idx="108">0.053999999999999999</cx:pt>
          <cx:pt idx="109">0.014</cx:pt>
          <cx:pt idx="110">0.064000000000000001</cx:pt>
          <cx:pt idx="111">0.021999999999999999</cx:pt>
          <cx:pt idx="186">0.027259684361549501</cx:pt>
          <cx:pt idx="187">0.065997130559540901</cx:pt>
          <cx:pt idx="188">0.024390243902439001</cx:pt>
          <cx:pt idx="189">0.18651362984218101</cx:pt>
          <cx:pt idx="190">0.0157819225251076</cx:pt>
          <cx:pt idx="191">0.80774748923959805</cx:pt>
          <cx:pt idx="192">0.030129124820659998</cx:pt>
          <cx:pt idx="193">0.67431850789096104</cx:pt>
          <cx:pt idx="194">0.022955523672883799</cx:pt>
          <cx:pt idx="195">0.0760401721664275</cx:pt>
          <cx:pt idx="196">0.027259684361549501</cx:pt>
          <cx:pt idx="197">0.080344332855093306</cx:pt>
          <cx:pt idx="198">0.021520803443328601</cx:pt>
          <cx:pt idx="199">0.073170731707317097</cx:pt>
          <cx:pt idx="200">0.0143472022955524</cx:pt>
          <cx:pt idx="201">0.057388809182209503</cx:pt>
          <cx:pt idx="202">0.021520803443328601</cx:pt>
          <cx:pt idx="203">0.061692969870875199</cx:pt>
          <cx:pt idx="204">0.021520803443328601</cx:pt>
          <cx:pt idx="279">0.0391061452513966</cx:pt>
          <cx:pt idx="280">0.080446927374301702</cx:pt>
          <cx:pt idx="281">0.037988826815642501</cx:pt>
          <cx:pt idx="282">0.17877094972067001</cx:pt>
          <cx:pt idx="283">0.020111731843575401</cx:pt>
          <cx:pt idx="284">0.79329608938547502</cx:pt>
          <cx:pt idx="285">0.040223463687150803</cx:pt>
          <cx:pt idx="286">0.66145251396647997</cx:pt>
          <cx:pt idx="287">0.032402234636871502</cx:pt>
          <cx:pt idx="288">0.081564245810055905</cx:pt>
          <cx:pt idx="289">0.032402234636871502</cx:pt>
          <cx:pt idx="290">0.086033519553072604</cx:pt>
          <cx:pt idx="291">0.035754189944134103</cx:pt>
          <cx:pt idx="292">0.086033519553072604</cx:pt>
          <cx:pt idx="293">0.020111731843575401</cx:pt>
          <cx:pt idx="294">0.063687150837988801</cx:pt>
          <cx:pt idx="295">0.0268156424581006</cx:pt>
          <cx:pt idx="296">0.074860335195530703</cx:pt>
          <cx:pt idx="297">0.037988826815642501</cx:pt>
          <cx:pt idx="372">0.045662100456621002</cx:pt>
          <cx:pt idx="373">0.094977168949771706</cx:pt>
          <cx:pt idx="374">0.039269406392694099</cx:pt>
          <cx:pt idx="375">0.18630136986301399</cx:pt>
          <cx:pt idx="376">0.0264840182648402</cx:pt>
          <cx:pt idx="377">0.784474885844749</cx:pt>
          <cx:pt idx="378">0.041095890410958902</cx:pt>
          <cx:pt idx="379">0.65662100456620998</cx:pt>
          <cx:pt idx="380">0.034703196347031999</cx:pt>
          <cx:pt idx="381">0.081278538812785406</cx:pt>
          <cx:pt idx="382">0.035616438356164397</cx:pt>
          <cx:pt idx="383">0.099543378995433807</cx:pt>
          <cx:pt idx="384">0.036529680365296802</cx:pt>
          <cx:pt idx="385">0.094063926940639295</cx:pt>
          <cx:pt idx="386">0.017351598173516</cx:pt>
          <cx:pt idx="387">0.073972602739726001</cx:pt>
          <cx:pt idx="388">0.0310502283105023</cx:pt>
          <cx:pt idx="389">0.086757990867579904</cx:pt>
          <cx:pt idx="390">0.041095890410958902</cx:pt>
          <cx:pt idx="465">0.0432766615146832</cx:pt>
          <cx:pt idx="466">0.095054095826893406</cx:pt>
          <cx:pt idx="467">0.044822256568779001</cx:pt>
          <cx:pt idx="468">0.19242658423493</cx:pt>
          <cx:pt idx="469">0.0262751159196291</cx:pt>
          <cx:pt idx="470">0.78593508500772802</cx:pt>
          <cx:pt idx="471">0.041731066460587302</cx:pt>
          <cx:pt idx="472">0.65455950540958296</cx:pt>
          <cx:pt idx="473">0.040185471406491501</cx:pt>
          <cx:pt idx="474">0.089644513137558002</cx:pt>
          <cx:pt idx="475">0.039412673879443597</cx:pt>
          <cx:pt idx="476">0.112828438948995</cx:pt>
          <cx:pt idx="477">0.042503863987635199</cx:pt>
          <cx:pt idx="478">0.10355486862442</cx:pt>
          <cx:pt idx="479">0.017774343122102</cx:pt>
          <cx:pt idx="480">0.077279752704791302</cx:pt>
          <cx:pt idx="481">0.0386398763523957</cx:pt>
          <cx:pt idx="482">0.093508500772797501</cx:pt>
          <cx:pt idx="483">0.0432766615146832</cx:pt>
          <cx:pt idx="558">0.044235924932975901</cx:pt>
          <cx:pt idx="559">0.095174262734584403</cx:pt>
          <cx:pt idx="560">0.0522788203753351</cx:pt>
          <cx:pt idx="561">0.196380697050938</cx:pt>
          <cx:pt idx="562">0.024128686327077702</cx:pt>
          <cx:pt idx="563">0.784182305630027</cx:pt>
          <cx:pt idx="564">0.044906166219839103</cx:pt>
          <cx:pt idx="565">0.65616621983914203</cx:pt>
          <cx:pt idx="566">0.042895442359249303</cx:pt>
          <cx:pt idx="567">0.098525469168900801</cx:pt>
          <cx:pt idx="568">0.042895442359249303</cx:pt>
          <cx:pt idx="569">0.117962466487936</cx:pt>
          <cx:pt idx="570">0.045576407506702402</cx:pt>
          <cx:pt idx="571">0.109919571045576</cx:pt>
          <cx:pt idx="572">0.016756032171581801</cx:pt>
          <cx:pt idx="573">0.081099195710455804</cx:pt>
          <cx:pt idx="574">0.042225201072386101</cx:pt>
          <cx:pt idx="575">0.095844504021447702</cx:pt>
          <cx:pt idx="576">0.045576407506702402</cx:pt>
          <cx:pt idx="651">0.045211183819155301</cx:pt>
          <cx:pt idx="652">0.098750743604996999</cx:pt>
          <cx:pt idx="653">0.047590719809637097</cx:pt>
          <cx:pt idx="654">0.19928613920285501</cx:pt>
          <cx:pt idx="655">0.024985127900059498</cx:pt>
          <cx:pt idx="656">0.784057108863772</cx:pt>
          <cx:pt idx="657">0.048780487804878099</cx:pt>
          <cx:pt idx="658">0.65139797739440797</cx:pt>
          <cx:pt idx="659">0.040452111838191598</cx:pt>
          <cx:pt idx="660">0.10350981558596099</cx:pt>
          <cx:pt idx="661">0.041641879833432503</cx:pt>
          <cx:pt idx="662">0.117192147531231</cx:pt>
          <cx:pt idx="663">0.046400951814396199</cx:pt>
          <cx:pt idx="664">0.10707911957168401</cx:pt>
          <cx:pt idx="665">0.020226055919095799</cx:pt>
          <cx:pt idx="666">0.085068411659726395</cx:pt>
          <cx:pt idx="667">0.038667459845330203</cx:pt>
          <cx:pt idx="668">0.094586555621653801</cx:pt>
          <cx:pt idx="669">0.044021415823914299</cx:pt>
          <cx:pt idx="744">0.045989304812834197</cx:pt>
          <cx:pt idx="745">0.0978609625668449</cx:pt>
          <cx:pt idx="746">0.0491978609625668</cx:pt>
          <cx:pt idx="747">0.20534759358288801</cx:pt>
          <cx:pt idx="748">0.025133689839572201</cx:pt>
          <cx:pt idx="749">0.78770053475935797</cx:pt>
          <cx:pt idx="750">0.0491978609625668</cx:pt>
          <cx:pt idx="751">0.65668449197861001</cx:pt>
          <cx:pt idx="752">0.043850267379679099</cx:pt>
          <cx:pt idx="753">0.101069518716578</cx:pt>
          <cx:pt idx="754">0.042245989304812798</cx:pt>
          <cx:pt idx="755">0.117112299465241</cx:pt>
          <cx:pt idx="756">0.046524064171123002</cx:pt>
          <cx:pt idx="757">0.107486631016043</cx:pt>
          <cx:pt idx="758">0.022459893048128302</cx:pt>
          <cx:pt idx="759">0.086096256684492001</cx:pt>
          <cx:pt idx="760">0.0411764705882353</cx:pt>
          <cx:pt idx="761">0.095187165775401095</cx:pt>
          <cx:pt idx="762">0.043850267379679099</cx:pt>
        </cx:lvl>
      </cx:numDim>
    </cx:data>
    <cx:data id="1">
      <cx:strDim type="cat">
        <cx:f>Koef!$B$4:$B$840</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Koef!$D$4:$D$840</cx:f>
        <cx:lvl ptCount="837" formatCode="General">
          <cx:pt idx="0">0.01</cx:pt>
          <cx:pt idx="1">0.01</cx:pt>
          <cx:pt idx="2">0.0066666666666666697</cx:pt>
          <cx:pt idx="3">0.0066666666666666697</cx:pt>
          <cx:pt idx="4">0.016666666666666701</cx:pt>
          <cx:pt idx="5">0.01</cx:pt>
          <cx:pt idx="6">0</cx:pt>
          <cx:pt idx="7">0.013333333333333299</cx:pt>
          <cx:pt idx="8">0.0066666666666666697</cx:pt>
          <cx:pt idx="9">0.013333333333333299</cx:pt>
          <cx:pt idx="10">0</cx:pt>
          <cx:pt idx="11">0.0233333333333333</cx:pt>
          <cx:pt idx="12">0.0066666666666666697</cx:pt>
          <cx:pt idx="13">0.0033333333333333301</cx:pt>
          <cx:pt idx="14">0.013333333333333299</cx:pt>
          <cx:pt idx="15">0.016666666666666701</cx:pt>
          <cx:pt idx="16">0.0066666666666666697</cx:pt>
          <cx:pt idx="17">0.0033333333333333301</cx:pt>
          <cx:pt idx="18">0.02</cx:pt>
          <cx:pt idx="19">0.02</cx:pt>
          <cx:pt idx="20">0.0033333333333333301</cx:pt>
          <cx:pt idx="21">0</cx:pt>
          <cx:pt idx="22">0.0033333333333333301</cx:pt>
          <cx:pt idx="23">0.0066666666666666697</cx:pt>
          <cx:pt idx="24">0.0033333333333333301</cx:pt>
          <cx:pt idx="25">0.0033333333333333301</cx:pt>
          <cx:pt idx="26">0.0033333333333333301</cx:pt>
          <cx:pt idx="27">0</cx:pt>
          <cx:pt idx="28">0.01</cx:pt>
          <cx:pt idx="29">0.0033333333333333301</cx:pt>
          <cx:pt idx="30">0.0033333333333333301</cx:pt>
          <cx:pt idx="31">0.0033333333333333301</cx:pt>
          <cx:pt idx="32">0.0033333333333333301</cx:pt>
          <cx:pt idx="33">0.0066666666666666697</cx:pt>
          <cx:pt idx="34">0.0033333333333333301</cx:pt>
          <cx:pt idx="35">0</cx:pt>
          <cx:pt idx="36">0</cx:pt>
          <cx:pt idx="37">0.01</cx:pt>
          <cx:pt idx="38">0</cx:pt>
          <cx:pt idx="39">0.0033333333333333301</cx:pt>
          <cx:pt idx="40">0</cx:pt>
          <cx:pt idx="41">0</cx:pt>
          <cx:pt idx="42">0</cx:pt>
          <cx:pt idx="43">0.0033333333333333301</cx:pt>
          <cx:pt idx="44">0.0066666666666666697</cx:pt>
          <cx:pt idx="45">0.0066666666666666697</cx:pt>
          <cx:pt idx="46">0.0033333333333333301</cx:pt>
          <cx:pt idx="47">0.0033333333333333301</cx:pt>
          <cx:pt idx="48">0.01</cx:pt>
          <cx:pt idx="49">0.0033333333333333301</cx:pt>
          <cx:pt idx="50">0.01</cx:pt>
          <cx:pt idx="51">0.01</cx:pt>
          <cx:pt idx="52">0.01</cx:pt>
          <cx:pt idx="53">0.013333333333333299</cx:pt>
          <cx:pt idx="54">0.013333333333333299</cx:pt>
          <cx:pt idx="55">0.0066666666666666697</cx:pt>
          <cx:pt idx="56">0.013333333333333299</cx:pt>
          <cx:pt idx="57">0.01</cx:pt>
          <cx:pt idx="58">0</cx:pt>
          <cx:pt idx="59">0.013333333333333299</cx:pt>
          <cx:pt idx="60">0.013333333333333299</cx:pt>
          <cx:pt idx="61">0.0066666666666666697</cx:pt>
          <cx:pt idx="62">0.0066666666666666697</cx:pt>
          <cx:pt idx="63">0.0033333333333333301</cx:pt>
          <cx:pt idx="64">0.0033333333333333301</cx:pt>
          <cx:pt idx="65">0.0033333333333333301</cx:pt>
          <cx:pt idx="66">0.013333333333333299</cx:pt>
          <cx:pt idx="67">0.0033333333333333301</cx:pt>
          <cx:pt idx="68">0.01</cx:pt>
          <cx:pt idx="69">0.163333333333333</cx:pt>
          <cx:pt idx="70">0.0266666666666667</cx:pt>
          <cx:pt idx="71">0.02</cx:pt>
          <cx:pt idx="72">0.01</cx:pt>
          <cx:pt idx="73">0.163333333333333</cx:pt>
          <cx:pt idx="74">0.013333333333333299</cx:pt>
          <cx:pt idx="75">0.16666666666666699</cx:pt>
          <cx:pt idx="76">0.016666666666666701</cx:pt>
          <cx:pt idx="77">0.14999999999999999</cx:pt>
          <cx:pt idx="78">0.0066666666666666697</cx:pt>
          <cx:pt idx="79">0.033333333333333298</cx:pt>
          <cx:pt idx="80">0.033333333333333298</cx:pt>
          <cx:pt idx="81">0.0266666666666667</cx:pt>
          <cx:pt idx="82">0.02</cx:pt>
          <cx:pt idx="83">0.016666666666666701</cx:pt>
          <cx:pt idx="84">0.029999999999999999</cx:pt>
          <cx:pt idx="85">0.029999999999999999</cx:pt>
          <cx:pt idx="86">0.013333333333333299</cx:pt>
          <cx:pt idx="87">0.0433333333333333</cx:pt>
          <cx:pt idx="88">0.02</cx:pt>
          <cx:pt idx="89">0.013333333333333299</cx:pt>
          <cx:pt idx="90">0.013333333333333299</cx:pt>
          <cx:pt idx="91">0.0033333333333333301</cx:pt>
          <cx:pt idx="92">0.0066666666666666697</cx:pt>
          <cx:pt idx="93">0.01</cx:pt>
          <cx:pt idx="94">0.0060000000000000001</cx:pt>
          <cx:pt idx="95">0.012</cx:pt>
          <cx:pt idx="96">0.0060000000000000001</cx:pt>
          <cx:pt idx="97">0.0080000000000000002</cx:pt>
          <cx:pt idx="98">0.0080000000000000002</cx:pt>
          <cx:pt idx="99">0.014</cx:pt>
          <cx:pt idx="100">0.0040000000000000001</cx:pt>
          <cx:pt idx="101">0.012</cx:pt>
          <cx:pt idx="102">0.014</cx:pt>
          <cx:pt idx="103">0.012</cx:pt>
          <cx:pt idx="104">0.01</cx:pt>
          <cx:pt idx="105">0.0080000000000000002</cx:pt>
          <cx:pt idx="106">0.0080000000000000002</cx:pt>
          <cx:pt idx="107">0.0080000000000000002</cx:pt>
          <cx:pt idx="108">0.01</cx:pt>
          <cx:pt idx="109">0.0060000000000000001</cx:pt>
          <cx:pt idx="110">0.002</cx:pt>
          <cx:pt idx="111">0.017999999999999999</cx:pt>
          <cx:pt idx="112">0.01</cx:pt>
          <cx:pt idx="113">0</cx:pt>
          <cx:pt idx="114">0.002</cx:pt>
          <cx:pt idx="115">0</cx:pt>
          <cx:pt idx="116">0.0080000000000000002</cx:pt>
          <cx:pt idx="117">0.0040000000000000001</cx:pt>
          <cx:pt idx="118">0.0040000000000000001</cx:pt>
          <cx:pt idx="119">0.002</cx:pt>
          <cx:pt idx="120">0.0060000000000000001</cx:pt>
          <cx:pt idx="121">0.002</cx:pt>
          <cx:pt idx="122">0.0040000000000000001</cx:pt>
          <cx:pt idx="123">0</cx:pt>
          <cx:pt idx="124">0.01</cx:pt>
          <cx:pt idx="125">0.0040000000000000001</cx:pt>
          <cx:pt idx="126">0</cx:pt>
          <cx:pt idx="127">0.0060000000000000001</cx:pt>
          <cx:pt idx="128">0</cx:pt>
          <cx:pt idx="129">0</cx:pt>
          <cx:pt idx="130">0.0060000000000000001</cx:pt>
          <cx:pt idx="131">0</cx:pt>
          <cx:pt idx="132">0.002</cx:pt>
          <cx:pt idx="133">0</cx:pt>
          <cx:pt idx="134">0.002</cx:pt>
          <cx:pt idx="135">0.0060000000000000001</cx:pt>
          <cx:pt idx="136">0.014</cx:pt>
          <cx:pt idx="137">0.0080000000000000002</cx:pt>
          <cx:pt idx="138">0.0040000000000000001</cx:pt>
          <cx:pt idx="139">0.0060000000000000001</cx:pt>
          <cx:pt idx="140">0.014</cx:pt>
          <cx:pt idx="141">0.002</cx:pt>
          <cx:pt idx="142">0.0060000000000000001</cx:pt>
          <cx:pt idx="143">0.0080000000000000002</cx:pt>
          <cx:pt idx="144">0.01</cx:pt>
          <cx:pt idx="145">0.0080000000000000002</cx:pt>
          <cx:pt idx="146">0.0060000000000000001</cx:pt>
          <cx:pt idx="147">0.0060000000000000001</cx:pt>
          <cx:pt idx="148">0.002</cx:pt>
          <cx:pt idx="149">0.0040000000000000001</cx:pt>
          <cx:pt idx="150">0.0060000000000000001</cx:pt>
          <cx:pt idx="151">0.0060000000000000001</cx:pt>
          <cx:pt idx="152">0.0040000000000000001</cx:pt>
          <cx:pt idx="153">0.016</cx:pt>
          <cx:pt idx="154">0.0080000000000000002</cx:pt>
          <cx:pt idx="155">0.01</cx:pt>
          <cx:pt idx="156">0.002</cx:pt>
          <cx:pt idx="157">0.0060000000000000001</cx:pt>
          <cx:pt idx="158">0.0040000000000000001</cx:pt>
          <cx:pt idx="159">0.0040000000000000001</cx:pt>
          <cx:pt idx="160">0.0060000000000000001</cx:pt>
          <cx:pt idx="161">0.012</cx:pt>
          <cx:pt idx="162">0.20000000000000001</cx:pt>
          <cx:pt idx="163">0.028000000000000001</cx:pt>
          <cx:pt idx="164">0.029999999999999999</cx:pt>
          <cx:pt idx="165">0.021999999999999999</cx:pt>
          <cx:pt idx="166">0.192</cx:pt>
          <cx:pt idx="167">0.029999999999999999</cx:pt>
          <cx:pt idx="168">0.186</cx:pt>
          <cx:pt idx="169">0.034000000000000002</cx:pt>
          <cx:pt idx="170">0.16</cx:pt>
          <cx:pt idx="171">0.02</cx:pt>
          <cx:pt idx="172">0.048000000000000001</cx:pt>
          <cx:pt idx="173">0.035999999999999997</cx:pt>
          <cx:pt idx="174">0.042000000000000003</cx:pt>
          <cx:pt idx="175">0.028000000000000001</cx:pt>
          <cx:pt idx="176">0.024</cx:pt>
          <cx:pt idx="177">0.032000000000000001</cx:pt>
          <cx:pt idx="178">0.032000000000000001</cx:pt>
          <cx:pt idx="179">0.025999999999999999</cx:pt>
          <cx:pt idx="180">0.035999999999999997</cx:pt>
          <cx:pt idx="181">0.029999999999999999</cx:pt>
          <cx:pt idx="182">0.0060000000000000001</cx:pt>
          <cx:pt idx="183">0.01</cx:pt>
          <cx:pt idx="184">0</cx:pt>
          <cx:pt idx="185">0.0040000000000000001</cx:pt>
          <cx:pt idx="186">0.00430416068866571</cx:pt>
          <cx:pt idx="187">0.0129124820659971</cx:pt>
          <cx:pt idx="188">0.0157819225251076</cx:pt>
          <cx:pt idx="189">0.0071736011477761801</cx:pt>
          <cx:pt idx="190">0.00860832137733142</cx:pt>
          <cx:pt idx="191">0.00860832137733142</cx:pt>
          <cx:pt idx="192">0.0057388809182209498</cx:pt>
          <cx:pt idx="193">0.00860832137733142</cx:pt>
          <cx:pt idx="194">0.0157819225251076</cx:pt>
          <cx:pt idx="195">0.0100430416068867</cx:pt>
          <cx:pt idx="196">0.0143472022955524</cx:pt>
          <cx:pt idx="197">0.00860832137733142</cx:pt>
          <cx:pt idx="198">0.0157819225251076</cx:pt>
          <cx:pt idx="199">0.0129124820659971</cx:pt>
          <cx:pt idx="200">0.0129124820659971</cx:pt>
          <cx:pt idx="201">0.0057388809182209498</cx:pt>
          <cx:pt idx="202">0.017216642754662798</cx:pt>
          <cx:pt idx="203">0.0100430416068867</cx:pt>
          <cx:pt idx="204">0.0129124820659971</cx:pt>
          <cx:pt idx="205">0.00860832137733142</cx:pt>
          <cx:pt idx="206">0.0014347202295552401</cx:pt>
          <cx:pt idx="207">0</cx:pt>
          <cx:pt idx="208">0</cx:pt>
          <cx:pt idx="209">0.0057388809182209498</cx:pt>
          <cx:pt idx="210">0.0028694404591104701</cx:pt>
          <cx:pt idx="211">0.0057388809182209498</cx:pt>
          <cx:pt idx="212">0.0028694404591104701</cx:pt>
          <cx:pt idx="213">0.00430416068866571</cx:pt>
          <cx:pt idx="214">0.00430416068866571</cx:pt>
          <cx:pt idx="215">0</cx:pt>
          <cx:pt idx="216">0.0014347202295552401</cx:pt>
          <cx:pt idx="217">0.0100430416068867</cx:pt>
          <cx:pt idx="218">0.0028694404591104701</cx:pt>
          <cx:pt idx="219">0.0014347202295552401</cx:pt>
          <cx:pt idx="220">0.0057388809182209498</cx:pt>
          <cx:pt idx="221">0</cx:pt>
          <cx:pt idx="222">0.0014347202295552401</cx:pt>
          <cx:pt idx="223">0.0028694404591104701</cx:pt>
          <cx:pt idx="224">0</cx:pt>
          <cx:pt idx="225">0</cx:pt>
          <cx:pt idx="226">0.0014347202295552401</cx:pt>
          <cx:pt idx="227">0.0028694404591104701</cx:pt>
          <cx:pt idx="228">0.0014347202295552401</cx:pt>
          <cx:pt idx="229">0.0071736011477761801</cx:pt>
          <cx:pt idx="230">0.0100430416068867</cx:pt>
          <cx:pt idx="231">0.0028694404591104701</cx:pt>
          <cx:pt idx="232">0.0028694404591104701</cx:pt>
          <cx:pt idx="233">0.0057388809182209498</cx:pt>
          <cx:pt idx="234">0.00430416068866571</cx:pt>
          <cx:pt idx="235">0.0071736011477761801</cx:pt>
          <cx:pt idx="236">0.0071736011477761801</cx:pt>
          <cx:pt idx="237">0.0114777618364419</cx:pt>
          <cx:pt idx="238">0.00860832137733142</cx:pt>
          <cx:pt idx="239">0.0100430416068867</cx:pt>
          <cx:pt idx="240">0.00860832137733142</cx:pt>
          <cx:pt idx="241">0.0057388809182209498</cx:pt>
          <cx:pt idx="242">0.00430416068866571</cx:pt>
          <cx:pt idx="243">0.0100430416068867</cx:pt>
          <cx:pt idx="244">0.00860832137733142</cx:pt>
          <cx:pt idx="245">0.00430416068866571</cx:pt>
          <cx:pt idx="246">0.0143472022955524</cx:pt>
          <cx:pt idx="247">0.0057388809182209498</cx:pt>
          <cx:pt idx="248">0.0114777618364419</cx:pt>
          <cx:pt idx="249">0.0071736011477761801</cx:pt>
          <cx:pt idx="250">0.0057388809182209498</cx:pt>
          <cx:pt idx="251">0.0071736011477761801</cx:pt>
          <cx:pt idx="252">0.00860832137733142</cx:pt>
          <cx:pt idx="253">0.0057388809182209498</cx:pt>
          <cx:pt idx="254">0.0129124820659971</cx:pt>
          <cx:pt idx="255">0.20659971305595401</cx:pt>
          <cx:pt idx="256">0.0258249641319943</cx:pt>
          <cx:pt idx="257">0.027259684361549501</cx:pt>
          <cx:pt idx="258">0.021520803443328601</cx:pt>
          <cx:pt idx="259">0.19655667144906699</cx:pt>
          <cx:pt idx="260">0.0286944045911047</cx:pt>
          <cx:pt idx="261">0.19512195121951201</cx:pt>
          <cx:pt idx="262">0.0258249641319943</cx:pt>
          <cx:pt idx="263">0.154949784791966</cx:pt>
          <cx:pt idx="264">0.022955523672883799</cx:pt>
          <cx:pt idx="265">0.0444763271162123</cx:pt>
          <cx:pt idx="266">0.030129124820659998</cx:pt>
          <cx:pt idx="267">0.0444763271162123</cx:pt>
          <cx:pt idx="268">0.0258249641319943</cx:pt>
          <cx:pt idx="269">0.024390243902439001</cx:pt>
          <cx:pt idx="270">0.0286944045911047</cx:pt>
          <cx:pt idx="271">0.034433285509325701</cx:pt>
          <cx:pt idx="272">0.027259684361549501</cx:pt>
          <cx:pt idx="273">0.037302725968436201</cx:pt>
          <cx:pt idx="274">0.027259684361549501</cx:pt>
          <cx:pt idx="275">0.00860832137733142</cx:pt>
          <cx:pt idx="276">0.0100430416068867</cx:pt>
          <cx:pt idx="277">0.0014347202295552401</cx:pt>
          <cx:pt idx="278">0.0014347202295552401</cx:pt>
          <cx:pt idx="279">0.0033519553072625702</cx:pt>
          <cx:pt idx="280">0.00782122905027933</cx:pt>
          <cx:pt idx="281">0.0134078212290503</cx:pt>
          <cx:pt idx="282">0.010055865921787701</cx:pt>
          <cx:pt idx="283">0.0044692737430167603</cx:pt>
          <cx:pt idx="284">0.012290502793296101</cx:pt>
          <cx:pt idx="285">0.0067039106145251404</cx:pt>
          <cx:pt idx="286">0.0067039106145251404</cx:pt>
          <cx:pt idx="287">0.0134078212290503</cx:pt>
          <cx:pt idx="288">0.0111731843575419</cx:pt>
          <cx:pt idx="289">0.015642458100558702</cx:pt>
          <cx:pt idx="290">0.0067039106145251404</cx:pt>
          <cx:pt idx="291">0.0111731843575419</cx:pt>
          <cx:pt idx="292">0.010055865921787701</cx:pt>
          <cx:pt idx="293">0.012290502793296101</cx:pt>
          <cx:pt idx="294">0.0089385474860335205</cx:pt>
          <cx:pt idx="295">0.015642458100558702</cx:pt>
          <cx:pt idx="296">0.010055865921787701</cx:pt>
          <cx:pt idx="297">0.00782122905027933</cx:pt>
          <cx:pt idx="298">0.0111731843575419</cx:pt>
          <cx:pt idx="299">0.0033519553072625702</cx:pt>
          <cx:pt idx="300">0.0033519553072625702</cx:pt>
          <cx:pt idx="301">0</cx:pt>
          <cx:pt idx="302">0.0044692737430167603</cx:pt>
          <cx:pt idx="303">0.0022346368715083801</cx:pt>
          <cx:pt idx="304">0.0055865921787709499</cx:pt>
          <cx:pt idx="305">0.0033519553072625702</cx:pt>
          <cx:pt idx="306">0.0067039106145251404</cx:pt>
          <cx:pt idx="307">0.0055865921787709499</cx:pt>
          <cx:pt idx="308">0.0022346368715083801</cx:pt>
          <cx:pt idx="309">0</cx:pt>
          <cx:pt idx="310">0.0089385474860335205</cx:pt>
          <cx:pt idx="311">0.0044692737430167603</cx:pt>
          <cx:pt idx="312">0.0033519553072625702</cx:pt>
          <cx:pt idx="313">0.0055865921787709499</cx:pt>
          <cx:pt idx="314">0.0011173184357541901</cx:pt>
          <cx:pt idx="315">0.0011173184357541901</cx:pt>
          <cx:pt idx="316">0</cx:pt>
          <cx:pt idx="317">0.0022346368715083801</cx:pt>
          <cx:pt idx="318">0.0011173184357541901</cx:pt>
          <cx:pt idx="319">0.0022346368715083801</cx:pt>
          <cx:pt idx="320">0.0055865921787709499</cx:pt>
          <cx:pt idx="321">0.0022346368715083801</cx:pt>
          <cx:pt idx="322">0.00782122905027933</cx:pt>
          <cx:pt idx="323">0.012290502793296101</cx:pt>
          <cx:pt idx="324">0.010055865921787701</cx:pt>
          <cx:pt idx="325">0.0055865921787709499</cx:pt>
          <cx:pt idx="326">0.0055865921787709499</cx:pt>
          <cx:pt idx="327">0.0022346368715083801</cx:pt>
          <cx:pt idx="328">0.00782122905027933</cx:pt>
          <cx:pt idx="329">0.012290502793296101</cx:pt>
          <cx:pt idx="330">0.0089385474860335205</cx:pt>
          <cx:pt idx="331">0.0067039106145251404</cx:pt>
          <cx:pt idx="332">0.0067039106145251404</cx:pt>
          <cx:pt idx="333">0.0044692737430167603</cx:pt>
          <cx:pt idx="334">0.00782122905027933</cx:pt>
          <cx:pt idx="335">0.00782122905027933</cx:pt>
          <cx:pt idx="336">0.012290502793296101</cx:pt>
          <cx:pt idx="337">0.0067039106145251404</cx:pt>
          <cx:pt idx="338">0.0055865921787709499</cx:pt>
          <cx:pt idx="339">0.0134078212290503</cx:pt>
          <cx:pt idx="340">0.0055865921787709499</cx:pt>
          <cx:pt idx="341">0.0055865921787709499</cx:pt>
          <cx:pt idx="342">0.010055865921787701</cx:pt>
          <cx:pt idx="343">0.0044692737430167603</cx:pt>
          <cx:pt idx="344">0.0055865921787709499</cx:pt>
          <cx:pt idx="345">0.0055865921787709499</cx:pt>
          <cx:pt idx="346">0.00782122905027933</cx:pt>
          <cx:pt idx="347">0.0111731843575419</cx:pt>
          <cx:pt idx="348">0.21564245810055899</cx:pt>
          <cx:pt idx="349">0.037988826815642501</cx:pt>
          <cx:pt idx="350">0.0346368715083799</cx:pt>
          <cx:pt idx="351">0.0212290502793296</cx:pt>
          <cx:pt idx="352">0.20000000000000001</cx:pt>
          <cx:pt idx="353">0.032402234636871502</cx:pt>
          <cx:pt idx="354">0.19888268156424599</cx:pt>
          <cx:pt idx="355">0.029050279329608901</cx:pt>
          <cx:pt idx="356">0.15977653631284899</cx:pt>
          <cx:pt idx="357">0.023463687150837999</cx:pt>
          <cx:pt idx="358">0.0525139664804469</cx:pt>
          <cx:pt idx="359">0.0268156424581006</cx:pt>
          <cx:pt idx="360">0.054748603351955298</cx:pt>
          <cx:pt idx="361">0.024581005586592201</cx:pt>
          <cx:pt idx="362">0.033519553072625698</cx:pt>
          <cx:pt idx="363">0.035754189944134103</cx:pt>
          <cx:pt idx="364">0.036871508379888299</cx:pt>
          <cx:pt idx="365">0.0223463687150838</cx:pt>
          <cx:pt idx="366">0.035754189944134103</cx:pt>
          <cx:pt idx="367">0.0223463687150838</cx:pt>
          <cx:pt idx="368">0.0089385474860335205</cx:pt>
          <cx:pt idx="369">0.014525139664804501</cx:pt>
          <cx:pt idx="370">0.0033519553072625702</cx:pt>
          <cx:pt idx="371">0.0033519553072625702</cx:pt>
          <cx:pt idx="372">0.0036529680365296798</cx:pt>
          <cx:pt idx="373">0.00821917808219178</cx:pt>
          <cx:pt idx="374">0.010958904109589</cx:pt>
          <cx:pt idx="375">0.0091324200913242004</cx:pt>
          <cx:pt idx="376">0.010958904109589</cx:pt>
          <cx:pt idx="377">0.00821917808219178</cx:pt>
          <cx:pt idx="378">0.010958904109589</cx:pt>
          <cx:pt idx="379">0.0063926940639269401</cx:pt>
          <cx:pt idx="380">0.013698630136986301</cx:pt>
          <cx:pt idx="381">0.0063926940639269401</cx:pt>
          <cx:pt idx="382">0.012785388127853899</cx:pt>
          <cx:pt idx="383">0.0045662100456621002</cx:pt>
          <cx:pt idx="384">0.0100456621004566</cx:pt>
          <cx:pt idx="385">0.0091324200913242004</cx:pt>
          <cx:pt idx="386">0.0091324200913242004</cx:pt>
          <cx:pt idx="387">0.0073059360730593596</cx:pt>
          <cx:pt idx="388">0.0155251141552511</cx:pt>
          <cx:pt idx="389">0.0073059360730593596</cx:pt>
          <cx:pt idx="390">0.010958904109589</cx:pt>
          <cx:pt idx="391">0.00821917808219178</cx:pt>
          <cx:pt idx="392">0.0018264840182648399</cx:pt>
          <cx:pt idx="393">0.0027397260273972599</cx:pt>
          <cx:pt idx="394">0.00091324200913241995</cx:pt>
          <cx:pt idx="395">0.0018264840182648399</cx:pt>
          <cx:pt idx="396">0.0027397260273972599</cx:pt>
          <cx:pt idx="397">0.0036529680365296798</cx:pt>
          <cx:pt idx="398">0.0018264840182648399</cx:pt>
          <cx:pt idx="399">0.0054794520547945197</cx:pt>
          <cx:pt idx="400">0.0063926940639269401</cx:pt>
          <cx:pt idx="401">0.0027397260273972599</cx:pt>
          <cx:pt idx="402">0.00091324200913241995</cx:pt>
          <cx:pt idx="403">0.0100456621004566</cx:pt>
          <cx:pt idx="404">0.0045662100456621002</cx:pt>
          <cx:pt idx="405">0.0027397260273972599</cx:pt>
          <cx:pt idx="406">0.0036529680365296798</cx:pt>
          <cx:pt idx="407">0.00091324200913241995</cx:pt>
          <cx:pt idx="408">0.0018264840182648399</cx:pt>
          <cx:pt idx="409">0</cx:pt>
          <cx:pt idx="410">0.0018264840182648399</cx:pt>
          <cx:pt idx="411">0.00091324200913241995</cx:pt>
          <cx:pt idx="412">0.00091324200913241995</cx:pt>
          <cx:pt idx="413">0.0018264840182648399</cx:pt>
          <cx:pt idx="414">0.0027397260273972599</cx:pt>
          <cx:pt idx="415">0.0100456621004566</cx:pt>
          <cx:pt idx="416">0.010958904109589</cx:pt>
          <cx:pt idx="417">0.0063926940639269401</cx:pt>
          <cx:pt idx="418">0.0045662100456621002</cx:pt>
          <cx:pt idx="419">0.0045662100456621002</cx:pt>
          <cx:pt idx="420">0.0036529680365296798</cx:pt>
          <cx:pt idx="421">0.0073059360730593596</cx:pt>
          <cx:pt idx="422">0.0091324200913242004</cx:pt>
          <cx:pt idx="423">0.00821917808219178</cx:pt>
          <cx:pt idx="424">0.0054794520547945197</cx:pt>
          <cx:pt idx="425">0.0073059360730593596</cx:pt>
          <cx:pt idx="426">0.0073059360730593596</cx:pt>
          <cx:pt idx="427">0.0063926940639269401</cx:pt>
          <cx:pt idx="428">0.0073059360730593596</cx:pt>
          <cx:pt idx="429">0.010958904109589</cx:pt>
          <cx:pt idx="430">0.0073059360730593596</cx:pt>
          <cx:pt idx="431">0.0073059360730593596</cx:pt>
          <cx:pt idx="432">0.0091324200913242004</cx:pt>
          <cx:pt idx="433">0.0027397260273972599</cx:pt>
          <cx:pt idx="434">0.0073059360730593596</cx:pt>
          <cx:pt idx="435">0.0054794520547945197</cx:pt>
          <cx:pt idx="436">0.0045662100456621002</cx:pt>
          <cx:pt idx="437">0.0063926940639269401</cx:pt>
          <cx:pt idx="438">0.0063926940639269401</cx:pt>
          <cx:pt idx="439">0.0073059360730593596</cx:pt>
          <cx:pt idx="440">0.0118721461187215</cx:pt>
          <cx:pt idx="441">0.22648401826483999</cx:pt>
          <cx:pt idx="442">0.039269406392694099</cx:pt>
          <cx:pt idx="443">0.039269406392694099</cx:pt>
          <cx:pt idx="444">0.023744292237442899</cx:pt>
          <cx:pt idx="445">0.21187214611872099</cx:pt>
          <cx:pt idx="446">0.038356164383561597</cx:pt>
          <cx:pt idx="447">0.20913242009132399</cx:pt>
          <cx:pt idx="448">0.032876712328767099</cx:pt>
          <cx:pt idx="449">0.17534246575342499</cx:pt>
          <cx:pt idx="450">0.0292237442922374</cx:pt>
          <cx:pt idx="451">0.0602739726027397</cx:pt>
          <cx:pt idx="452">0.025570776255707799</cx:pt>
          <cx:pt idx="453">0.059360730593607303</cx:pt>
          <cx:pt idx="454">0.0264840182648402</cx:pt>
          <cx:pt idx="455">0.037442922374429199</cx:pt>
          <cx:pt idx="456">0.035616438356164397</cx:pt>
          <cx:pt idx="457">0.039269406392694099</cx:pt>
          <cx:pt idx="458">0.0292237442922374</cx:pt>
          <cx:pt idx="459">0.039269406392694099</cx:pt>
          <cx:pt idx="460">0.027397260273972601</cx:pt>
          <cx:pt idx="461">0.0045662100456621002</cx:pt>
          <cx:pt idx="462">0.010958904109589</cx:pt>
          <cx:pt idx="463">0.0036529680365296798</cx:pt>
          <cx:pt idx="464">0.0036529680365296798</cx:pt>
          <cx:pt idx="465">0.0077279752704791302</cx:pt>
          <cx:pt idx="466">0.0069551777434312201</cx:pt>
          <cx:pt idx="467">0.010046367851622899</cx:pt>
          <cx:pt idx="468">0.0069551777434312201</cx:pt>
          <cx:pt idx="469">0.0092735703245749607</cx:pt>
          <cx:pt idx="470">0.0046367851622874804</cx:pt>
          <cx:pt idx="471">0.0085007727975270498</cx:pt>
          <cx:pt idx="472">0.0054095826893353896</cx:pt>
          <cx:pt idx="473">0.0115919629057187</cx:pt>
          <cx:pt idx="474">0.0046367851622874804</cx:pt>
          <cx:pt idx="475">0.010046367851622899</cx:pt>
          <cx:pt idx="476">0.00618238021638331</cx:pt>
          <cx:pt idx="477">0.0115919629057187</cx:pt>
          <cx:pt idx="478">0.0077279752704791302</cx:pt>
          <cx:pt idx="479">0.0115919629057187</cx:pt>
          <cx:pt idx="480">0.0046367851622874804</cx:pt>
          <cx:pt idx="481">0.0146831530139104</cx:pt>
          <cx:pt idx="482">0.0054095826893353896</cx:pt>
          <cx:pt idx="483">0.010046367851622899</cx:pt>
          <cx:pt idx="484">0.00618238021638331</cx:pt>
          <cx:pt idx="485">0.0046367851622874804</cx:pt>
          <cx:pt idx="486">0.0038639876352395699</cx:pt>
          <cx:pt idx="487">0.0023183925811437402</cx:pt>
          <cx:pt idx="488">0.0030911901081916498</cx:pt>
          <cx:pt idx="489">0.0023183925811437402</cx:pt>
          <cx:pt idx="490">0.0030911901081916498</cx:pt>
          <cx:pt idx="491">0.0015455950540958299</cx:pt>
          <cx:pt idx="492">0.0046367851622874804</cx:pt>
          <cx:pt idx="493">0.0038639876352395699</cx:pt>
          <cx:pt idx="494">0.0023183925811437402</cx:pt>
          <cx:pt idx="495">0.0046367851622874804</cx:pt>
          <cx:pt idx="496">0.0069551777434312201</cx:pt>
          <cx:pt idx="497">0.0046367851622874804</cx:pt>
          <cx:pt idx="498">0.0038639876352395699</cx:pt>
          <cx:pt idx="499">0.0038639876352395699</cx:pt>
          <cx:pt idx="500">0.0023183925811437402</cx:pt>
          <cx:pt idx="501">0.0030911901081916498</cx:pt>
          <cx:pt idx="502">0.0015455950540958299</cx:pt>
          <cx:pt idx="503">0.0015455950540958299</cx:pt>
          <cx:pt idx="504">0.000772797527047913</cx:pt>
          <cx:pt idx="505">0.000772797527047913</cx:pt>
          <cx:pt idx="506">0.0015455950540958299</cx:pt>
          <cx:pt idx="507">0.000772797527047913</cx:pt>
          <cx:pt idx="508">0.0077279752704791302</cx:pt>
          <cx:pt idx="509">0.0085007727975270498</cx:pt>
          <cx:pt idx="510">0.0054095826893353896</cx:pt>
          <cx:pt idx="511">0.00618238021638331</cx:pt>
          <cx:pt idx="512">0.00618238021638331</cx:pt>
          <cx:pt idx="513">0.0015455950540958299</cx:pt>
          <cx:pt idx="514">0.00618238021638331</cx:pt>
          <cx:pt idx="515">0.00618238021638331</cx:pt>
          <cx:pt idx="516">0.00618238021638331</cx:pt>
          <cx:pt idx="517">0.00618238021638331</cx:pt>
          <cx:pt idx="518">0.0054095826893353896</cx:pt>
          <cx:pt idx="519">0.00618238021638331</cx:pt>
          <cx:pt idx="520">0.00618238021638331</cx:pt>
          <cx:pt idx="521">0.0085007727975270498</cx:pt>
          <cx:pt idx="522">0.0069551777434312201</cx:pt>
          <cx:pt idx="523">0.0069551777434312201</cx:pt>
          <cx:pt idx="524">0.0069551777434312201</cx:pt>
          <cx:pt idx="525">0.010046367851622899</cx:pt>
          <cx:pt idx="526">0.0023183925811437402</cx:pt>
          <cx:pt idx="527">0.0046367851622874804</cx:pt>
          <cx:pt idx="528">0.0030911901081916498</cx:pt>
          <cx:pt idx="529">0.0030911901081916498</cx:pt>
          <cx:pt idx="530">0.00618238021638331</cx:pt>
          <cx:pt idx="531">0.0077279752704791302</cx:pt>
          <cx:pt idx="532">0.0069551777434312201</cx:pt>
          <cx:pt idx="533">0.010046367851622899</cx:pt>
          <cx:pt idx="534">0.22488408037094301</cx:pt>
          <cx:pt idx="535">0.039412673879443597</cx:pt>
          <cx:pt idx="536">0.047913446676970603</cx:pt>
          <cx:pt idx="537">0.027820710973724901</cx:pt>
          <cx:pt idx="538">0.20710973724884099</cx:pt>
          <cx:pt idx="539">0.034003091190108199</cx:pt>
          <cx:pt idx="540">0.21097372488408001</cx:pt>
          <cx:pt idx="541">0.031684698608964501</cx:pt>
          <cx:pt idx="542">0.179289026275116</cx:pt>
          <cx:pt idx="543">0.027047913446677001</cx:pt>
          <cx:pt idx="544">0.058732612055641398</cx:pt>
          <cx:pt idx="545">0.024729520865533199</cx:pt>
          <cx:pt idx="546">0.063369397217928905</cx:pt>
          <cx:pt idx="547">0.027820710973724901</cx:pt>
          <cx:pt idx="548">0.041731066460587302</cx:pt>
          <cx:pt idx="549">0.033230293663060302</cx:pt>
          <cx:pt idx="550">0.040185471406491501</cx:pt>
          <cx:pt idx="551">0.028593508500772798</cx:pt>
          <cx:pt idx="552">0.047913446676970603</cx:pt>
          <cx:pt idx="553">0.029366306027820699</cx:pt>
          <cx:pt idx="554">0.0046367851622874804</cx:pt>
          <cx:pt idx="555">0.0085007727975270498</cx:pt>
          <cx:pt idx="556">0.0030911901081916498</cx:pt>
          <cx:pt idx="557">0.0038639876352395699</cx:pt>
          <cx:pt idx="558">0.0060321715817694401</cx:pt>
          <cx:pt idx="559">0.0053619302949061698</cx:pt>
          <cx:pt idx="560">0.0100536193029491</cx:pt>
          <cx:pt idx="561">0.0060321715817694401</cx:pt>
          <cx:pt idx="562">0.00737265415549598</cx:pt>
          <cx:pt idx="563">0.0040214477211796204</cx:pt>
          <cx:pt idx="564">0.0087131367292225207</cx:pt>
          <cx:pt idx="565">0.0040214477211796204</cx:pt>
          <cx:pt idx="566">0.0093833780160857902</cx:pt>
          <cx:pt idx="567">0.00335120643431635</cx:pt>
          <cx:pt idx="568">0.0093833780160857902</cx:pt>
          <cx:pt idx="569">0.0067024128686327096</cx:pt>
          <cx:pt idx="570">0.0087131367292225207</cx:pt>
          <cx:pt idx="571">0.0053619302949061698</cx:pt>
          <cx:pt idx="572">0.0087131367292225207</cx:pt>
          <cx:pt idx="573">0.0053619302949061698</cx:pt>
          <cx:pt idx="574">0.012064343163538899</cx:pt>
          <cx:pt idx="575">0.0067024128686327096</cx:pt>
          <cx:pt idx="576">0.0107238605898123</cx:pt>
          <cx:pt idx="577">0.0053619302949061698</cx:pt>
          <cx:pt idx="578">0.0046916890080429003</cx:pt>
          <cx:pt idx="579">0.0053619302949061698</cx:pt>
          <cx:pt idx="580">0.0020107238605898102</cx:pt>
          <cx:pt idx="581">0.0020107238605898102</cx:pt>
          <cx:pt idx="582">0.0020107238605898102</cx:pt>
          <cx:pt idx="583">0.0040214477211796204</cx:pt>
          <cx:pt idx="584">0.0040214477211796204</cx:pt>
          <cx:pt idx="585">0.0026809651474530801</cx:pt>
          <cx:pt idx="586">0.00335120643431635</cx:pt>
          <cx:pt idx="587">0.0013404825737265401</cx:pt>
          <cx:pt idx="588">0.0026809651474530801</cx:pt>
          <cx:pt idx="589">0.0080428954423592495</cx:pt>
          <cx:pt idx="590">0.00335120643431635</cx:pt>
          <cx:pt idx="591">0.0026809651474530801</cx:pt>
          <cx:pt idx="592">0.0026809651474530801</cx:pt>
          <cx:pt idx="593">0.00067024128686327101</cx:pt>
          <cx:pt idx="594">0.0026809651474530801</cx:pt>
          <cx:pt idx="595">0.0026809651474530801</cx:pt>
          <cx:pt idx="596">0.0013404825737265401</cx:pt>
          <cx:pt idx="597">0.0013404825737265401</cx:pt>
          <cx:pt idx="598">0.00067024128686327101</cx:pt>
          <cx:pt idx="599">0.0013404825737265401</cx:pt>
          <cx:pt idx="600">0.00067024128686327101</cx:pt>
          <cx:pt idx="601">0.0067024128686327096</cx:pt>
          <cx:pt idx="602">0.0080428954423592495</cx:pt>
          <cx:pt idx="603">0.0060321715817694401</cx:pt>
          <cx:pt idx="604">0.0046916890080429003</cx:pt>
          <cx:pt idx="605">0.0053619302949061698</cx:pt>
          <cx:pt idx="606">0.0020107238605898102</cx:pt>
          <cx:pt idx="607">0.0067024128686327096</cx:pt>
          <cx:pt idx="608">0.0060321715817694401</cx:pt>
          <cx:pt idx="609">0.0060321715817694401</cx:pt>
          <cx:pt idx="610">0.0060321715817694401</cx:pt>
          <cx:pt idx="611">0.0046916890080429003</cx:pt>
          <cx:pt idx="612">0.0060321715817694401</cx:pt>
          <cx:pt idx="613">0.00737265415549598</cx:pt>
          <cx:pt idx="614">0.0067024128686327096</cx:pt>
          <cx:pt idx="615">0.0067024128686327096</cx:pt>
          <cx:pt idx="616">0.0060321715817694401</cx:pt>
          <cx:pt idx="617">0.0046916890080429003</cx:pt>
          <cx:pt idx="618">0.0087131367292225207</cx:pt>
          <cx:pt idx="619">0.0026809651474530801</cx:pt>
          <cx:pt idx="620">0.0046916890080429003</cx:pt>
          <cx:pt idx="621">0.00335120643431635</cx:pt>
          <cx:pt idx="622">0.0020107238605898102</cx:pt>
          <cx:pt idx="623">0.0046916890080429003</cx:pt>
          <cx:pt idx="624">0.00737265415549598</cx:pt>
          <cx:pt idx="625">0.0046916890080429003</cx:pt>
          <cx:pt idx="626">0.00737265415549598</cx:pt>
          <cx:pt idx="627">0.23391420911528099</cx:pt>
          <cx:pt idx="628">0.044906166219839103</cx:pt>
          <cx:pt idx="629">0.046246648793565701</cx:pt>
          <cx:pt idx="630">0.031501340482573699</cx:pt>
          <cx:pt idx="631">0.215817694369973</cx:pt>
          <cx:pt idx="632">0.032841823056300297</cx:pt>
          <cx:pt idx="633">0.21782841823056301</cx:pt>
          <cx:pt idx="634">0.031501340482573699</cx:pt>
          <cx:pt idx="635">0.18297587131367299</cx:pt>
          <cx:pt idx="636">0.028150134048257398</cx:pt>
          <cx:pt idx="637">0.060321715817694403</cx:pt>
          <cx:pt idx="638">0.022788203753351201</cx:pt>
          <cx:pt idx="639">0.056970509383377999</cx:pt>
          <cx:pt idx="640">0.032841823056300297</cx:pt>
          <cx:pt idx="641">0.040214477211796197</cx:pt>
          <cx:pt idx="642">0.035522788203753403</cx:pt>
          <cx:pt idx="643">0.042895442359249303</cx:pt>
          <cx:pt idx="644">0.030831099195710501</cx:pt>
          <cx:pt idx="645">0.044235924932975901</cx:pt>
          <cx:pt idx="646">0.031501340482573699</cx:pt>
          <cx:pt idx="647">0.00335120643431635</cx:pt>
          <cx:pt idx="648">0.0067024128686327096</cx:pt>
          <cx:pt idx="649">0.0013404825737265401</cx:pt>
          <cx:pt idx="650">0.0060321715817694401</cx:pt>
          <cx:pt idx="651">0.0059488399762046397</cx:pt>
          <cx:pt idx="652">0.0053539559785841804</cx:pt>
          <cx:pt idx="653">0.0095181439619274194</cx:pt>
          <cx:pt idx="654">0.0053539559785841804</cx:pt>
          <cx:pt idx="655">0.0065437239738251</cx:pt>
          <cx:pt idx="656">0.0041641879833432503</cx:pt>
          <cx:pt idx="657">0.0065437239738251</cx:pt>
          <cx:pt idx="658">0.0035693039857227801</cx:pt>
          <cx:pt idx="659">0.0095181439619274194</cx:pt>
          <cx:pt idx="660">0.0035693039857227801</cx:pt>
          <cx:pt idx="661">0.010707911957168401</cx:pt>
          <cx:pt idx="662">0.0059488399762046397</cx:pt>
          <cx:pt idx="663">0.00892325996430696</cx:pt>
          <cx:pt idx="664">0.0059488399762046397</cx:pt>
          <cx:pt idx="665">0.010707911957168401</cx:pt>
          <cx:pt idx="666">0.0047590719809637097</cx:pt>
          <cx:pt idx="667">0.0130874479476502</cx:pt>
          <cx:pt idx="668">0.0059488399762046397</cx:pt>
          <cx:pt idx="669">0.00892325996430696</cx:pt>
          <cx:pt idx="670">0.00773349196906603</cx:pt>
          <cx:pt idx="671">0.0065437239738251</cx:pt>
          <cx:pt idx="672">0.0059488399762046397</cx:pt>
          <cx:pt idx="673">0.0035693039857227801</cx:pt>
          <cx:pt idx="674">0.0017846519928613901</cx:pt>
          <cx:pt idx="675">0.0023795359904818601</cx:pt>
          <cx:pt idx="676">0.0041641879833432503</cx:pt>
          <cx:pt idx="677">0.0047590719809637097</cx:pt>
          <cx:pt idx="678">0.0023795359904818601</cx:pt>
          <cx:pt idx="679">0.0035693039857227801</cx:pt>
          <cx:pt idx="680">0.00059488399762046404</cx:pt>
          <cx:pt idx="681">0.0029744199881023199</cx:pt>
          <cx:pt idx="682">0.0065437239738251</cx:pt>
          <cx:pt idx="683">0.0029744199881023199</cx:pt>
          <cx:pt idx="684">0.0017846519928613901</cx:pt>
          <cx:pt idx="685">0.0023795359904818601</cx:pt>
          <cx:pt idx="686">0.0017846519928613901</cx:pt>
          <cx:pt idx="687">0.0023795359904818601</cx:pt>
          <cx:pt idx="688">0.0029744199881023199</cx:pt>
          <cx:pt idx="689">0.0017846519928613901</cx:pt>
          <cx:pt idx="690">0.0023795359904818601</cx:pt>
          <cx:pt idx="691">0.00118976799524093</cx:pt>
          <cx:pt idx="692">0.00118976799524093</cx:pt>
          <cx:pt idx="693">0.00059488399762046404</cx:pt>
          <cx:pt idx="694">0.0041641879833432503</cx:pt>
          <cx:pt idx="695">0.0101130279595479</cx:pt>
          <cx:pt idx="696">0.0059488399762046397</cx:pt>
          <cx:pt idx="697">0.0065437239738251</cx:pt>
          <cx:pt idx="698">0.0047590719809637097</cx:pt>
          <cx:pt idx="699">0.00118976799524093</cx:pt>
          <cx:pt idx="700">0.0065437239738251</cx:pt>
          <cx:pt idx="701">0.0065437239738251</cx:pt>
          <cx:pt idx="702">0.0071386079714455698</cx:pt>
          <cx:pt idx="703">0.0059488399762046397</cx:pt>
          <cx:pt idx="704">0.0053539559785841804</cx:pt>
          <cx:pt idx="705">0.0047590719809637097</cx:pt>
          <cx:pt idx="706">0.0071386079714455698</cx:pt>
          <cx:pt idx="707">0.0065437239738251</cx:pt>
          <cx:pt idx="708">0.0059488399762046397</cx:pt>
          <cx:pt idx="709">0.0065437239738251</cx:pt>
          <cx:pt idx="710">0.0047590719809637097</cx:pt>
          <cx:pt idx="711">0.00773349196906603</cx:pt>
          <cx:pt idx="712">0.0029744199881023199</cx:pt>
          <cx:pt idx="713">0.0047590719809637097</cx:pt>
          <cx:pt idx="714">0.0041641879833432503</cx:pt>
          <cx:pt idx="715">0.0041641879833432503</cx:pt>
          <cx:pt idx="716">0.0041641879833432503</cx:pt>
          <cx:pt idx="717">0.00773349196906603</cx:pt>
          <cx:pt idx="718">0.0053539559785841804</cx:pt>
          <cx:pt idx="719">0.0065437239738251</cx:pt>
          <cx:pt idx="720">0.234384295062463</cx:pt>
          <cx:pt idx="721">0.044616299821534797</cx:pt>
          <cx:pt idx="722">0.045806067816775702</cx:pt>
          <cx:pt idx="723">0.035098155859607398</cx:pt>
          <cx:pt idx="724">0.21772754312909001</cx:pt>
          <cx:pt idx="725">0.036287923854848303</cx:pt>
          <cx:pt idx="726">0.21475312314098799</cx:pt>
          <cx:pt idx="727">0.033313503866746003</cx:pt>
          <cx:pt idx="728">0.187388459250446</cx:pt>
          <cx:pt idx="729">0.0261748958953004</cx:pt>
          <cx:pt idx="730">0.0606781677572873</cx:pt>
          <cx:pt idx="731">0.0261748958953004</cx:pt>
          <cx:pt idx="732">0.0606781677572873</cx:pt>
          <cx:pt idx="733">0.033313503866746003</cx:pt>
          <cx:pt idx="734">0.043426531826293899</cx:pt>
          <cx:pt idx="735">0.034503271861986901</cx:pt>
          <cx:pt idx="736">0.038667459845330203</cx:pt>
          <cx:pt idx="737">0.030933967876264099</cx:pt>
          <cx:pt idx="738">0.045806067816775702</cx:pt>
          <cx:pt idx="739">0.0291493158834027</cx:pt>
          <cx:pt idx="740">0.0029744199881023199</cx:pt>
          <cx:pt idx="741">0.0065437239738251</cx:pt>
          <cx:pt idx="742">0.0023795359904818601</cx:pt>
          <cx:pt idx="743">0.0059488399762046397</cx:pt>
          <cx:pt idx="744">0.0069518716577540102</cx:pt>
          <cx:pt idx="745">0.0042780748663101597</cx:pt>
          <cx:pt idx="746">0.0069518716577540102</cx:pt>
          <cx:pt idx="747">0.0048128342245989299</cx:pt>
          <cx:pt idx="748">0.0048128342245989299</cx:pt>
          <cx:pt idx="749">0.0042780748663101597</cx:pt>
          <cx:pt idx="750">0.0058823529411764696</cx:pt>
          <cx:pt idx="751">0.0064171122994652399</cx:pt>
          <cx:pt idx="752">0.0080213903743315499</cx:pt>
          <cx:pt idx="753">0.0037433155080213898</cx:pt>
          <cx:pt idx="754">0.0074866310160427796</cx:pt>
          <cx:pt idx="755">0.00320855614973262</cx:pt>
          <cx:pt idx="756">0.0074866310160427796</cx:pt>
          <cx:pt idx="757">0.0080213903743315499</cx:pt>
          <cx:pt idx="758">0.0085561497326203193</cx:pt>
          <cx:pt idx="759">0.0037433155080213898</cx:pt>
          <cx:pt idx="760">0.0106951871657754</cx:pt>
          <cx:pt idx="761">0.0058823529411764696</cx:pt>
          <cx:pt idx="762">0.0069518716577540102</cx:pt>
          <cx:pt idx="763">0.0064171122994652399</cx:pt>
          <cx:pt idx="764">0.0064171122994652399</cx:pt>
          <cx:pt idx="765">0.0053475935828877002</cx:pt>
          <cx:pt idx="766">0.00320855614973262</cx:pt>
          <cx:pt idx="767">0.0021390374331550798</cx:pt>
          <cx:pt idx="768">0.00320855614973262</cx:pt>
          <cx:pt idx="769">0.0042780748663101597</cx:pt>
          <cx:pt idx="770">0.0048128342245989299</cx:pt>
          <cx:pt idx="771">0.00320855614973262</cx:pt>
          <cx:pt idx="772">0.0037433155080213898</cx:pt>
          <cx:pt idx="773">0.00053475935828876996</cx:pt>
          <cx:pt idx="774">0.0026737967914438501</cx:pt>
          <cx:pt idx="775">0.0058823529411764696</cx:pt>
          <cx:pt idx="776">0.0037433155080213898</cx:pt>
          <cx:pt idx="777">0.00160427807486631</cx:pt>
          <cx:pt idx="778">0.0021390374331550798</cx:pt>
          <cx:pt idx="779">0.0010695187165775399</cx:pt>
          <cx:pt idx="780">0.0010695187165775399</cx:pt>
          <cx:pt idx="781">0.00320855614973262</cx:pt>
          <cx:pt idx="782">0.0021390374331550798</cx:pt>
          <cx:pt idx="783">0.00160427807486631</cx:pt>
          <cx:pt idx="784">0.0010695187165775399</cx:pt>
          <cx:pt idx="785">0.0010695187165775399</cx:pt>
          <cx:pt idx="786">0.0010695187165775399</cx:pt>
          <cx:pt idx="787">0.0026737967914438501</cx:pt>
          <cx:pt idx="788">0.0085561497326203193</cx:pt>
          <cx:pt idx="789">0.0069518716577540102</cx:pt>
          <cx:pt idx="790">0.0069518716577540102</cx:pt>
          <cx:pt idx="791">0.0053475935828877002</cx:pt>
          <cx:pt idx="792">0.0021390374331550798</cx:pt>
          <cx:pt idx="793">0.0053475935828877002</cx:pt>
          <cx:pt idx="794">0.0048128342245989299</cx:pt>
          <cx:pt idx="795">0.0064171122994652399</cx:pt>
          <cx:pt idx="796">0.00320855614973262</cx:pt>
          <cx:pt idx="797">0.0058823529411764696</cx:pt>
          <cx:pt idx="798">0.0042780748663101597</cx:pt>
          <cx:pt idx="799">0.0074866310160427796</cx:pt>
          <cx:pt idx="800">0.0058823529411764696</cx:pt>
          <cx:pt idx="801">0.0080213903743315499</cx:pt>
          <cx:pt idx="802">0.0069518716577540102</cx:pt>
          <cx:pt idx="803">0.0042780748663101597</cx:pt>
          <cx:pt idx="804">0.0064171122994652399</cx:pt>
          <cx:pt idx="805">0.0053475935828877002</cx:pt>
          <cx:pt idx="806">0.0037433155080213898</cx:pt>
          <cx:pt idx="807">0.0048128342245989299</cx:pt>
          <cx:pt idx="808">0.0042780748663101597</cx:pt>
          <cx:pt idx="809">0.0021390374331550798</cx:pt>
          <cx:pt idx="810">0.0064171122994652399</cx:pt>
          <cx:pt idx="811">0.0048128342245989299</cx:pt>
          <cx:pt idx="812">0.0058823529411764696</cx:pt>
          <cx:pt idx="813">0.24117647058823499</cx:pt>
          <cx:pt idx="814">0.040106951871657803</cx:pt>
          <cx:pt idx="815">0.043850267379679099</cx:pt>
          <cx:pt idx="816">0.034224598930481298</cx:pt>
          <cx:pt idx="817">0.22245989304812799</cx:pt>
          <cx:pt idx="818">0.036898395721925097</cx:pt>
          <cx:pt idx="819">0.222994652406417</cx:pt>
          <cx:pt idx="820">0.032620320855614997</cx:pt>
          <cx:pt idx="821">0.18983957219251299</cx:pt>
          <cx:pt idx="822">0.027272727272727299</cx:pt>
          <cx:pt idx="823">0.062032085561497301</cx:pt>
          <cx:pt idx="824">0.029946524064171101</cx:pt>
          <cx:pt idx="825">0.062032085561497301</cx:pt>
          <cx:pt idx="826">0.035294117647058802</cx:pt>
          <cx:pt idx="827">0.043315508021390399</cx:pt>
          <cx:pt idx="828">0.036898395721925097</cx:pt>
          <cx:pt idx="829">0.041711229946524098</cx:pt>
          <cx:pt idx="830">0.033155080213903697</cx:pt>
          <cx:pt idx="831">0.045454545454545497</cx:pt>
          <cx:pt idx="832">0.0288770053475936</cx:pt>
          <cx:pt idx="833">0.0069518716577540102</cx:pt>
          <cx:pt idx="834">0.0064171122994652399</cx:pt>
          <cx:pt idx="835">0.0037433155080213898</cx:pt>
          <cx:pt idx="836">0.0064171122994652399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na počtu detekovaných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nFeatures</a:t>
            </a:r>
            <a:r>
              <a:rPr lang="en-US" sz="1400" b="0" i="0" u="none" strike="noStrike" baseline="0">
                <a:solidFill>
                  <a:sysClr val="windowText" lastClr="000000">
                    <a:lumMod val="65000"/>
                    <a:lumOff val="35000"/>
                  </a:sysClr>
                </a:solidFill>
                <a:effectLst/>
                <a:latin typeface="Calibri" panose="020F0502020204030204"/>
              </a:rPr>
              <a:t>]</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CE030F91-C201-4A89-9E3F-77BF6A98D203}">
          <cx:tx>
            <cx:txData>
              <cx:f>Koef!$C$3</cx:f>
              <cx:v>Testovací množina se shodnými obrazovkami</cx:v>
            </cx:txData>
          </cx:tx>
          <cx:dataId val="0"/>
          <cx:layoutPr>
            <cx:visibility meanLine="0" meanMarker="1" nonoutliers="0" outliers="1"/>
            <cx:statistics quartileMethod="exclusive"/>
          </cx:layoutPr>
        </cx:series>
        <cx:series layoutId="boxWhisker" uniqueId="{CE888B56-15E1-45DF-8EC2-937A968E4EEC}">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Sheet1!$C$3:$C$188</cx:f>
        <cx:lvl ptCount="186" formatCode="General">
          <cx:pt idx="0">59.474960327148402</cx:pt>
          <cx:pt idx="1">44.263889312744098</cx:pt>
          <cx:pt idx="2">58.508827209472699</cx:pt>
          <cx:pt idx="3">30.440458297729499</cx:pt>
          <cx:pt idx="4">61.132595062255902</cx:pt>
          <cx:pt idx="5">14.057544708251999</cx:pt>
          <cx:pt idx="6">59.4645805358887</cx:pt>
          <cx:pt idx="7">20.255262374877901</cx:pt>
          <cx:pt idx="8">58.141006469726598</cx:pt>
          <cx:pt idx="9">28.969535827636701</cx:pt>
          <cx:pt idx="10">59.0912055969238</cx:pt>
          <cx:pt idx="11">32.3132514953613</cx:pt>
          <cx:pt idx="12">58.587379455566399</cx:pt>
          <cx:pt idx="13">29.494737625122099</cx:pt>
          <cx:pt idx="14">61.2416801452637</cx:pt>
          <cx:pt idx="15">42.076087951660199</cx:pt>
          <cx:pt idx="16">57.905227661132798</cx:pt>
          <cx:pt idx="17">42.228336334228501</cx:pt>
          <cx:pt idx="18">58.488780975341797</cx:pt>
          <cx:pt idx="93">52.170639038085902</cx:pt>
          <cx:pt idx="94">38.2758979797363</cx:pt>
          <cx:pt idx="95">51.1871948242188</cx:pt>
          <cx:pt idx="96">23.7044582366943</cx:pt>
          <cx:pt idx="97">53.145412445068402</cx:pt>
          <cx:pt idx="98">10.506472587585399</cx:pt>
          <cx:pt idx="99">52.254886627197301</cx:pt>
          <cx:pt idx="100">14.798150062561</cx:pt>
          <cx:pt idx="101">51.437831878662102</cx:pt>
          <cx:pt idx="102">23.356491088867202</cx:pt>
          <cx:pt idx="103">51.867267608642599</cx:pt>
          <cx:pt idx="104">26.742994308471701</cx:pt>
          <cx:pt idx="105">51.809291839599602</cx:pt>
          <cx:pt idx="106">24.961969375610401</cx:pt>
          <cx:pt idx="107">52.839839935302699</cx:pt>
          <cx:pt idx="108">35.594276428222699</cx:pt>
          <cx:pt idx="109">51.489978790283203</cx:pt>
          <cx:pt idx="110">35.6060600280762</cx:pt>
          <cx:pt idx="111">51.479949951171903</cx:pt>
        </cx:lvl>
      </cx:numDim>
    </cx:data>
    <cx:data id="1">
      <cx:strDim type="cat">
        <cx:f>Sheet1!$B$3:$B$188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Sheet1!$D$3:$D$188</cx:f>
        <cx:lvl ptCount="186" formatCode="General">
          <cx:pt idx="0">100.294242858887</cx:pt>
          <cx:pt idx="1">93.924140930175795</cx:pt>
          <cx:pt idx="2">100.717529296875</cx:pt>
          <cx:pt idx="3">97.770835876464801</cx:pt>
          <cx:pt idx="4">100.68601989746099</cx:pt>
          <cx:pt idx="5">99.674308776855497</cx:pt>
          <cx:pt idx="6">101</cx:pt>
          <cx:pt idx="7">95.592704772949205</cx:pt>
          <cx:pt idx="8">99.995750427246094</cx:pt>
          <cx:pt idx="9">100.61711883544901</cx:pt>
          <cx:pt idx="10">100.052299499512</cx:pt>
          <cx:pt idx="11">100.12946319580099</cx:pt>
          <cx:pt idx="12">99.504219055175795</cx:pt>
          <cx:pt idx="13">96.661933898925795</cx:pt>
          <cx:pt idx="14">100.870491027832</cx:pt>
          <cx:pt idx="15">100.21809387207</cx:pt>
          <cx:pt idx="16">100.43841552734401</cx:pt>
          <cx:pt idx="17">94.647239685058594</cx:pt>
          <cx:pt idx="18">99.404960632324205</cx:pt>
          <cx:pt idx="19">99.494148254394503</cx:pt>
          <cx:pt idx="20">105.754425048828</cx:pt>
          <cx:pt idx="21">102.66153717041</cx:pt>
          <cx:pt idx="22">109.70481872558599</cx:pt>
          <cx:pt idx="23">107.27500152587901</cx:pt>
          <cx:pt idx="24">106.958450317383</cx:pt>
          <cx:pt idx="25">106.76685333252</cx:pt>
          <cx:pt idx="26">105.925498962402</cx:pt>
          <cx:pt idx="27">107.36516571044901</cx:pt>
          <cx:pt idx="28">107.974647521973</cx:pt>
          <cx:pt idx="29">107.518836975098</cx:pt>
          <cx:pt idx="30">109.76779937744099</cx:pt>
          <cx:pt idx="31">96.145698547363295</cx:pt>
          <cx:pt idx="32">99.002593994140597</cx:pt>
          <cx:pt idx="33">112.930694580078</cx:pt>
          <cx:pt idx="34">113.015464782715</cx:pt>
          <cx:pt idx="35">113.247421264648</cx:pt>
          <cx:pt idx="36">111.875</cx:pt>
          <cx:pt idx="37">113.27093505859401</cx:pt>
          <cx:pt idx="38">113.43939208984401</cx:pt>
          <cx:pt idx="39">112.341835021973</cx:pt>
          <cx:pt idx="40">113.046394348145</cx:pt>
          <cx:pt idx="41">113.54922485351599</cx:pt>
          <cx:pt idx="42">112.449996948242</cx:pt>
          <cx:pt idx="43">102.350296020508</cx:pt>
          <cx:pt idx="44">102.495498657227</cx:pt>
          <cx:pt idx="45">103.704025268555</cx:pt>
          <cx:pt idx="46">103.32102203369099</cx:pt>
          <cx:pt idx="47">103.272987365723</cx:pt>
          <cx:pt idx="48">102.57183837890599</cx:pt>
          <cx:pt idx="49">102.237953186035</cx:pt>
          <cx:pt idx="50">103.19578552246099</cx:pt>
          <cx:pt idx="51">102.47747802734401</cx:pt>
          <cx:pt idx="52">103.546829223633</cx:pt>
          <cx:pt idx="53">106.374649047852</cx:pt>
          <cx:pt idx="54">105.237113952637</cx:pt>
          <cx:pt idx="55">105.47780609130901</cx:pt>
          <cx:pt idx="56">107.33078765869099</cx:pt>
          <cx:pt idx="57">105.986335754395</cx:pt>
          <cx:pt idx="58">106.491668701172</cx:pt>
          <cx:pt idx="59">105.47312164306599</cx:pt>
          <cx:pt idx="60">107.767013549805</cx:pt>
          <cx:pt idx="61">105.984535217285</cx:pt>
          <cx:pt idx="62">107.859008789063</cx:pt>
          <cx:pt idx="63">104.99411773681599</cx:pt>
          <cx:pt idx="64">106.52254486084</cx:pt>
          <cx:pt idx="65">104.42465972900401</cx:pt>
          <cx:pt idx="66">107.34871673584</cx:pt>
          <cx:pt idx="67">106.067413330078</cx:pt>
          <cx:pt idx="68">104.982139587402</cx:pt>
          <cx:pt idx="69">30.1728401184082</cx:pt>
          <cx:pt idx="70">59.636573791503899</cx:pt>
          <cx:pt idx="71">57.120689392089801</cx:pt>
          <cx:pt idx="72">60.651584625244098</cx:pt>
          <cx:pt idx="73">33.945377349853501</cx:pt>
          <cx:pt idx="74">60.7280883789063</cx:pt>
          <cx:pt idx="75">33.306724548339801</cx:pt>
          <cx:pt idx="76">60.448978424072301</cx:pt>
          <cx:pt idx="77">42.050956726074197</cx:pt>
          <cx:pt idx="78">59.638008117675803</cx:pt>
          <cx:pt idx="79">57.960784912109403</cx:pt>
          <cx:pt idx="80">60.673610687255902</cx:pt>
          <cx:pt idx="81">58.0074272155762</cx:pt>
          <cx:pt idx="82">59.946189880371101</cx:pt>
          <cx:pt idx="83">56.948177337646499</cx:pt>
          <cx:pt idx="84">60.376419067382798</cx:pt>
          <cx:pt idx="85">57.246627807617202</cx:pt>
          <cx:pt idx="86">60.1334838867188</cx:pt>
          <cx:pt idx="87">56.984554290771499</cx:pt>
          <cx:pt idx="88">59.583332061767599</cx:pt>
          <cx:pt idx="89">102.467079162598</cx:pt>
          <cx:pt idx="90">102.23858642578099</cx:pt>
          <cx:pt idx="91">103.784553527832</cx:pt>
          <cx:pt idx="92">103.24440002441401</cx:pt>
          <cx:pt idx="93">91.027404785156307</cx:pt>
          <cx:pt idx="94">87.871131896972699</cx:pt>
          <cx:pt idx="95">92.447044372558594</cx:pt>
          <cx:pt idx="96">88.516983032226605</cx:pt>
          <cx:pt idx="97">91.036659240722699</cx:pt>
          <cx:pt idx="98">91.136573791503906</cx:pt>
          <cx:pt idx="99">92.021888732910199</cx:pt>
          <cx:pt idx="100">88.296127319335895</cx:pt>
          <cx:pt idx="101">91.6337890625</cx:pt>
          <cx:pt idx="102">91.9619140625</cx:pt>
          <cx:pt idx="103">92.405128479003906</cx:pt>
          <cx:pt idx="104">91.507431030273395</cx:pt>
          <cx:pt idx="105">91.589317321777301</cx:pt>
          <cx:pt idx="106">88.357376098632798</cx:pt>
          <cx:pt idx="107">92.266304016113295</cx:pt>
          <cx:pt idx="108">91.6522216796875</cx:pt>
          <cx:pt idx="109">92.690834045410199</cx:pt>
          <cx:pt idx="110">88.743377685546903</cx:pt>
          <cx:pt idx="111">91.740638732910199</cx:pt>
          <cx:pt idx="112">91.169609069824205</cx:pt>
          <cx:pt idx="113">103.226669311523</cx:pt>
          <cx:pt idx="114">95.420814514160199</cx:pt>
          <cx:pt idx="115">104.434448242188</cx:pt>
          <cx:pt idx="116">101.130973815918</cx:pt>
          <cx:pt idx="117">101.88207244873</cx:pt>
          <cx:pt idx="118">101.660041809082</cx:pt>
          <cx:pt idx="119">101.252822875977</cx:pt>
          <cx:pt idx="120">102.686958312988</cx:pt>
          <cx:pt idx="121">102.139785766602</cx:pt>
          <cx:pt idx="122">102.344589233398</cx:pt>
          <cx:pt idx="123">104.467651367188</cx:pt>
          <cx:pt idx="124">88.792221069335895</cx:pt>
          <cx:pt idx="125">93.256866455078097</cx:pt>
          <cx:pt idx="126">104.681686401367</cx:pt>
          <cx:pt idx="127">104.378829956055</cx:pt>
          <cx:pt idx="128">105.44289398193401</cx:pt>
          <cx:pt idx="129">103.948204040527</cx:pt>
          <cx:pt idx="130">105.11281585693401</cx:pt>
          <cx:pt idx="131">104.275466918945</cx:pt>
          <cx:pt idx="132">103.88385009765599</cx:pt>
          <cx:pt idx="133">103.54388427734401</cx:pt>
          <cx:pt idx="134">102.285102844238</cx:pt>
          <cx:pt idx="135">104.101104736328</cx:pt>
          <cx:pt idx="136">96.097488403320298</cx:pt>
          <cx:pt idx="137">95.706123352050795</cx:pt>
          <cx:pt idx="138">95.875778198242202</cx:pt>
          <cx:pt idx="139">95.993728637695298</cx:pt>
          <cx:pt idx="140">96.327102661132798</cx:pt>
          <cx:pt idx="141">95.280319213867202</cx:pt>
          <cx:pt idx="142">95.698066711425795</cx:pt>
          <cx:pt idx="143">96.033035278320298</cx:pt>
          <cx:pt idx="144">95.890777587890597</cx:pt>
          <cx:pt idx="145">95.495582580566406</cx:pt>
          <cx:pt idx="146">99.964683532714801</cx:pt>
          <cx:pt idx="147">100.455642700195</cx:pt>
          <cx:pt idx="148">98.844505310058594</cx:pt>
          <cx:pt idx="149">99.145805358886705</cx:pt>
          <cx:pt idx="150">99.346183776855497</cx:pt>
          <cx:pt idx="151">99.497550964355497</cx:pt>
          <cx:pt idx="152">98.185752868652301</cx:pt>
          <cx:pt idx="153">101.13046264648401</cx:pt>
          <cx:pt idx="154">98.193229675292997</cx:pt>
          <cx:pt idx="155">100.31582641601599</cx:pt>
          <cx:pt idx="156">99.536895751953097</cx:pt>
          <cx:pt idx="157">99.296051025390597</cx:pt>
          <cx:pt idx="158">98.657394409179702</cx:pt>
          <cx:pt idx="159">100.22169494628901</cx:pt>
          <cx:pt idx="160">99.346015930175795</cx:pt>
          <cx:pt idx="161">98.284103393554702</cx:pt>
          <cx:pt idx="162">22.816097259521499</cx:pt>
          <cx:pt idx="163">51.170005798339801</cx:pt>
          <cx:pt idx="164">50.7297554016113</cx:pt>
          <cx:pt idx="165">50.713447570800803</cx:pt>
          <cx:pt idx="166">25.711267471313501</cx:pt>
          <cx:pt idx="167">50.653072357177699</cx:pt>
          <cx:pt idx="168">25.087701797485401</cx:pt>
          <cx:pt idx="169">51.170890808105497</cx:pt>
          <cx:pt idx="170">32.880001068115199</cx:pt>
          <cx:pt idx="171">50.975597381591797</cx:pt>
          <cx:pt idx="172">46.804893493652301</cx:pt>
          <cx:pt idx="173">50.770149230957003</cx:pt>
          <cx:pt idx="174">47.323604583740199</cx:pt>
          <cx:pt idx="175">51.154739379882798</cx:pt>
          <cx:pt idx="176">50.863548278808601</cx:pt>
          <cx:pt idx="177">50.712448120117202</cx:pt>
          <cx:pt idx="178">50.911605834960902</cx:pt>
          <cx:pt idx="179">50.92236328125</cx:pt>
          <cx:pt idx="180">50.8153076171875</cx:pt>
          <cx:pt idx="181">51.054523468017599</cx:pt>
          <cx:pt idx="182">99.073692321777301</cx:pt>
          <cx:pt idx="183">98.682968139648395</cx:pt>
          <cx:pt idx="184">99.71533203125</cx:pt>
          <cx:pt idx="185">99.128776550292997</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potlačování nemaxima</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DAA8843A-0A7C-4E8A-9E9B-30F8C92A1AA3}">
          <cx:tx>
            <cx:txData>
              <cx:f>Sheet1!$C$2</cx:f>
              <cx:v>Testovací množina se shodnými obrazovkami</cx:v>
            </cx:txData>
          </cx:tx>
          <cx:dataId val="0"/>
          <cx:layoutPr>
            <cx:visibility meanLine="0" meanMarker="1" nonoutliers="0" outliers="1"/>
            <cx:statistics quartileMethod="exclusive"/>
          </cx:layoutPr>
        </cx:series>
        <cx:series layoutId="boxWhisker" uniqueId="{15E69541-E72C-473A-8134-3791A25DA968}">
          <cx:tx>
            <cx:txData>
              <cx:f>Sheet1!$D$2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[BRIEF_parameters_changing_levelPyr_with_graphs.xlsx]Koef!$B$4:$B$282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[BRIEF_parameters_changing_levelPyr_with_graphs.xlsx]Koef!$C$4:$C$282</cx:f>
        <cx:lvl ptCount="279" formatCode="General">
          <cx:pt idx="0">0.34823529411764698</cx:pt>
          <cx:pt idx="1">0.57294117647058795</cx:pt>
          <cx:pt idx="2">0.35294117647058798</cx:pt>
          <cx:pt idx="3">0.65176470588235302</cx:pt>
          <cx:pt idx="4">0.28352941176470597</cx:pt>
          <cx:pt idx="5">0.92117647058823504</cx:pt>
          <cx:pt idx="6">0.34470588235294097</cx:pt>
          <cx:pt idx="7">0.88235294117647101</cx:pt>
          <cx:pt idx="8">0.35882352941176499</cx:pt>
          <cx:pt idx="9">0.63764705882352901</cx:pt>
          <cx:pt idx="10">0.34470588235294097</cx:pt>
          <cx:pt idx="11">0.64352941176470602</cx:pt>
          <cx:pt idx="12">0.34352941176470603</cx:pt>
          <cx:pt idx="13">0.67176470588235304</cx:pt>
          <cx:pt idx="14">0.30705882352941199</cx:pt>
          <cx:pt idx="15">0.57647058823529396</cx:pt>
          <cx:pt idx="16">0.34823529411764698</cx:pt>
          <cx:pt idx="17">0.57647058823529396</cx:pt>
          <cx:pt idx="18">0.35529411764705898</cx:pt>
          <cx:pt idx="93">0.42918454935622302</cx:pt>
          <cx:pt idx="94">0.50214592274678105</cx:pt>
          <cx:pt idx="95">0.40343347639485</cx:pt>
          <cx:pt idx="96">0.56223175965665195</cx:pt>
          <cx:pt idx="97">0.28755364806867001</cx:pt>
          <cx:pt idx="98">0.95278969957081605</cx:pt>
          <cx:pt idx="99">0.450643776824034</cx:pt>
          <cx:pt idx="100">0.92703862660944203</cx:pt>
          <cx:pt idx="101">0.41630901287553601</cx:pt>
          <cx:pt idx="102">0.55364806866952798</cx:pt>
          <cx:pt idx="103">0.43347639484978501</cx:pt>
          <cx:pt idx="104">0.55364806866952798</cx:pt>
          <cx:pt idx="105">0.42918454935622302</cx:pt>
          <cx:pt idx="106">0.55793991416308997</cx:pt>
          <cx:pt idx="107">0.35193133047210301</cx:pt>
          <cx:pt idx="108">0.515021459227468</cx:pt>
          <cx:pt idx="109">0.40343347639485</cx:pt>
          <cx:pt idx="110">0.52360515021459197</cx:pt>
          <cx:pt idx="111">0.43776824034334799</cx:pt>
          <cx:pt idx="186">0.30303030303030298</cx:pt>
          <cx:pt idx="187">0.36363636363636398</cx:pt>
          <cx:pt idx="188">0.30303030303030298</cx:pt>
          <cx:pt idx="189">0.33333333333333298</cx:pt>
          <cx:pt idx="190">0.060606060606060601</cx:pt>
          <cx:pt idx="191">0.939393939393939</cx:pt>
          <cx:pt idx="192">0.30303030303030298</cx:pt>
          <cx:pt idx="193">0.81818181818181801</cx:pt>
          <cx:pt idx="194">0.27272727272727298</cx:pt>
          <cx:pt idx="195">0.33333333333333298</cx:pt>
          <cx:pt idx="196">0.27272727272727298</cx:pt>
          <cx:pt idx="197">0.30303030303030298</cx:pt>
          <cx:pt idx="198">0.24242424242424199</cx:pt>
          <cx:pt idx="199">0.33333333333333298</cx:pt>
          <cx:pt idx="200">0.24242424242424199</cx:pt>
          <cx:pt idx="201">0.33333333333333298</cx:pt>
          <cx:pt idx="202">0.24242424242424199</cx:pt>
          <cx:pt idx="203">0.36363636363636398</cx:pt>
          <cx:pt idx="204">0.24242424242424199</cx:pt>
        </cx:lvl>
      </cx:numDim>
    </cx:data>
    <cx:data id="1">
      <cx:strDim type="cat">
        <cx:f>[BRIEF_parameters_changing_levelPyr_with_graphs.xlsx]Koef!$B$4:$B$282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[BRIEF_parameters_changing_levelPyr_with_graphs.xlsx]Koef!$D$4:$D$282</cx:f>
        <cx:lvl ptCount="279" formatCode="General">
          <cx:pt idx="0">0.0094117647058823504</cx:pt>
          <cx:pt idx="1">0.0035294117647058799</cx:pt>
          <cx:pt idx="2">0.0152941176470588</cx:pt>
          <cx:pt idx="3">0.0070588235294117702</cx:pt>
          <cx:pt idx="4">0.0070588235294117702</cx:pt>
          <cx:pt idx="5">0.0094117647058823504</cx:pt>
          <cx:pt idx="6">0.011764705882352899</cx:pt>
          <cx:pt idx="7">0.0070588235294117702</cx:pt>
          <cx:pt idx="8">0.012941176470588201</cx:pt>
          <cx:pt idx="9">0.0058823529411764696</cx:pt>
          <cx:pt idx="10">0.011764705882352899</cx:pt>
          <cx:pt idx="11">0.0035294117647058799</cx:pt>
          <cx:pt idx="12">0.0070588235294117702</cx:pt>
          <cx:pt idx="13">0.0094117647058823504</cx:pt>
          <cx:pt idx="14">0.0094117647058823504</cx:pt>
          <cx:pt idx="15">0.0058823529411764696</cx:pt>
          <cx:pt idx="16">0.0082352941176470594</cx:pt>
          <cx:pt idx="17">0.0070588235294117702</cx:pt>
          <cx:pt idx="18">0.0211764705882353</cx:pt>
          <cx:pt idx="19">0.0047058823529411804</cx:pt>
          <cx:pt idx="20">0.0094117647058823504</cx:pt>
          <cx:pt idx="21">0.0105882352941176</cx:pt>
          <cx:pt idx="22">0.0070588235294117702</cx:pt>
          <cx:pt idx="23">0.0094117647058823504</cx:pt>
          <cx:pt idx="24">0.0058823529411764696</cx:pt>
          <cx:pt idx="25">0.0070588235294117702</cx:pt>
          <cx:pt idx="26">0.0070588235294117702</cx:pt>
          <cx:pt idx="27">0.0058823529411764696</cx:pt>
          <cx:pt idx="28">0.0035294117647058799</cx:pt>
          <cx:pt idx="29">0.0094117647058823504</cx:pt>
          <cx:pt idx="30">0.0105882352941176</cx:pt>
          <cx:pt idx="31">0.0082352941176470594</cx:pt>
          <cx:pt idx="32">0.0035294117647058799</cx:pt>
          <cx:pt idx="33">0.0094117647058823504</cx:pt>
          <cx:pt idx="34">0.011764705882352899</cx:pt>
          <cx:pt idx="35">0.0094117647058823504</cx:pt>
          <cx:pt idx="36">0.0094117647058823504</cx:pt>
          <cx:pt idx="37">0.0094117647058823504</cx:pt>
          <cx:pt idx="38">0.0047058823529411804</cx:pt>
          <cx:pt idx="39">0.0094117647058823504</cx:pt>
          <cx:pt idx="40">0.0058823529411764696</cx:pt>
          <cx:pt idx="41">0.0023529411764705902</cx:pt>
          <cx:pt idx="42">0.0047058823529411804</cx:pt>
          <cx:pt idx="43">0.0011764705882352899</cx:pt>
          <cx:pt idx="44">0</cx:pt>
          <cx:pt idx="45">0.0011764705882352899</cx:pt>
          <cx:pt idx="46">0.0047058823529411804</cx:pt>
          <cx:pt idx="47">0.0035294117647058799</cx:pt>
          <cx:pt idx="48">0.0058823529411764696</cx:pt>
          <cx:pt idx="49">0.0047058823529411804</cx:pt>
          <cx:pt idx="50">0.0047058823529411804</cx:pt>
          <cx:pt idx="51">0</cx:pt>
          <cx:pt idx="52">0.0011764705882352899</cx:pt>
          <cx:pt idx="53">0.0105882352941176</cx:pt>
          <cx:pt idx="54">0.028235294117647101</cx:pt>
          <cx:pt idx="55">0.0011764705882352899</cx:pt>
          <cx:pt idx="56">0.017647058823529401</cx:pt>
          <cx:pt idx="57">0.0011764705882352899</cx:pt>
          <cx:pt idx="58">0.0035294117647058799</cx:pt>
          <cx:pt idx="59">0.012941176470588201</cx:pt>
          <cx:pt idx="60">0.012941176470588201</cx:pt>
          <cx:pt idx="61">0.0070588235294117702</cx:pt>
          <cx:pt idx="62">0.0047058823529411804</cx:pt>
          <cx:pt idx="63">0.0035294117647058799</cx:pt>
          <cx:pt idx="64">0.0141176470588235</cx:pt>
          <cx:pt idx="65">0</cx:pt>
          <cx:pt idx="66">0.0047058823529411804</cx:pt>
          <cx:pt idx="67">0.0070588235294117702</cx:pt>
          <cx:pt idx="68">0.0035294117647058799</cx:pt>
          <cx:pt idx="69">0.46000000000000002</cx:pt>
          <cx:pt idx="70">0.22</cx:pt>
          <cx:pt idx="71">0.29999999999999999</cx:pt>
          <cx:pt idx="72">0.223529411764706</cx:pt>
          <cx:pt idx="73">0.441176470588235</cx:pt>
          <cx:pt idx="74">0.20941176470588199</cx:pt>
          <cx:pt idx="75">0.44470588235294101</cx:pt>
          <cx:pt idx="76">0.20588235294117599</cx:pt>
          <cx:pt idx="77">0.40588235294117597</cx:pt>
          <cx:pt idx="78">0.217647058823529</cx:pt>
          <cx:pt idx="79">0.250588235294118</cx:pt>
          <cx:pt idx="80">0.21176470588235299</cx:pt>
          <cx:pt idx="81">0.245882352941176</cx:pt>
          <cx:pt idx="82">0.22</cx:pt>
          <cx:pt idx="83">0.308235294117647</cx:pt>
          <cx:pt idx="84">0.221176470588235</cx:pt>
          <cx:pt idx="85">0.30705882352941199</cx:pt>
          <cx:pt idx="86">0.218823529411765</cx:pt>
          <cx:pt idx="87">0.30235294117647099</cx:pt>
          <cx:pt idx="88">0.23294117647058801</cx:pt>
          <cx:pt idx="89">0.0047058823529411804</cx:pt>
          <cx:pt idx="90">0.0047058823529411804</cx:pt>
          <cx:pt idx="91">0.0035294117647058799</cx:pt>
          <cx:pt idx="92">0.0035294117647058799</cx:pt>
          <cx:pt idx="93">0</cx:pt>
          <cx:pt idx="94">0.00858369098712446</cx:pt>
          <cx:pt idx="95">0.0128755364806867</cx:pt>
          <cx:pt idx="96">0.0128755364806867</cx:pt>
          <cx:pt idx="97">0</cx:pt>
          <cx:pt idx="98">0.00429184549356223</cx:pt>
          <cx:pt idx="99">0.0128755364806867</cx:pt>
          <cx:pt idx="100">0.017167381974248899</cx:pt>
          <cx:pt idx="101">0.00429184549356223</cx:pt>
          <cx:pt idx="102">0.00429184549356223</cx:pt>
          <cx:pt idx="103">0.017167381974248899</cx:pt>
          <cx:pt idx="104">0.00429184549356223</cx:pt>
          <cx:pt idx="105">0.00858369098712446</cx:pt>
          <cx:pt idx="106">0.025751072961373401</cx:pt>
          <cx:pt idx="107">0.0128755364806867</cx:pt>
          <cx:pt idx="108">0.00429184549356223</cx:pt>
          <cx:pt idx="109">0.0128755364806867</cx:pt>
          <cx:pt idx="110">0.017167381974248899</cx:pt>
          <cx:pt idx="111">0.0128755364806867</cx:pt>
          <cx:pt idx="112">0.00429184549356223</cx:pt>
          <cx:pt idx="113">0.017167381974248899</cx:pt>
          <cx:pt idx="114">0</cx:pt>
          <cx:pt idx="115">0.00429184549356223</cx:pt>
          <cx:pt idx="116">0.00429184549356223</cx:pt>
          <cx:pt idx="117">0.00429184549356223</cx:pt>
          <cx:pt idx="118">0.017167381974248899</cx:pt>
          <cx:pt idx="119">0</cx:pt>
          <cx:pt idx="120">0</cx:pt>
          <cx:pt idx="121">0</cx:pt>
          <cx:pt idx="122">0</cx:pt>
          <cx:pt idx="123">0.00429184549356223</cx:pt>
          <cx:pt idx="124">0.00858369098712446</cx:pt>
          <cx:pt idx="125">0.00858369098712446</cx:pt>
          <cx:pt idx="126">0</cx:pt>
          <cx:pt idx="127">0</cx:pt>
          <cx:pt idx="128">0</cx:pt>
          <cx:pt idx="129">0</cx:pt>
          <cx:pt idx="130">0.00429184549356223</cx:pt>
          <cx:pt idx="131">0</cx:pt>
          <cx:pt idx="132">0</cx:pt>
          <cx:pt idx="133">0</cx:pt>
          <cx:pt idx="134">0.00429184549356223</cx:pt>
          <cx:pt idx="135">0</cx:pt>
          <cx:pt idx="136">0</cx:pt>
          <cx:pt idx="137">0</cx:pt>
          <cx:pt idx="138">0</cx:pt>
          <cx:pt idx="139">0</cx:pt>
          <cx:pt idx="140">0</cx:pt>
          <cx:pt idx="141">0</cx:pt>
          <cx:pt idx="142">0</cx:pt>
          <cx:pt idx="143">0</cx:pt>
          <cx:pt idx="144">0</cx:pt>
          <cx:pt idx="145">0</cx:pt>
          <cx:pt idx="146">0.00429184549356223</cx:pt>
          <cx:pt idx="147">0.00429184549356223</cx:pt>
          <cx:pt idx="148">0</cx:pt>
          <cx:pt idx="149">0.00858369098712446</cx:pt>
          <cx:pt idx="150">0</cx:pt>
          <cx:pt idx="151">0.00429184549356223</cx:pt>
          <cx:pt idx="152">0.00858369098712446</cx:pt>
          <cx:pt idx="153">0.00429184549356223</cx:pt>
          <cx:pt idx="154">0.00429184549356223</cx:pt>
          <cx:pt idx="155">0.00858369098712446</cx:pt>
          <cx:pt idx="156">0.00858369098712446</cx:pt>
          <cx:pt idx="157">0.017167381974248899</cx:pt>
          <cx:pt idx="158">0</cx:pt>
          <cx:pt idx="159">0.00429184549356223</cx:pt>
          <cx:pt idx="160">0</cx:pt>
          <cx:pt idx="161">0.00429184549356223</cx:pt>
          <cx:pt idx="162">0.145922746781116</cx:pt>
          <cx:pt idx="163">0.11587982832618</cx:pt>
          <cx:pt idx="164">0.10729613733905601</cx:pt>
          <cx:pt idx="165">0.124463519313305</cx:pt>
          <cx:pt idx="166">0.145922746781116</cx:pt>
          <cx:pt idx="167">0.11587982832618</cx:pt>
          <cx:pt idx="168">0.145922746781116</cx:pt>
          <cx:pt idx="169">0.120171673819742</cx:pt>
          <cx:pt idx="170">0.13304721030042899</cx:pt>
          <cx:pt idx="171">0.124463519313305</cx:pt>
          <cx:pt idx="172">0.124463519313305</cx:pt>
          <cx:pt idx="173">0.124463519313305</cx:pt>
          <cx:pt idx="174">0.120171673819742</cx:pt>
          <cx:pt idx="175">0.128755364806867</cx:pt>
          <cx:pt idx="176">0.11587982832618</cx:pt>
          <cx:pt idx="177">0.124463519313305</cx:pt>
          <cx:pt idx="178">0.10729613733905601</cx:pt>
          <cx:pt idx="179">0.124463519313305</cx:pt>
          <cx:pt idx="180">0.11587982832618</cx:pt>
          <cx:pt idx="181">0.120171673819742</cx:pt>
          <cx:pt idx="182">0.0214592274678112</cx:pt>
          <cx:pt idx="183">0.038626609442060103</cx:pt>
          <cx:pt idx="184">0.030042918454935601</cx:pt>
          <cx:pt idx="185">0.0128755364806867</cx:pt>
          <cx:pt idx="186">0</cx:pt>
          <cx:pt idx="187">0</cx:pt>
          <cx:pt idx="188">0</cx:pt>
          <cx:pt idx="189">0</cx:pt>
          <cx:pt idx="190">0</cx:pt>
          <cx:pt idx="191">0.0303030303030303</cx:pt>
          <cx:pt idx="192">0</cx:pt>
          <cx:pt idx="193">0</cx:pt>
          <cx:pt idx="194">0</cx:pt>
          <cx:pt idx="195">0</cx:pt>
          <cx:pt idx="196">0</cx:pt>
          <cx:pt idx="197">0</cx:pt>
          <cx:pt idx="198">0</cx:pt>
          <cx:pt idx="199">0</cx:pt>
          <cx:pt idx="200">0.060606060606060601</cx:pt>
          <cx:pt idx="201">0</cx:pt>
          <cx:pt idx="202">0.0303030303030303</cx:pt>
          <cx:pt idx="203">0</cx:pt>
          <cx:pt idx="204">0.0303030303030303</cx:pt>
          <cx:pt idx="205">0</cx:pt>
          <cx:pt idx="206">0.0303030303030303</cx:pt>
          <cx:pt idx="207">0</cx:pt>
          <cx:pt idx="208">0</cx:pt>
          <cx:pt idx="209">0</cx:pt>
          <cx:pt idx="210">0</cx:pt>
          <cx:pt idx="211">0</cx:pt>
          <cx:pt idx="212">0</cx:pt>
          <cx:pt idx="213">0</cx:pt>
          <cx:pt idx="214">0.30303030303030298</cx:pt>
          <cx:pt idx="215">0</cx:pt>
          <cx:pt idx="216">0</cx:pt>
          <cx:pt idx="217">0.21212121212121199</cx:pt>
          <cx:pt idx="218">0.0303030303030303</cx:pt>
          <cx:pt idx="219">0</cx:pt>
          <cx:pt idx="220">0</cx:pt>
          <cx:pt idx="221">0</cx:pt>
          <cx:pt idx="222">0</cx:pt>
          <cx:pt idx="223">0</cx:pt>
          <cx:pt idx="224">0</cx:pt>
          <cx:pt idx="225">0</cx:pt>
          <cx:pt idx="226">0</cx:pt>
          <cx:pt idx="227">0</cx:pt>
          <cx:pt idx="228">0</cx:pt>
          <cx:pt idx="229">0</cx:pt>
          <cx:pt idx="230">0</cx:pt>
          <cx:pt idx="231">0</cx:pt>
          <cx:pt idx="232">0</cx:pt>
          <cx:pt idx="233">0</cx:pt>
          <cx:pt idx="234">0</cx:pt>
          <cx:pt idx="235">0</cx:pt>
          <cx:pt idx="236">0</cx:pt>
          <cx:pt idx="237">0</cx:pt>
          <cx:pt idx="238">0</cx:pt>
          <cx:pt idx="239">0.0303030303030303</cx:pt>
          <cx:pt idx="240">0.060606060606060601</cx:pt>
          <cx:pt idx="241">0.0303030303030303</cx:pt>
          <cx:pt idx="242">0.0303030303030303</cx:pt>
          <cx:pt idx="243">0.0303030303030303</cx:pt>
          <cx:pt idx="244">0.090909090909090898</cx:pt>
          <cx:pt idx="245">0.060606060606060601</cx:pt>
          <cx:pt idx="246">0</cx:pt>
          <cx:pt idx="247">0.0303030303030303</cx:pt>
          <cx:pt idx="248">0.060606060606060601</cx:pt>
          <cx:pt idx="249">0.060606060606060601</cx:pt>
          <cx:pt idx="250">0.0303030303030303</cx:pt>
          <cx:pt idx="251">0.060606060606060601</cx:pt>
          <cx:pt idx="252">0.060606060606060601</cx:pt>
          <cx:pt idx="253">0.060606060606060601</cx:pt>
          <cx:pt idx="254">0.060606060606060601</cx:pt>
          <cx:pt idx="255">0</cx:pt>
          <cx:pt idx="256">0</cx:pt>
          <cx:pt idx="257">0</cx:pt>
          <cx:pt idx="258">0</cx:pt>
          <cx:pt idx="259">0</cx:pt>
          <cx:pt idx="260">0</cx:pt>
          <cx:pt idx="261">0</cx:pt>
          <cx:pt idx="262">0</cx:pt>
          <cx:pt idx="263">0</cx:pt>
          <cx:pt idx="264">0</cx:pt>
          <cx:pt idx="265">0</cx:pt>
          <cx:pt idx="266">0</cx:pt>
          <cx:pt idx="267">0</cx:pt>
          <cx:pt idx="268">0</cx:pt>
          <cx:pt idx="269">0</cx:pt>
          <cx:pt idx="270">0</cx:pt>
          <cx:pt idx="271">0</cx:pt>
          <cx:pt idx="272">0</cx:pt>
          <cx:pt idx="273">0</cx:pt>
          <cx:pt idx="274">0</cx:pt>
          <cx:pt idx="275">0</cx:pt>
          <cx:pt idx="276">0.0303030303030303</cx:pt>
          <cx:pt idx="277">0.0303030303030303</cx:pt>
          <cx:pt idx="278">0</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BRIEF na úrovni obrazové pyramidy, v které se body detekují </a:t>
            </a:r>
            <a:endParaRPr lang="en-US"/>
          </a:p>
        </cx:rich>
      </cx:tx>
    </cx:title>
    <cx:plotArea>
      <cx:plotAreaRegion>
        <cx:series layoutId="boxWhisker" uniqueId="{0ABCC56B-E98A-4AD3-BC3B-C1C37D04EBCF}">
          <cx:tx>
            <cx:txData>
              <cx:f>[BRIEF_parameters_changing_levelPyr_with_graphs.xlsx]Koef!$C$3</cx:f>
              <cx:v>Testovací množina se shodnými obrazovkami</cx:v>
            </cx:txData>
          </cx:tx>
          <cx:dataId val="0"/>
          <cx:layoutPr>
            <cx:visibility meanLine="0" meanMarker="1" nonoutliers="0" outliers="1"/>
            <cx:statistics quartileMethod="exclusive"/>
          </cx:layoutPr>
        </cx:series>
        <cx:series layoutId="boxWhisker" uniqueId="{7126538A-BD0C-4D57-8397-DD6CA295219D}">
          <cx:tx>
            <cx:txData>
              <cx:f>[BRIEF_parameters_changing_levelPyr_with_graphs.xlsx]Koef!$D$3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'Distance Match'!$C$4:$C$282</cx:f>
        <cx:lvl ptCount="279" formatCode="General">
          <cx:pt idx="0">59.474960327148402</cx:pt>
          <cx:pt idx="1">44.263889312744098</cx:pt>
          <cx:pt idx="2">58.508827209472699</cx:pt>
          <cx:pt idx="3">30.440458297729499</cx:pt>
          <cx:pt idx="4">61.132595062255902</cx:pt>
          <cx:pt idx="5">14.057544708251999</cx:pt>
          <cx:pt idx="6">59.4645805358887</cx:pt>
          <cx:pt idx="7">20.255262374877901</cx:pt>
          <cx:pt idx="8">58.141006469726598</cx:pt>
          <cx:pt idx="9">28.969535827636701</cx:pt>
          <cx:pt idx="10">59.0912055969238</cx:pt>
          <cx:pt idx="11">32.3132514953613</cx:pt>
          <cx:pt idx="12">58.587379455566399</cx:pt>
          <cx:pt idx="13">29.494737625122099</cx:pt>
          <cx:pt idx="14">61.2416801452637</cx:pt>
          <cx:pt idx="15">42.076087951660199</cx:pt>
          <cx:pt idx="16">57.905227661132798</cx:pt>
          <cx:pt idx="17">42.228336334228501</cx:pt>
          <cx:pt idx="18">58.488780975341797</cx:pt>
          <cx:pt idx="93">65.2611083984375</cx:pt>
          <cx:pt idx="94">52.4343452453613</cx:pt>
          <cx:pt idx="95">65.038887023925795</cx:pt>
          <cx:pt idx="96">31.572288513183601</cx:pt>
          <cx:pt idx="97">79.007095336914105</cx:pt>
          <cx:pt idx="98">8.9684686660766602</cx:pt>
          <cx:pt idx="99">62.737144470214801</cx:pt>
          <cx:pt idx="100">12.6589860916138</cx:pt>
          <cx:pt idx="101">61.191009521484403</cx:pt>
          <cx:pt idx="102">43.561576843261697</cx:pt>
          <cx:pt idx="103">64.666664123535199</cx:pt>
          <cx:pt idx="104">43.331634521484403</cx:pt>
          <cx:pt idx="105">65.0928955078125</cx:pt>
          <cx:pt idx="106">41.984771728515597</cx:pt>
          <cx:pt idx="107">69.932518005371094</cx:pt>
          <cx:pt idx="108">51.177665710449197</cx:pt>
          <cx:pt idx="109">63.922653198242202</cx:pt>
          <cx:pt idx="110">49.5</cx:pt>
          <cx:pt idx="111">61.366664886474602</cx:pt>
          <cx:pt idx="186">93.157897949218807</cx:pt>
          <cx:pt idx="187">75.571426391601605</cx:pt>
          <cx:pt idx="188">91.809524536132798</cx:pt>
          <cx:pt idx="189">55.650001525878899</cx:pt>
          <cx:pt idx="190">135.5</cx:pt>
          <cx:pt idx="191">5.7931032180786097</cx:pt>
          <cx:pt idx="192">90.300003051757798</cx:pt>
          <cx:pt idx="193">7.9200000762939498</cx:pt>
          <cx:pt idx="194">83.722221374511705</cx:pt>
          <cx:pt idx="195">60</cx:pt>
          <cx:pt idx="196">90</cx:pt>
          <cx:pt idx="197">76.199996948242202</cx:pt>
          <cx:pt idx="198">78.588233947753906</cx:pt>
          <cx:pt idx="199">69.809524536132798</cx:pt>
          <cx:pt idx="200">107.58823394775401</cx:pt>
          <cx:pt idx="201">68.947364807128906</cx:pt>
          <cx:pt idx="202">86.099998474121094</cx:pt>
          <cx:pt idx="203">79.400001525878906</cx:pt>
          <cx:pt idx="204">91.099998474121094</cx:pt>
        </cx:lvl>
      </cx:numDim>
    </cx:data>
    <cx:data id="1">
      <cx:strDim type="cat">
        <cx:f>'Distance Match'!$B$4:$B$282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'Distance Match'!$D$4:$D$282</cx:f>
        <cx:lvl ptCount="279" formatCode="General">
          <cx:pt idx="0">100.294242858887</cx:pt>
          <cx:pt idx="1">93.924140930175795</cx:pt>
          <cx:pt idx="2">100.717529296875</cx:pt>
          <cx:pt idx="3">97.770835876464801</cx:pt>
          <cx:pt idx="4">100.68601989746099</cx:pt>
          <cx:pt idx="5">99.674308776855497</cx:pt>
          <cx:pt idx="6">101</cx:pt>
          <cx:pt idx="7">95.592704772949205</cx:pt>
          <cx:pt idx="8">99.995750427246094</cx:pt>
          <cx:pt idx="9">100.61711883544901</cx:pt>
          <cx:pt idx="10">100.052299499512</cx:pt>
          <cx:pt idx="11">100.12946319580099</cx:pt>
          <cx:pt idx="12">99.504219055175795</cx:pt>
          <cx:pt idx="13">96.661933898925795</cx:pt>
          <cx:pt idx="14">100.870491027832</cx:pt>
          <cx:pt idx="15">100.21809387207</cx:pt>
          <cx:pt idx="16">100.43841552734401</cx:pt>
          <cx:pt idx="17">94.647239685058594</cx:pt>
          <cx:pt idx="18">99.404960632324205</cx:pt>
          <cx:pt idx="19">99.494148254394503</cx:pt>
          <cx:pt idx="20">105.754425048828</cx:pt>
          <cx:pt idx="21">102.66153717041</cx:pt>
          <cx:pt idx="22">109.70481872558599</cx:pt>
          <cx:pt idx="23">107.27500152587901</cx:pt>
          <cx:pt idx="24">106.958450317383</cx:pt>
          <cx:pt idx="25">106.76685333252</cx:pt>
          <cx:pt idx="26">105.925498962402</cx:pt>
          <cx:pt idx="27">107.36516571044901</cx:pt>
          <cx:pt idx="28">107.974647521973</cx:pt>
          <cx:pt idx="29">107.518836975098</cx:pt>
          <cx:pt idx="30">109.76779937744099</cx:pt>
          <cx:pt idx="31">96.145698547363295</cx:pt>
          <cx:pt idx="32">99.002593994140597</cx:pt>
          <cx:pt idx="33">112.930694580078</cx:pt>
          <cx:pt idx="34">113.015464782715</cx:pt>
          <cx:pt idx="35">113.247421264648</cx:pt>
          <cx:pt idx="36">111.875</cx:pt>
          <cx:pt idx="37">113.27093505859401</cx:pt>
          <cx:pt idx="38">113.43939208984401</cx:pt>
          <cx:pt idx="39">112.341835021973</cx:pt>
          <cx:pt idx="40">113.046394348145</cx:pt>
          <cx:pt idx="41">113.54922485351599</cx:pt>
          <cx:pt idx="42">112.449996948242</cx:pt>
          <cx:pt idx="43">102.350296020508</cx:pt>
          <cx:pt idx="44">102.495498657227</cx:pt>
          <cx:pt idx="45">103.704025268555</cx:pt>
          <cx:pt idx="46">103.32102203369099</cx:pt>
          <cx:pt idx="47">103.272987365723</cx:pt>
          <cx:pt idx="48">102.57183837890599</cx:pt>
          <cx:pt idx="49">102.237953186035</cx:pt>
          <cx:pt idx="50">103.19578552246099</cx:pt>
          <cx:pt idx="51">102.47747802734401</cx:pt>
          <cx:pt idx="52">103.546829223633</cx:pt>
          <cx:pt idx="53">106.374649047852</cx:pt>
          <cx:pt idx="54">105.237113952637</cx:pt>
          <cx:pt idx="55">105.47780609130901</cx:pt>
          <cx:pt idx="56">107.33078765869099</cx:pt>
          <cx:pt idx="57">105.986335754395</cx:pt>
          <cx:pt idx="58">106.491668701172</cx:pt>
          <cx:pt idx="59">105.47312164306599</cx:pt>
          <cx:pt idx="60">107.767013549805</cx:pt>
          <cx:pt idx="61">105.984535217285</cx:pt>
          <cx:pt idx="62">107.859008789063</cx:pt>
          <cx:pt idx="63">104.99411773681599</cx:pt>
          <cx:pt idx="64">106.52254486084</cx:pt>
          <cx:pt idx="65">104.42465972900401</cx:pt>
          <cx:pt idx="66">107.34871673584</cx:pt>
          <cx:pt idx="67">106.067413330078</cx:pt>
          <cx:pt idx="68">104.982139587402</cx:pt>
          <cx:pt idx="69">30.1728401184082</cx:pt>
          <cx:pt idx="70">59.636573791503899</cx:pt>
          <cx:pt idx="71">57.120689392089801</cx:pt>
          <cx:pt idx="72">60.651584625244098</cx:pt>
          <cx:pt idx="73">33.945377349853501</cx:pt>
          <cx:pt idx="74">60.7280883789063</cx:pt>
          <cx:pt idx="75">33.306724548339801</cx:pt>
          <cx:pt idx="76">60.448978424072301</cx:pt>
          <cx:pt idx="77">42.050956726074197</cx:pt>
          <cx:pt idx="78">59.638008117675803</cx:pt>
          <cx:pt idx="79">57.960784912109403</cx:pt>
          <cx:pt idx="80">60.673610687255902</cx:pt>
          <cx:pt idx="81">58.0074272155762</cx:pt>
          <cx:pt idx="82">59.946189880371101</cx:pt>
          <cx:pt idx="83">56.948177337646499</cx:pt>
          <cx:pt idx="84">60.376419067382798</cx:pt>
          <cx:pt idx="85">57.246627807617202</cx:pt>
          <cx:pt idx="86">60.1334838867188</cx:pt>
          <cx:pt idx="87">56.984554290771499</cx:pt>
          <cx:pt idx="88">59.583332061767599</cx:pt>
          <cx:pt idx="89">102.467079162598</cx:pt>
          <cx:pt idx="90">102.23858642578099</cx:pt>
          <cx:pt idx="91">103.784553527832</cx:pt>
          <cx:pt idx="92">103.24440002441401</cx:pt>
          <cx:pt idx="93">113.214874267578</cx:pt>
          <cx:pt idx="94">109.91892242431599</cx:pt>
          <cx:pt idx="95">108.469566345215</cx:pt>
          <cx:pt idx="96">116.494506835938</cx:pt>
          <cx:pt idx="97">113.41176605224599</cx:pt>
          <cx:pt idx="98">113.213676452637</cx:pt>
          <cx:pt idx="99">107.698272705078</cx:pt>
          <cx:pt idx="100">115.25</cx:pt>
          <cx:pt idx="101">110.42105102539099</cx:pt>
          <cx:pt idx="102">113.324783325195</cx:pt>
          <cx:pt idx="103">109.76271057128901</cx:pt>
          <cx:pt idx="104">113.608695983887</cx:pt>
          <cx:pt idx="105">110.495796203613</cx:pt>
          <cx:pt idx="106">116.90322875976599</cx:pt>
          <cx:pt idx="107">109.162391662598</cx:pt>
          <cx:pt idx="108">113.94871520996099</cx:pt>
          <cx:pt idx="109">108.686958312988</cx:pt>
          <cx:pt idx="110">113.655555725098</cx:pt>
          <cx:pt idx="111">110.24786376953099</cx:pt>
          <cx:pt idx="112">114.016952514648</cx:pt>
          <cx:pt idx="113">132.33912658691401</cx:pt>
          <cx:pt idx="114">124.933883666992</cx:pt>
          <cx:pt idx="115">142.05404663085901</cx:pt>
          <cx:pt idx="116">146.06849670410199</cx:pt>
          <cx:pt idx="117">147.30435180664099</cx:pt>
          <cx:pt idx="118">143</cx:pt>
          <cx:pt idx="119">140.75410461425801</cx:pt>
          <cx:pt idx="120">145.87837219238301</cx:pt>
          <cx:pt idx="121">145.72463989257801</cx:pt>
          <cx:pt idx="122">142.03076171875</cx:pt>
          <cx:pt idx="123">142.20547485351599</cx:pt>
          <cx:pt idx="124">142.81817626953099</cx:pt>
          <cx:pt idx="125">139.58518981933599</cx:pt>
          <cx:pt idx="126">158.88888549804699</cx:pt>
          <cx:pt idx="127">154.197189331055</cx:pt>
          <cx:pt idx="128">158.10000610351599</cx:pt>
          <cx:pt idx="129">154.41175842285199</cx:pt>
          <cx:pt idx="130">155.01370239257801</cx:pt>
          <cx:pt idx="131">157.20547485351599</cx:pt>
          <cx:pt idx="132">153.785720825195</cx:pt>
          <cx:pt idx="133">151.80000305175801</cx:pt>
          <cx:pt idx="134">151.91304016113301</cx:pt>
          <cx:pt idx="135">155.87324523925801</cx:pt>
          <cx:pt idx="136">129.39682006835901</cx:pt>
          <cx:pt idx="137">129.537185668945</cx:pt>
          <cx:pt idx="138">133.01612854003901</cx:pt>
          <cx:pt idx="139">129.77420043945301</cx:pt>
          <cx:pt idx="140">128.867263793945</cx:pt>
          <cx:pt idx="141">131.86178588867199</cx:pt>
          <cx:pt idx="142">131.34645080566401</cx:pt>
          <cx:pt idx="143">130.21487426757801</cx:pt>
          <cx:pt idx="144">131.3515625</cx:pt>
          <cx:pt idx="145">131.49606323242199</cx:pt>
          <cx:pt idx="146">126.260871887207</cx:pt>
          <cx:pt idx="147">123.405799865723</cx:pt>
          <cx:pt idx="148">125.38271331787099</cx:pt>
          <cx:pt idx="149">120.80281829834</cx:pt>
          <cx:pt idx="150">125.74285888671901</cx:pt>
          <cx:pt idx="151">126.782608032227</cx:pt>
          <cx:pt idx="152">122.83098602294901</cx:pt>
          <cx:pt idx="153">123.469696044922</cx:pt>
          <cx:pt idx="154">123.026664733887</cx:pt>
          <cx:pt idx="155">126.149253845215</cx:pt>
          <cx:pt idx="156">126.681159973145</cx:pt>
          <cx:pt idx="157">126.222221374512</cx:pt>
          <cx:pt idx="158">125.31428527832</cx:pt>
          <cx:pt idx="159">128.41667175293</cx:pt>
          <cx:pt idx="160">127.58571624755901</cx:pt>
          <cx:pt idx="161">125.28378295898401</cx:pt>
          <cx:pt idx="162">57.222221374511697</cx:pt>
          <cx:pt idx="163">60.597404479980497</cx:pt>
          <cx:pt idx="164">70.044944763183594</cx:pt>
          <cx:pt idx="165">59.253166198730497</cx:pt>
          <cx:pt idx="166">61.261539459228501</cx:pt>
          <cx:pt idx="167">61.455696105957003</cx:pt>
          <cx:pt idx="168">53.758064270019503</cx:pt>
          <cx:pt idx="169">60.025642395019503</cx:pt>
          <cx:pt idx="170">60.892307281494098</cx:pt>
          <cx:pt idx="171">59.822784423828097</cx:pt>
          <cx:pt idx="172">55.8059692382813</cx:pt>
          <cx:pt idx="173">58.109756469726598</cx:pt>
          <cx:pt idx="174">57.123077392578097</cx:pt>
          <cx:pt idx="175">59.443038940429702</cx:pt>
          <cx:pt idx="176">68.273811340332003</cx:pt>
          <cx:pt idx="177">61.098766326904297</cx:pt>
          <cx:pt idx="178">70.322219848632798</cx:pt>
          <cx:pt idx="179">56.705127716064503</cx:pt>
          <cx:pt idx="180">65.344825744628906</cx:pt>
          <cx:pt idx="181">58.759494781494098</cx:pt>
          <cx:pt idx="182">132.28225708007801</cx:pt>
          <cx:pt idx="183">134.84251403808599</cx:pt>
          <cx:pt idx="184">134.39393615722699</cx:pt>
          <cx:pt idx="185">134.86764526367199</cx:pt>
          <cx:pt idx="186">125.15789794921901</cx:pt>
          <cx:pt idx="187">140.45454406738301</cx:pt>
          <cx:pt idx="188">132.5</cx:pt>
          <cx:pt idx="189">150.30000305175801</cx:pt>
          <cx:pt idx="190">126.36842346191401</cx:pt>
          <cx:pt idx="191">125</cx:pt>
          <cx:pt idx="192">134.04762268066401</cx:pt>
          <cx:pt idx="193">142.39999389648401</cx:pt>
          <cx:pt idx="194">129.91304016113301</cx:pt>
          <cx:pt idx="195">122.277778625488</cx:pt>
          <cx:pt idx="196">129.69564819335901</cx:pt>
          <cx:pt idx="197">122.300003051758</cx:pt>
          <cx:pt idx="198">125.40908813476599</cx:pt>
          <cx:pt idx="199">161.75</cx:pt>
          <cx:pt idx="200">132</cx:pt>
          <cx:pt idx="201">124.90000152587901</cx:pt>
          <cx:pt idx="202">127.050003051758</cx:pt>
          <cx:pt idx="203">139</cx:pt>
          <cx:pt idx="204">129.09091186523401</cx:pt>
          <cx:pt idx="205">121.34999847412099</cx:pt>
          <cx:pt idx="206">142.77272033691401</cx:pt>
          <cx:pt idx="207">125.315788269043</cx:pt>
          <cx:pt idx="208">167.16667175293</cx:pt>
          <cx:pt idx="209">157</cx:pt>
          <cx:pt idx="210">169.15383911132801</cx:pt>
          <cx:pt idx="211">159.16667175293</cx:pt>
          <cx:pt idx="212">156.75</cx:pt>
          <cx:pt idx="213">155.18182373046901</cx:pt>
          <cx:pt idx="214">157.08332824707</cx:pt>
          <cx:pt idx="215">161.54545593261699</cx:pt>
          <cx:pt idx="216">169.16667175293</cx:pt>
          <cx:pt idx="217">154.25</cx:pt>
          <cx:pt idx="218">148.39131164550801</cx:pt>
          <cx:pt idx="219">169.15789794921901</cx:pt>
          <cx:pt idx="220">163.22222900390599</cx:pt>
          <cx:pt idx="221">163.88235473632801</cx:pt>
          <cx:pt idx="222">163.11764526367199</cx:pt>
          <cx:pt idx="223">166.44999694824199</cx:pt>
          <cx:pt idx="224">164.23529052734401</cx:pt>
          <cx:pt idx="225">173.10527038574199</cx:pt>
          <cx:pt idx="226">169.27777099609401</cx:pt>
          <cx:pt idx="227">167.22222900390599</cx:pt>
          <cx:pt idx="228">166.77777099609401</cx:pt>
          <cx:pt idx="229">168.36842346191401</cx:pt>
          <cx:pt idx="230">170.5</cx:pt>
          <cx:pt idx="231">167.17646789550801</cx:pt>
          <cx:pt idx="232">174.36842346191401</cx:pt>
          <cx:pt idx="233">168.69999694824199</cx:pt>
          <cx:pt idx="234">171.63157653808599</cx:pt>
          <cx:pt idx="235">170.94737243652301</cx:pt>
          <cx:pt idx="236">166.26315307617199</cx:pt>
          <cx:pt idx="237">170.05000305175801</cx:pt>
          <cx:pt idx="238">172.30000305175801</cx:pt>
          <cx:pt idx="239">114.944442749023</cx:pt>
          <cx:pt idx="240">119.94117736816401</cx:pt>
          <cx:pt idx="241">116.199996948242</cx:pt>
          <cx:pt idx="242">124</cx:pt>
          <cx:pt idx="243">115.333335876465</cx:pt>
          <cx:pt idx="244">117.357139587402</cx:pt>
          <cx:pt idx="245">114.333335876465</cx:pt>
          <cx:pt idx="246">108.21428680419901</cx:pt>
          <cx:pt idx="247">116.58823394775401</cx:pt>
          <cx:pt idx="248">122.571426391602</cx:pt>
          <cx:pt idx="249">123.35294342041</cx:pt>
          <cx:pt idx="250">111.642860412598</cx:pt>
          <cx:pt idx="251">105.533332824707</cx:pt>
          <cx:pt idx="252">120.41176605224599</cx:pt>
          <cx:pt idx="253">116.875</cx:pt>
          <cx:pt idx="254">113.25</cx:pt>
          <cx:pt idx="255">107.40000152587901</cx:pt>
          <cx:pt idx="256">140.75</cx:pt>
          <cx:pt idx="257">134.35714721679699</cx:pt>
          <cx:pt idx="258">135.08332824707</cx:pt>
          <cx:pt idx="259">107.59999847412099</cx:pt>
          <cx:pt idx="260">137.42857360839801</cx:pt>
          <cx:pt idx="261">107.40000152587901</cx:pt>
          <cx:pt idx="262">128.91667175293</cx:pt>
          <cx:pt idx="263">108.40000152587901</cx:pt>
          <cx:pt idx="264">135</cx:pt>
          <cx:pt idx="265">107</cx:pt>
          <cx:pt idx="266">129.08332824707</cx:pt>
          <cx:pt idx="267">105.199996948242</cx:pt>
          <cx:pt idx="268">134.91667175293</cx:pt>
          <cx:pt idx="269">131.75</cx:pt>
          <cx:pt idx="270">133.692306518555</cx:pt>
          <cx:pt idx="271">132.66667175293</cx:pt>
          <cx:pt idx="272">135.92857360839801</cx:pt>
          <cx:pt idx="273">134.57142639160199</cx:pt>
          <cx:pt idx="274">138.714279174805</cx:pt>
          <cx:pt idx="275">203.875</cx:pt>
          <cx:pt idx="276">198.60000610351599</cx:pt>
          <cx:pt idx="277">196.4375</cx:pt>
          <cx:pt idx="278">197.26666259765599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BRIEF na úrovni obrazové pyramidy, v které se body detekují </a:t>
            </a:r>
            <a:endParaRPr lang="en-US"/>
          </a:p>
        </cx:rich>
      </cx:tx>
    </cx:title>
    <cx:plotArea>
      <cx:plotAreaRegion>
        <cx:series layoutId="boxWhisker" uniqueId="{57595480-F51C-4508-96BF-C9FC58A39F70}">
          <cx:tx>
            <cx:txData>
              <cx:f>'Distance Match'!$C$3</cx:f>
              <cx:v>Testovací množina se shodnými obrazovkami</cx:v>
            </cx:txData>
          </cx:tx>
          <cx:dataId val="0"/>
          <cx:layoutPr>
            <cx:visibility meanLine="0" meanMarker="1" nonoutliers="0" outliers="1"/>
            <cx:statistics quartileMethod="exclusive"/>
          </cx:layoutPr>
        </cx:series>
        <cx:series layoutId="boxWhisker" uniqueId="{6332D8E8-0F11-42D0-A318-F30CFCD7496F}">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koef!$C$5:$C$190</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koef!$D$5:$D$190</cx:f>
        <cx:lvl ptCount="186" formatCode="General">
          <cx:pt idx="0">0.024</cx:pt>
          <cx:pt idx="1">0.078</cx:pt>
          <cx:pt idx="2">0.024</cx:pt>
          <cx:pt idx="3">0.19600000000000001</cx:pt>
          <cx:pt idx="4">0.002</cx:pt>
          <cx:pt idx="5">0.90600000000000003</cx:pt>
          <cx:pt idx="6">0.028000000000000001</cx:pt>
          <cx:pt idx="7">0.85799999999999998</cx:pt>
          <cx:pt idx="8">0.021999999999999999</cx:pt>
          <cx:pt idx="9">0.10199999999999999</cx:pt>
          <cx:pt idx="10">0.024</cx:pt>
          <cx:pt idx="11">0.087999999999999995</cx:pt>
          <cx:pt idx="12">0.024</cx:pt>
          <cx:pt idx="13">0.089999999999999997</cx:pt>
          <cx:pt idx="14">0.002</cx:pt>
          <cx:pt idx="15">0.073999999999999996</cx:pt>
          <cx:pt idx="16">0.02</cx:pt>
          <cx:pt idx="17">0.075999999999999998</cx:pt>
          <cx:pt idx="18">0.021999999999999999</cx:pt>
          <cx:pt idx="93">0.015533980582524301</cx:pt>
          <cx:pt idx="94">0.118446601941748</cx:pt>
          <cx:pt idx="95">0.021359223300970901</cx:pt>
          <cx:pt idx="96">0.26019417475728202</cx:pt>
          <cx:pt idx="97">0.00194174757281553</cx:pt>
          <cx:pt idx="98">0.89902912621359199</cx:pt>
          <cx:pt idx="99">0.0194174757281553</cx:pt>
          <cx:pt idx="100">0.84271844660194195</cx:pt>
          <cx:pt idx="101">0.0135922330097087</cx:pt>
          <cx:pt idx="102">0.12621359223301001</cx:pt>
          <cx:pt idx="103">0.017475728155339799</cx:pt>
          <cx:pt idx="104">0.13980582524271801</cx:pt>
          <cx:pt idx="105">0.017475728155339799</cx:pt>
          <cx:pt idx="106">0.128155339805825</cx:pt>
          <cx:pt idx="107">0.00194174757281553</cx:pt>
          <cx:pt idx="108">0.104854368932039</cx:pt>
          <cx:pt idx="109">0.015533980582524301</cx:pt>
          <cx:pt idx="110">0.11262135922330101</cx:pt>
          <cx:pt idx="111">0.017475728155339799</cx:pt>
        </cx:lvl>
      </cx:numDim>
    </cx:data>
    <cx:data id="1">
      <cx:strDim type="cat">
        <cx:f>koef!$C$5:$C$190</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koef!$E$5:$E$190</cx:f>
        <cx:lvl ptCount="186" formatCode="General">
          <cx:pt idx="0">0.0040000000000000001</cx:pt>
          <cx:pt idx="1">0.002</cx:pt>
          <cx:pt idx="2">0.002</cx:pt>
          <cx:pt idx="3">0.002</cx:pt>
          <cx:pt idx="4">0.002</cx:pt>
          <cx:pt idx="5">0.002</cx:pt>
          <cx:pt idx="6">0.002</cx:pt>
          <cx:pt idx="7">0.002</cx:pt>
          <cx:pt idx="8">0.0040000000000000001</cx:pt>
          <cx:pt idx="9">0</cx:pt>
          <cx:pt idx="10">0.002</cx:pt>
          <cx:pt idx="11">0</cx:pt>
          <cx:pt idx="12">0.002</cx:pt>
          <cx:pt idx="13">0.0040000000000000001</cx:pt>
          <cx:pt idx="14">0</cx:pt>
          <cx:pt idx="15">0.002</cx:pt>
          <cx:pt idx="16">0.002</cx:pt>
          <cx:pt idx="17">0</cx:pt>
          <cx:pt idx="18">0.002</cx:pt>
          <cx:pt idx="19">0</cx:pt>
          <cx:pt idx="20">0.0040000000000000001</cx:pt>
          <cx:pt idx="21">0</cx:pt>
          <cx:pt idx="22">0</cx:pt>
          <cx:pt idx="23">0.0040000000000000001</cx:pt>
          <cx:pt idx="24">0.0060000000000000001</cx:pt>
          <cx:pt idx="25">0</cx:pt>
          <cx:pt idx="26">0</cx:pt>
          <cx:pt idx="27">0.002</cx:pt>
          <cx:pt idx="28">0.002</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0.002</cx:pt>
          <cx:pt idx="55">0</cx:pt>
          <cx:pt idx="56">0</cx:pt>
          <cx:pt idx="57">0</cx:pt>
          <cx:pt idx="58">0</cx:pt>
          <cx:pt idx="59">0</cx:pt>
          <cx:pt idx="60">0.0060000000000000001</cx:pt>
          <cx:pt idx="61">0</cx:pt>
          <cx:pt idx="62">0</cx:pt>
          <cx:pt idx="63">0</cx:pt>
          <cx:pt idx="64">0.002</cx:pt>
          <cx:pt idx="65">0</cx:pt>
          <cx:pt idx="66">0</cx:pt>
          <cx:pt idx="67">0</cx:pt>
          <cx:pt idx="68">0.002</cx:pt>
          <cx:pt idx="69">0.20200000000000001</cx:pt>
          <cx:pt idx="70">0</cx:pt>
          <cx:pt idx="71">0.021999999999999999</cx:pt>
          <cx:pt idx="72">0</cx:pt>
          <cx:pt idx="73">0.19800000000000001</cx:pt>
          <cx:pt idx="74">0</cx:pt>
          <cx:pt idx="75">0.20000000000000001</cx:pt>
          <cx:pt idx="76">0.002</cx:pt>
          <cx:pt idx="77">0.17799999999999999</cx:pt>
          <cx:pt idx="78">0</cx:pt>
          <cx:pt idx="79">0.075999999999999998</cx:pt>
          <cx:pt idx="80">0</cx:pt>
          <cx:pt idx="81">0.078</cx:pt>
          <cx:pt idx="82">0</cx:pt>
          <cx:pt idx="83">0.02</cx:pt>
          <cx:pt idx="84">0.002</cx:pt>
          <cx:pt idx="85">0.024</cx:pt>
          <cx:pt idx="86">0</cx:pt>
          <cx:pt idx="87">0.021999999999999999</cx:pt>
          <cx:pt idx="88">0</cx:pt>
          <cx:pt idx="89">0</cx:pt>
          <cx:pt idx="90">0</cx:pt>
          <cx:pt idx="91">0</cx:pt>
          <cx:pt idx="92">0</cx:pt>
          <cx:pt idx="93">0.00194174757281553</cx:pt>
          <cx:pt idx="94">0</cx:pt>
          <cx:pt idx="95">0</cx:pt>
          <cx:pt idx="96">0</cx:pt>
          <cx:pt idx="97">0.00194174757281553</cx:pt>
          <cx:pt idx="98">0</cx:pt>
          <cx:pt idx="99">0.00388349514563107</cx:pt>
          <cx:pt idx="100">0</cx:pt>
          <cx:pt idx="101">0.00194174757281553</cx:pt>
          <cx:pt idx="102">0</cx:pt>
          <cx:pt idx="103">0.00194174757281553</cx:pt>
          <cx:pt idx="104">0</cx:pt>
          <cx:pt idx="105">0.00194174757281553</cx:pt>
          <cx:pt idx="106">0.00194174757281553</cx:pt>
          <cx:pt idx="107">0.00194174757281553</cx:pt>
          <cx:pt idx="108">0</cx:pt>
          <cx:pt idx="109">0</cx:pt>
          <cx:pt idx="110">0</cx:pt>
          <cx:pt idx="111">0</cx:pt>
          <cx:pt idx="112">0</cx:pt>
          <cx:pt idx="113">0</cx:pt>
          <cx:pt idx="114">0</cx:pt>
          <cx:pt idx="115">0</cx:pt>
          <cx:pt idx="116">0</cx:pt>
          <cx:pt idx="117">0.00388349514563107</cx:pt>
          <cx:pt idx="118">0</cx:pt>
          <cx:pt idx="119">0.00388349514563107</cx:pt>
          <cx:pt idx="120">0</cx:pt>
          <cx:pt idx="121">0.00194174757281553</cx:pt>
          <cx:pt idx="122">0</cx:pt>
          <cx:pt idx="123">0.00194174757281553</cx:pt>
          <cx:pt idx="124">0.00388349514563107</cx:pt>
          <cx:pt idx="125">0</cx:pt>
          <cx:pt idx="126">0</cx:pt>
          <cx:pt idx="127">0</cx:pt>
          <cx:pt idx="128">0</cx:pt>
          <cx:pt idx="129">0</cx:pt>
          <cx:pt idx="130">0</cx:pt>
          <cx:pt idx="131">0</cx:pt>
          <cx:pt idx="132">0</cx:pt>
          <cx:pt idx="133">0</cx:pt>
          <cx:pt idx="134">0</cx:pt>
          <cx:pt idx="135">0</cx:pt>
          <cx:pt idx="136">0</cx:pt>
          <cx:pt idx="137">0</cx:pt>
          <cx:pt idx="138">0.00194174757281553</cx:pt>
          <cx:pt idx="139">0.00194174757281553</cx:pt>
          <cx:pt idx="140">0</cx:pt>
          <cx:pt idx="141">0</cx:pt>
          <cx:pt idx="142">0</cx:pt>
          <cx:pt idx="143">0</cx:pt>
          <cx:pt idx="144">0</cx:pt>
          <cx:pt idx="145">0</cx:pt>
          <cx:pt idx="146">0</cx:pt>
          <cx:pt idx="147">0.00388349514563107</cx:pt>
          <cx:pt idx="148">0</cx:pt>
          <cx:pt idx="149">0.00194174757281553</cx:pt>
          <cx:pt idx="150">0</cx:pt>
          <cx:pt idx="151">0</cx:pt>
          <cx:pt idx="152">0</cx:pt>
          <cx:pt idx="153">0.00194174757281553</cx:pt>
          <cx:pt idx="154">0</cx:pt>
          <cx:pt idx="155">0</cx:pt>
          <cx:pt idx="156">0.00194174757281553</cx:pt>
          <cx:pt idx="157">0</cx:pt>
          <cx:pt idx="158">0</cx:pt>
          <cx:pt idx="159">0</cx:pt>
          <cx:pt idx="160">0</cx:pt>
          <cx:pt idx="161">0.00194174757281553</cx:pt>
          <cx:pt idx="162">0.25436893203883498</cx:pt>
          <cx:pt idx="163">0</cx:pt>
          <cx:pt idx="164">0.034951456310679599</cx:pt>
          <cx:pt idx="165">0</cx:pt>
          <cx:pt idx="166">0.24660194174757299</cx:pt>
          <cx:pt idx="167">0</cx:pt>
          <cx:pt idx="168">0.23883495145631101</cx:pt>
          <cx:pt idx="169">0</cx:pt>
          <cx:pt idx="170">0.21941747572815501</cx:pt>
          <cx:pt idx="171">0.00194174757281553</cx:pt>
          <cx:pt idx="172">0.099029126213592195</cx:pt>
          <cx:pt idx="173">0</cx:pt>
          <cx:pt idx="174">0.100970873786408</cx:pt>
          <cx:pt idx="175">0</cx:pt>
          <cx:pt idx="176">0.029126213592233</cx:pt>
          <cx:pt idx="177">0</cx:pt>
          <cx:pt idx="178">0.025242718446601899</cx:pt>
          <cx:pt idx="179">0</cx:pt>
          <cx:pt idx="180">0.038834951456310697</cx:pt>
          <cx:pt idx="181">0</cx:pt>
          <cx:pt idx="182">0.00194174757281553</cx:pt>
          <cx:pt idx="183">0.00194174757281553</cx:pt>
          <cx:pt idx="184">0.00194174757281553</cx:pt>
          <cx:pt idx="185">0.00194174757281553</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na na </a:t>
            </a:r>
            <a:r>
              <a:rPr lang="en-US" sz="1400" b="0" i="0" u="none" strike="noStrike" baseline="0">
                <a:solidFill>
                  <a:sysClr val="windowText" lastClr="000000">
                    <a:lumMod val="65000"/>
                    <a:lumOff val="35000"/>
                  </a:sysClr>
                </a:solidFill>
                <a:effectLst/>
                <a:latin typeface="Calibri" panose="020F0502020204030204"/>
              </a:rPr>
              <a:t>zp</a:t>
            </a:r>
            <a:r>
              <a:rPr lang="cs-CZ" sz="1400" b="0" i="0" u="none" strike="noStrike" baseline="0">
                <a:solidFill>
                  <a:sysClr val="windowText" lastClr="000000">
                    <a:lumMod val="65000"/>
                    <a:lumOff val="35000"/>
                  </a:sysClr>
                </a:solidFill>
                <a:effectLst/>
                <a:latin typeface="Calibri" panose="020F0502020204030204"/>
              </a:rPr>
              <a:t>ůsobu vybírání silných bodů zájmu</a:t>
            </a:r>
            <a:endParaRPr lang="en-US"/>
          </a:p>
        </cx:rich>
      </cx:tx>
    </cx:title>
    <cx:plotArea>
      <cx:plotAreaRegion>
        <cx:series layoutId="boxWhisker" uniqueId="{23ACA3A2-09B2-467E-A065-03BC49DABAA1}">
          <cx:tx>
            <cx:txData>
              <cx:f>koef!$D$4</cx:f>
              <cx:v>Testovací množina se shodnými obrazovkami</cx:v>
            </cx:txData>
          </cx:tx>
          <cx:dataId val="0"/>
          <cx:layoutPr>
            <cx:visibility meanLine="0" meanMarker="1" nonoutliers="0" outliers="1"/>
            <cx:statistics quartileMethod="exclusive"/>
          </cx:layoutPr>
        </cx:series>
        <cx:series layoutId="boxWhisker" uniqueId="{B29DA01E-BA88-4DFD-BEF0-18DF24C52D77}">
          <cx:tx>
            <cx:txData>
              <cx:f>koef!$E$4</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Match'!$C$3:$C$188</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'Distance Match'!$D$3:$D$188</cx:f>
        <cx:lvl ptCount="186" formatCode="General">
          <cx:pt idx="0">61.473911285400398</cx:pt>
          <cx:pt idx="1">58.122528076171903</cx:pt>
          <cx:pt idx="2">61.8008842468262</cx:pt>
          <cx:pt idx="3">52.751724243164098</cx:pt>
          <cx:pt idx="4">62.430557250976598</cx:pt>
          <cx:pt idx="5">20.5584106445313</cx:pt>
          <cx:pt idx="6">61.895652770996101</cx:pt>
          <cx:pt idx="7">26.075059890747099</cx:pt>
          <cx:pt idx="8">61.628318786621101</cx:pt>
          <cx:pt idx="9">54.851238250732401</cx:pt>
          <cx:pt idx="10">62.420833587646499</cx:pt>
          <cx:pt idx="11">56.845848083496101</cx:pt>
          <cx:pt idx="12">61.662223815917997</cx:pt>
          <cx:pt idx="13">57.215141296386697</cx:pt>
          <cx:pt idx="14">62.477272033691399</cx:pt>
          <cx:pt idx="15">58.532520294189503</cx:pt>
          <cx:pt idx="16">62.121212005615199</cx:pt>
          <cx:pt idx="17">58.173553466796903</cx:pt>
          <cx:pt idx="18">61.895195007324197</cx:pt>
          <cx:pt idx="93">62.688594818115199</cx:pt>
          <cx:pt idx="94">56.657794952392599</cx:pt>
          <cx:pt idx="95">62.246860504150398</cx:pt>
          <cx:pt idx="96">46.850994110107401</cx:pt>
          <cx:pt idx="97">62.626609802246101</cx:pt>
          <cx:pt idx="98">20.651685714721701</cx:pt>
          <cx:pt idx="99">63.513832092285199</cx:pt>
          <cx:pt idx="100">26.447059631347699</cx:pt>
          <cx:pt idx="101">62.399158477783203</cx:pt>
          <cx:pt idx="102">53.324325561523402</cx:pt>
          <cx:pt idx="103">62.794761657714801</cx:pt>
          <cx:pt idx="104">53.039215087890597</cx:pt>
          <cx:pt idx="105">63.036735534667997</cx:pt>
          <cx:pt idx="106">54.127490997314503</cx:pt>
          <cx:pt idx="107">64.504386901855497</cx:pt>
          <cx:pt idx="108">57.541984558105497</cx:pt>
          <cx:pt idx="109">62.8410034179688</cx:pt>
          <cx:pt idx="110">55.789882659912102</cx:pt>
          <cx:pt idx="111">62.970832824707003</cx:pt>
        </cx:lvl>
      </cx:numDim>
    </cx:data>
    <cx:data id="1">
      <cx:strDim type="cat">
        <cx:f>'Distance Match'!$C$3:$C$188</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'Distance Match'!$E$3:$E$188</cx:f>
        <cx:lvl ptCount="186" formatCode="General">
          <cx:pt idx="0">70.791488647460895</cx:pt>
          <cx:pt idx="1">62.5854682922363</cx:pt>
          <cx:pt idx="2">70.392066955566406</cx:pt>
          <cx:pt idx="3">63.510372161865199</cx:pt>
          <cx:pt idx="4">70.209609985351605</cx:pt>
          <cx:pt idx="5">65.992218017578097</cx:pt>
          <cx:pt idx="6">69.449783325195298</cx:pt>
          <cx:pt idx="7">62.917747497558601</cx:pt>
          <cx:pt idx="8">70.143463134765597</cx:pt>
          <cx:pt idx="9">66.138458251953097</cx:pt>
          <cx:pt idx="10">70.216667175292997</cx:pt>
          <cx:pt idx="11">66.898551940917997</cx:pt>
          <cx:pt idx="12">70.163864135742202</cx:pt>
          <cx:pt idx="13">62.324893951416001</cx:pt>
          <cx:pt idx="14">70.082611083984403</cx:pt>
          <cx:pt idx="15">66.603706359863295</cx:pt>
          <cx:pt idx="16">70.393302917480497</cx:pt>
          <cx:pt idx="17">63.470832824707003</cx:pt>
          <cx:pt idx="18">69.728446960449205</cx:pt>
          <cx:pt idx="19">66.837638854980497</cx:pt>
          <cx:pt idx="20">68.890830993652301</cx:pt>
          <cx:pt idx="21">64.148757934570298</cx:pt>
          <cx:pt idx="22">68.834098815917997</cx:pt>
          <cx:pt idx="23">68.253524780273395</cx:pt>
          <cx:pt idx="24">68.895454406738295</cx:pt>
          <cx:pt idx="25">68.831855773925795</cx:pt>
          <cx:pt idx="26">69.460868835449205</cx:pt>
          <cx:pt idx="27">69.611114501953097</cx:pt>
          <cx:pt idx="28">69.34375</cx:pt>
          <cx:pt idx="29">69.222221374511705</cx:pt>
          <cx:pt idx="30">68.879463195800795</cx:pt>
          <cx:pt idx="31">68.011856079101605</cx:pt>
          <cx:pt idx="32">66.579437255859403</cx:pt>
          <cx:pt idx="33">63.483871459960902</cx:pt>
          <cx:pt idx="34">63.811882019042997</cx:pt>
          <cx:pt idx="35">63.351062774658203</cx:pt>
          <cx:pt idx="36">63.848957061767599</cx:pt>
          <cx:pt idx="37">63.979381561279297</cx:pt>
          <cx:pt idx="38">63.962566375732401</cx:pt>
          <cx:pt idx="39">64.074623107910199</cx:pt>
          <cx:pt idx="40">63.525508880615199</cx:pt>
          <cx:pt idx="41">63.549999237060497</cx:pt>
          <cx:pt idx="42">63.4157905578613</cx:pt>
          <cx:pt idx="43">66.868728637695298</cx:pt>
          <cx:pt idx="44">66.448410034179702</cx:pt>
          <cx:pt idx="45">67.073471069335895</cx:pt>
          <cx:pt idx="46">66.752990722656307</cx:pt>
          <cx:pt idx="47">67.063240051269503</cx:pt>
          <cx:pt idx="48">66.336067199707003</cx:pt>
          <cx:pt idx="49">66.366142272949205</cx:pt>
          <cx:pt idx="50">66.474311828613295</cx:pt>
          <cx:pt idx="51">66.284049987792997</cx:pt>
          <cx:pt idx="52">66.630348205566406</cx:pt>
          <cx:pt idx="53">70.295722961425795</cx:pt>
          <cx:pt idx="54">71.505744934082003</cx:pt>
          <cx:pt idx="55">70.278434753417997</cx:pt>
          <cx:pt idx="56">72.228569030761705</cx:pt>
          <cx:pt idx="57">70.203849792480497</cx:pt>
          <cx:pt idx="58">70.469696044921903</cx:pt>
          <cx:pt idx="59">70.743293762207003</cx:pt>
          <cx:pt idx="60">71.037193298339801</cx:pt>
          <cx:pt idx="61">70.167327880859403</cx:pt>
          <cx:pt idx="62">69.706825256347699</cx:pt>
          <cx:pt idx="63">71.108528137207003</cx:pt>
          <cx:pt idx="64">70.325202941894503</cx:pt>
          <cx:pt idx="65">70.6171875</cx:pt>
          <cx:pt idx="66">69.706611633300795</cx:pt>
          <cx:pt idx="67">70.143409729003906</cx:pt>
          <cx:pt idx="68">70.103996276855497</cx:pt>
          <cx:pt idx="69">45.301959991455099</cx:pt>
          <cx:pt idx="70">57.635555267333999</cx:pt>
          <cx:pt idx="71">58.200836181640597</cx:pt>
          <cx:pt idx="72">58.493450164794901</cx:pt>
          <cx:pt idx="73">47.346153259277301</cx:pt>
          <cx:pt idx="74">58.685588836669901</cx:pt>
          <cx:pt idx="75">47.788459777832003</cx:pt>
          <cx:pt idx="76">57.371040344238303</cx:pt>
          <cx:pt idx="77">51.059055328369098</cx:pt>
          <cx:pt idx="78">58.150444030761697</cx:pt>
          <cx:pt idx="79">59.295082092285199</cx:pt>
          <cx:pt idx="80">57.331859588622997</cx:pt>
          <cx:pt idx="81">58.889381408691399</cx:pt>
          <cx:pt idx="82">57.821102142333999</cx:pt>
          <cx:pt idx="83">58.412017822265597</cx:pt>
          <cx:pt idx="84">57.1181831359863</cx:pt>
          <cx:pt idx="85">58.1441040039063</cx:pt>
          <cx:pt idx="86">58.163791656494098</cx:pt>
          <cx:pt idx="87">57.333332061767599</cx:pt>
          <cx:pt idx="88">57.091743469238303</cx:pt>
          <cx:pt idx="89">74.995368957519503</cx:pt>
          <cx:pt idx="90">74.638389587402301</cx:pt>
          <cx:pt idx="91">74.221153259277301</cx:pt>
          <cx:pt idx="92">75.066368103027301</cx:pt>
          <cx:pt idx="93">68.523078918457003</cx:pt>
          <cx:pt idx="94">64.2899169921875</cx:pt>
          <cx:pt idx="95">69.050003051757798</cx:pt>
          <cx:pt idx="96">64.821578979492202</cx:pt>
          <cx:pt idx="97">68.367424011230497</cx:pt>
          <cx:pt idx="98">65.799285888671903</cx:pt>
          <cx:pt idx="99">68.782257080078097</cx:pt>
          <cx:pt idx="100">64.433334350585895</cx:pt>
          <cx:pt idx="101">68.948410034179702</cx:pt>
          <cx:pt idx="102">66.278984069824205</cx:pt>
          <cx:pt idx="103">68.591835021972699</cx:pt>
          <cx:pt idx="104">66.689781188964801</cx:pt>
          <cx:pt idx="105">69.509956359863295</cx:pt>
          <cx:pt idx="106">65.160781860351605</cx:pt>
          <cx:pt idx="107">68.932807922363295</cx:pt>
          <cx:pt idx="108">66.575538635253906</cx:pt>
          <cx:pt idx="109">68.734375</cx:pt>
          <cx:pt idx="110">65.559524536132798</cx:pt>
          <cx:pt idx="111">69.2603759765625</cx:pt>
          <cx:pt idx="112">66.992645263671903</cx:pt>
          <cx:pt idx="113">68.487396240234403</cx:pt>
          <cx:pt idx="114">64.174087524414105</cx:pt>
          <cx:pt idx="115">68.594375610351605</cx:pt>
          <cx:pt idx="116">69.649787902832003</cx:pt>
          <cx:pt idx="117">68.845497131347699</cx:pt>
          <cx:pt idx="118">68.75</cx:pt>
          <cx:pt idx="119">69.129554748535199</cx:pt>
          <cx:pt idx="120">69.427352905273395</cx:pt>
          <cx:pt idx="121">69.057144165039105</cx:pt>
          <cx:pt idx="122">68.670783996582003</cx:pt>
          <cx:pt idx="123">68.468620300292997</cx:pt>
          <cx:pt idx="124">68.801559448242202</cx:pt>
          <cx:pt idx="125">67.469825744628906</cx:pt>
          <cx:pt idx="126">64.957145690917997</cx:pt>
          <cx:pt idx="127">63.979488372802699</cx:pt>
          <cx:pt idx="128">65.50244140625</cx:pt>
          <cx:pt idx="129">65.309997558593807</cx:pt>
          <cx:pt idx="130">64.934013366699205</cx:pt>
          <cx:pt idx="131">64.5797119140625</cx:pt>
          <cx:pt idx="132">64.729469299316406</cx:pt>
          <cx:pt idx="133">64.135681152343807</cx:pt>
          <cx:pt idx="134">64.441749572753906</cx:pt>
          <cx:pt idx="135">64.270935058593807</cx:pt>
          <cx:pt idx="136">67.035713195800795</cx:pt>
          <cx:pt idx="137">67.534133911132798</cx:pt>
          <cx:pt idx="138">66.310203552246094</cx:pt>
          <cx:pt idx="139">67.457145690917997</cx:pt>
          <cx:pt idx="140">66.867469787597699</cx:pt>
          <cx:pt idx="141">67.205535888671903</cx:pt>
          <cx:pt idx="142">67.478431701660199</cx:pt>
          <cx:pt idx="143">66.922134399414105</cx:pt>
          <cx:pt idx="144">67.248001098632798</cx:pt>
          <cx:pt idx="145">66.983741760253906</cx:pt>
          <cx:pt idx="146">70.567855834960895</cx:pt>
          <cx:pt idx="147">70.513107299804702</cx:pt>
          <cx:pt idx="148">69.578575134277301</cx:pt>
          <cx:pt idx="149">71.211158752441406</cx:pt>
          <cx:pt idx="150">68.738807678222699</cx:pt>
          <cx:pt idx="151">70.438163757324205</cx:pt>
          <cx:pt idx="152">70.783393859863295</cx:pt>
          <cx:pt idx="153">70.0933837890625</cx:pt>
          <cx:pt idx="154">69.278625488281307</cx:pt>
          <cx:pt idx="155">69.567047119140597</cx:pt>
          <cx:pt idx="156">70.916664123535199</cx:pt>
          <cx:pt idx="157">70.003814697265597</cx:pt>
          <cx:pt idx="158">70.322341918945298</cx:pt>
          <cx:pt idx="159">68.890625</cx:pt>
          <cx:pt idx="160">70.029411315917997</cx:pt>
          <cx:pt idx="161">69.924530029296903</cx:pt>
          <cx:pt idx="162">41.937061309814503</cx:pt>
          <cx:pt idx="163">59.271110534667997</cx:pt>
          <cx:pt idx="164">59.257938385009801</cx:pt>
          <cx:pt idx="165">59.506912231445298</cx:pt>
          <cx:pt idx="166">45.965278625488303</cx:pt>
          <cx:pt idx="167">59.660793304443402</cx:pt>
          <cx:pt idx="168">46.566902160644503</cx:pt>
          <cx:pt idx="169">59.590309143066399</cx:pt>
          <cx:pt idx="170">50.982757568359403</cx:pt>
          <cx:pt idx="171">59.363636016845703</cx:pt>
          <cx:pt idx="172">61.193798065185497</cx:pt>
          <cx:pt idx="173">58.642200469970703</cx:pt>
          <cx:pt idx="174">60.9453125</cx:pt>
          <cx:pt idx="175">59.797355651855497</cx:pt>
          <cx:pt idx="176">59.232933044433601</cx:pt>
          <cx:pt idx="177">58.472972869872997</cx:pt>
          <cx:pt idx="178">59.151638031005902</cx:pt>
          <cx:pt idx="179">59.423961639404297</cx:pt>
          <cx:pt idx="180">59</cx:pt>
          <cx:pt idx="181">58.719627380371101</cx:pt>
          <cx:pt idx="182">73.100875854492202</cx:pt>
          <cx:pt idx="183">73.0977783203125</cx:pt>
          <cx:pt idx="184">72.835617065429702</cx:pt>
          <cx:pt idx="185">72.934494018554702</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a:t>
            </a:r>
            <a:r>
              <a:rPr lang="en-US" sz="1400" b="0" i="0" u="none" strike="noStrike" baseline="0">
                <a:solidFill>
                  <a:sysClr val="windowText" lastClr="000000">
                    <a:lumMod val="65000"/>
                    <a:lumOff val="35000"/>
                  </a:sysClr>
                </a:solidFill>
                <a:effectLst/>
                <a:latin typeface="Calibri" panose="020F0502020204030204"/>
              </a:rPr>
              <a:t>zp</a:t>
            </a:r>
            <a:r>
              <a:rPr lang="cs-CZ" sz="1400" b="0" i="0" u="none" strike="noStrike" baseline="0">
                <a:solidFill>
                  <a:sysClr val="windowText" lastClr="000000">
                    <a:lumMod val="65000"/>
                    <a:lumOff val="35000"/>
                  </a:sysClr>
                </a:solidFill>
                <a:effectLst/>
                <a:latin typeface="Calibri" panose="020F0502020204030204"/>
              </a:rPr>
              <a:t>ůsobu vybírání silných bodů zájmu</a:t>
            </a:r>
            <a:endParaRPr lang="en-US"/>
          </a:p>
        </cx:rich>
      </cx:tx>
    </cx:title>
    <cx:plotArea>
      <cx:plotAreaRegion>
        <cx:series layoutId="boxWhisker" uniqueId="{296D1CFC-9286-4DD0-BF31-001A1BFAFA1E}">
          <cx:tx>
            <cx:txData>
              <cx:f>'Distance Match'!$D$2</cx:f>
              <cx:v>Testovací množina se shodnými obrazovkami</cx:v>
            </cx:txData>
          </cx:tx>
          <cx:dataId val="0"/>
          <cx:layoutPr>
            <cx:visibility meanLine="0" meanMarker="1" nonoutliers="0" outliers="1"/>
            <cx:statistics quartileMethod="exclusive"/>
          </cx:layoutPr>
        </cx:series>
        <cx:series layoutId="boxWhisker" uniqueId="{890A1C04-F8EC-4FB8-A270-0F74A9D7C660}">
          <cx:tx>
            <cx:txData>
              <cx:f>'Distance Match'!$E$2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[BRISK_changing_parameters_thresh.xlsx]Koef!$C$4:$C$1305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[BRISK_changing_parameters_thresh.xlsx]Koef!$D$4:$D$1305</cx:f>
        <cx:lvl ptCount="1302" formatCode="General">
          <cx:pt idx="0">0.0327706057596822</cx:pt>
          <cx:pt idx="1">0.13008937437934501</cx:pt>
          <cx:pt idx="2">0.0258192651439921</cx:pt>
          <cx:pt idx="3">0.213505461767627</cx:pt>
          <cx:pt idx="4">0.024826216484607699</cx:pt>
          <cx:pt idx="5">0.34458788480635499</cx:pt>
          <cx:pt idx="6">0.029791459781529299</cx:pt>
          <cx:pt idx="7">0.27110228401191699</cx:pt>
          <cx:pt idx="8">0.0198609731876862</cx:pt>
          <cx:pt idx="9">0.23336643495531301</cx:pt>
          <cx:pt idx="10">0.033763654419066501</cx:pt>
          <cx:pt idx="11">0.21946375372393201</cx:pt>
          <cx:pt idx="12">0.0258192651439921</cx:pt>
          <cx:pt idx="13">0.23237338629592799</cx:pt>
          <cx:pt idx="14">0.034756703078450801</cx:pt>
          <cx:pt idx="15">0.13902681231380301</cx:pt>
          <cx:pt idx="16">0.024826216484607699</cx:pt>
          <cx:pt idx="17">0.14101290963257199</cx:pt>
          <cx:pt idx="18">0.021847070506454801</cx:pt>
          <cx:pt idx="93">0.059479553903345701</cx:pt>
          <cx:pt idx="94">0.18773234200743499</cx:pt>
          <cx:pt idx="95">0.044609665427509299</cx:pt>
          <cx:pt idx="96">0.30669144981412599</cx:pt>
          <cx:pt idx="97">0.044609665427509299</cx:pt>
          <cx:pt idx="98">0.53345724907063197</cx:pt>
          <cx:pt idx="99">0.052044609665427503</cx:pt>
          <cx:pt idx="100">0.41263940520446102</cx:pt>
          <cx:pt idx="101">0.0315985130111524</cx:pt>
          <cx:pt idx="102">0.33271375464684</cx:pt>
          <cx:pt idx="103">0.052044609665427503</cx:pt>
          <cx:pt idx="104">0.30669144981412599</cx:pt>
          <cx:pt idx="105">0.044609665427509299</cx:pt>
          <cx:pt idx="106">0.33828996282527901</cx:pt>
          <cx:pt idx="107">0.0631970260223048</cx:pt>
          <cx:pt idx="108">0.204460966542751</cx:pt>
          <cx:pt idx="109">0.042750929368029697</cx:pt>
          <cx:pt idx="110">0.19330855018587401</cx:pt>
          <cx:pt idx="111">0.029739776951672899</cx:pt>
          <cx:pt idx="186">0.064676616915422896</cx:pt>
          <cx:pt idx="187">0.20895522388059701</cx:pt>
          <cx:pt idx="188">0.054726368159204002</cx:pt>
          <cx:pt idx="189">0.34079601990049802</cx:pt>
          <cx:pt idx="190">0.049751243781094502</cx:pt>
          <cx:pt idx="191">0.60199004975124404</cx:pt>
          <cx:pt idx="192">0.057213930348258703</cx:pt>
          <cx:pt idx="193">0.49502487562189101</cx:pt>
          <cx:pt idx="194">0.037313432835820899</cx:pt>
          <cx:pt idx="195">0.35820895522388102</cx:pt>
          <cx:pt idx="196">0.064676616915422896</cx:pt>
          <cx:pt idx="197">0.345771144278607</cx:pt>
          <cx:pt idx="198">0.0522388059701493</cx:pt>
          <cx:pt idx="199">0.39054726368159198</cx:pt>
          <cx:pt idx="200">0.077114427860696499</cx:pt>
          <cx:pt idx="201">0.238805970149254</cx:pt>
          <cx:pt idx="202">0.0447761194029851</cx:pt>
          <cx:pt idx="203">0.21393034825870599</cx:pt>
          <cx:pt idx="204">0.0398009950248756</cx:pt>
          <cx:pt idx="279">0.067605633802816895</cx:pt>
          <cx:pt idx="280">0.22816901408450699</cx:pt>
          <cx:pt idx="281">0.047887323943661998</cx:pt>
          <cx:pt idx="282">0.374647887323944</cx:pt>
          <cx:pt idx="283">0.0563380281690141</cx:pt>
          <cx:pt idx="284">0.63661971830985897</cx:pt>
          <cx:pt idx="285">0.0563380281690141</cx:pt>
          <cx:pt idx="286">0.52957746478873202</cx:pt>
          <cx:pt idx="287">0.033802816901408399</cx:pt>
          <cx:pt idx="288">0.38591549295774602</cx:pt>
          <cx:pt idx="289">0.0591549295774648</cx:pt>
          <cx:pt idx="290">0.36338028169014103</cx:pt>
          <cx:pt idx="291">0.050704225352112699</cx:pt>
          <cx:pt idx="292">0.40000000000000002</cx:pt>
          <cx:pt idx="293">0.067605633802816895</cx:pt>
          <cx:pt idx="294">0.245070422535211</cx:pt>
          <cx:pt idx="295">0.0563380281690141</cx:pt>
          <cx:pt idx="296">0.219718309859155</cx:pt>
          <cx:pt idx="297">0.042253521126760597</cx:pt>
          <cx:pt idx="372">0.063829787234042507</cx:pt>
          <cx:pt idx="373">0.240121580547112</cx:pt>
          <cx:pt idx="374">0.051671732522796401</cx:pt>
          <cx:pt idx="375">0.40425531914893598</cx:pt>
          <cx:pt idx="376">0.060790273556230998</cx:pt>
          <cx:pt idx="377">0.67781155015197603</cx:pt>
          <cx:pt idx="378">0.060790273556230998</cx:pt>
          <cx:pt idx="379">0.55015197568389096</cx:pt>
          <cx:pt idx="380">0.033434650455927001</cx:pt>
          <cx:pt idx="381">0.39513677811550202</cx:pt>
          <cx:pt idx="382">0.066869300911854099</cx:pt>
          <cx:pt idx="383">0.39513677811550202</cx:pt>
          <cx:pt idx="384">0.057750759878419503</cx:pt>
          <cx:pt idx="385">0.41641337386018201</cx:pt>
          <cx:pt idx="386">0.066869300911854099</cx:pt>
          <cx:pt idx="387">0.25531914893617003</cx:pt>
          <cx:pt idx="388">0.057750759878419503</cx:pt>
          <cx:pt idx="389">0.23404255319148901</cx:pt>
          <cx:pt idx="390">0.0455927051671733</cx:pt>
          <cx:pt idx="465">0.069841269841269801</cx:pt>
          <cx:pt idx="466">0.234920634920635</cx:pt>
          <cx:pt idx="467">0.047619047619047603</cx:pt>
          <cx:pt idx="468">0.40634920634920602</cx:pt>
          <cx:pt idx="469">0.060317460317460297</cx:pt>
          <cx:pt idx="470">0.682539682539683</cx:pt>
          <cx:pt idx="471">0.057142857142857099</cx:pt>
          <cx:pt idx="472">0.55238095238095197</cx:pt>
          <cx:pt idx="473">0.031746031746031703</cx:pt>
          <cx:pt idx="474">0.40634920634920602</cx:pt>
          <cx:pt idx="475">0.069841269841269801</cx:pt>
          <cx:pt idx="476">0.39047619047618998</cx:pt>
          <cx:pt idx="477">0.053968253968253999</cx:pt>
          <cx:pt idx="478">0.41269841269841301</cx:pt>
          <cx:pt idx="479">0.066666666666666693</cx:pt>
          <cx:pt idx="480">0.263492063492064</cx:pt>
          <cx:pt idx="481">0.053968253968253999</cx:pt>
          <cx:pt idx="482">0.241269841269841</cx:pt>
          <cx:pt idx="483">0.041269841269841297</cx:pt>
          <cx:pt idx="558">0.064935064935064901</cx:pt>
          <cx:pt idx="559">0.23051948051948101</cx:pt>
          <cx:pt idx="560">0.051948051948052</cx:pt>
          <cx:pt idx="561">0.39610389610389601</cx:pt>
          <cx:pt idx="562">0.058441558441558399</cx:pt>
          <cx:pt idx="563">0.67532467532467499</cx:pt>
          <cx:pt idx="564">0.061688311688311702</cx:pt>
          <cx:pt idx="565">0.56168831168831201</cx:pt>
          <cx:pt idx="566">0.025974025974026</cx:pt>
          <cx:pt idx="567">0.412337662337662</cx:pt>
          <cx:pt idx="568">0.0746753246753247</cx:pt>
          <cx:pt idx="569">0.37662337662337703</cx:pt>
          <cx:pt idx="570">0.045454545454545497</cx:pt>
          <cx:pt idx="571">0.39935064935064901</cx:pt>
          <cx:pt idx="572">0.064935064935064901</cx:pt>
          <cx:pt idx="573">0.26623376623376599</cx:pt>
          <cx:pt idx="574">0.055194805194805199</cx:pt>
          <cx:pt idx="575">0.243506493506494</cx:pt>
          <cx:pt idx="576">0.042207792207792201</cx:pt>
          <cx:pt idx="651">0.075601374570446703</cx:pt>
          <cx:pt idx="652">0.247422680412371</cx:pt>
          <cx:pt idx="653">0.0549828178694158</cx:pt>
          <cx:pt idx="654">0.41237113402061898</cx:pt>
          <cx:pt idx="655">0.0618556701030928</cx:pt>
          <cx:pt idx="656">0.69415807560137499</cx:pt>
          <cx:pt idx="657">0.068728522336769807</cx:pt>
          <cx:pt idx="658">0.56701030927835105</cx:pt>
          <cx:pt idx="659">0.0274914089347079</cx:pt>
          <cx:pt idx="660">0.42955326460481102</cx:pt>
          <cx:pt idx="661">0.068728522336769807</cx:pt>
          <cx:pt idx="662">0.39518900343642599</cx:pt>
          <cx:pt idx="663">0.041237113402061903</cx:pt>
          <cx:pt idx="664">0.41237113402061898</cx:pt>
          <cx:pt idx="665">0.068728522336769807</cx:pt>
          <cx:pt idx="666">0.27835051546391798</cx:pt>
          <cx:pt idx="667">0.058419243986254303</cx:pt>
          <cx:pt idx="668">0.26116838487972499</cx:pt>
          <cx:pt idx="669">0.044673539518900303</cx:pt>
          <cx:pt idx="744">0.064285714285714293</cx:pt>
          <cx:pt idx="745">0.25</cx:pt>
          <cx:pt idx="746">0.057142857142857099</cx:pt>
          <cx:pt idx="747">0.41428571428571398</cx:pt>
          <cx:pt idx="748">0.064285714285714293</cx:pt>
          <cx:pt idx="749">0.69285714285714295</cx:pt>
          <cx:pt idx="750">0.0607142857142857</cx:pt>
          <cx:pt idx="751">0.57499999999999996</cx:pt>
          <cx:pt idx="752">0.035714285714285698</cx:pt>
          <cx:pt idx="753">0.435714285714286</cx:pt>
          <cx:pt idx="754">0.064285714285714293</cx:pt>
          <cx:pt idx="755">0.38928571428571401</cx:pt>
          <cx:pt idx="756">0.042857142857142899</cx:pt>
          <cx:pt idx="757">0.41428571428571398</cx:pt>
          <cx:pt idx="758">0.071428571428571397</cx:pt>
          <cx:pt idx="759">0.28214285714285697</cx:pt>
          <cx:pt idx="760">0.057142857142857099</cx:pt>
          <cx:pt idx="761">0.26428571428571401</cx:pt>
          <cx:pt idx="762">0.050000000000000003</cx:pt>
          <cx:pt idx="837">0.067669172932330796</cx:pt>
          <cx:pt idx="838">0.25939849624060202</cx:pt>
          <cx:pt idx="839">0.045112781954887202</cx:pt>
          <cx:pt idx="840">0.40225563909774398</cx:pt>
          <cx:pt idx="841">0.048872180451127803</cx:pt>
          <cx:pt idx="842">0.71804511278195504</cx:pt>
          <cx:pt idx="843">0.045112781954887202</cx:pt>
          <cx:pt idx="844">0.58646616541353402</cx:pt>
          <cx:pt idx="845">0.033834586466165398</cx:pt>
          <cx:pt idx="846">0.43609022556390997</cx:pt>
          <cx:pt idx="847">0.048872180451127803</cx:pt>
          <cx:pt idx="848">0.394736842105263</cx:pt>
          <cx:pt idx="849">0.037593984962405999</cx:pt>
          <cx:pt idx="850">0.42481203007518797</cx:pt>
          <cx:pt idx="851">0.052631578947368397</cx:pt>
          <cx:pt idx="852">0.29323308270676701</cx:pt>
          <cx:pt idx="853">0.052631578947368397</cx:pt>
          <cx:pt idx="854">0.27067669172932302</cx:pt>
          <cx:pt idx="855">0.045112781954887202</cx:pt>
          <cx:pt idx="930">0.0481927710843374</cx:pt>
          <cx:pt idx="931">0.22891566265060201</cx:pt>
          <cx:pt idx="932">0.0481927710843374</cx:pt>
          <cx:pt idx="933">0.40562248995983902</cx:pt>
          <cx:pt idx="934">0.0522088353413655</cx:pt>
          <cx:pt idx="935">0.70682730923694803</cx:pt>
          <cx:pt idx="936">0.036144578313252997</cx:pt>
          <cx:pt idx="937">0.582329317269076</cx:pt>
          <cx:pt idx="938">0.032128514056224897</cx:pt>
          <cx:pt idx="939">0.42971887550200799</cx:pt>
          <cx:pt idx="940">0.044176706827309203</cx:pt>
          <cx:pt idx="941">0.40160642570281102</cx:pt>
          <cx:pt idx="942">0.036144578313252997</cx:pt>
          <cx:pt idx="943">0.40562248995983902</cx:pt>
          <cx:pt idx="944">0.0522088353413655</cx:pt>
          <cx:pt idx="945">0.28514056224899598</cx:pt>
          <cx:pt idx="946">0.044176706827309203</cx:pt>
          <cx:pt idx="947">0.265060240963855</cx:pt>
          <cx:pt idx="948">0.044176706827309203</cx:pt>
          <cx:pt idx="1023">0.035398230088495602</cx:pt>
          <cx:pt idx="1024">0.23008849557522101</cx:pt>
          <cx:pt idx="1025">0.039823008849557501</cx:pt>
          <cx:pt idx="1026">0.38495575221238898</cx:pt>
          <cx:pt idx="1027">0.039823008849557501</cx:pt>
          <cx:pt idx="1028">0.712389380530973</cx:pt>
          <cx:pt idx="1029">0.026548672566371698</cx:pt>
          <cx:pt idx="1030">0.57522123893805299</cx:pt>
          <cx:pt idx="1031">0.026548672566371698</cx:pt>
          <cx:pt idx="1032">0.43805309734513298</cx:pt>
          <cx:pt idx="1033">0.035398230088495602</cx:pt>
          <cx:pt idx="1034">0.393805309734513</cx:pt>
          <cx:pt idx="1035">0.026548672566371698</cx:pt>
          <cx:pt idx="1036">0.41592920353982299</cx:pt>
          <cx:pt idx="1037">0.035398230088495602</cx:pt>
          <cx:pt idx="1038">0.27876106194690298</cx:pt>
          <cx:pt idx="1039">0.035398230088495602</cx:pt>
          <cx:pt idx="1040">0.25221238938053098</cx:pt>
          <cx:pt idx="1041">0.035398230088495602</cx:pt>
          <cx:pt idx="1116">0.038095238095238099</cx:pt>
          <cx:pt idx="1117">0.20476190476190501</cx:pt>
          <cx:pt idx="1118">0.023809523809523801</cx:pt>
          <cx:pt idx="1119">0.36666666666666697</cx:pt>
          <cx:pt idx="1120">0.042857142857142899</cx:pt>
          <cx:pt idx="1121">0.70952380952381</cx:pt>
          <cx:pt idx="1122">0.028571428571428598</cx:pt>
          <cx:pt idx="1123">0.580952380952381</cx:pt>
          <cx:pt idx="1124">0.028571428571428598</cx:pt>
          <cx:pt idx="1125">0.419047619047619</cx:pt>
          <cx:pt idx="1126">0.033333333333333298</cx:pt>
          <cx:pt idx="1127">0.37619047619047602</cx:pt>
          <cx:pt idx="1128">0.033333333333333298</cx:pt>
          <cx:pt idx="1129">0.40952380952381001</cx:pt>
          <cx:pt idx="1130">0.038095238095238099</cx:pt>
          <cx:pt idx="1131">0.28571428571428598</cx:pt>
          <cx:pt idx="1132">0.028571428571428598</cx:pt>
          <cx:pt idx="1133">0.26190476190476197</cx:pt>
          <cx:pt idx="1134">0.033333333333333298</cx:pt>
          <cx:pt idx="1209">0.049723756906077297</cx:pt>
          <cx:pt idx="1210">0.20441988950276199</cx:pt>
          <cx:pt idx="1211">0.027624309392265199</cx:pt>
          <cx:pt idx="1212">0.33149171270718197</cx:pt>
          <cx:pt idx="1213">0.055248618784530398</cx:pt>
          <cx:pt idx="1214">0.70165745856353601</cx:pt>
          <cx:pt idx="1215">0.027624309392265199</cx:pt>
          <cx:pt idx="1216">0.55801104972375704</cx:pt>
          <cx:pt idx="1217">0.027624309392265199</cx:pt>
          <cx:pt idx="1218">0.425414364640884</cx:pt>
          <cx:pt idx="1219">0.038674033149171297</cx:pt>
          <cx:pt idx="1220">0.375690607734807</cx:pt>
          <cx:pt idx="1221">0.038674033149171297</cx:pt>
          <cx:pt idx="1222">0.39779005524861899</cx:pt>
          <cx:pt idx="1223">0.049723756906077297</cx:pt>
          <cx:pt idx="1224">0.26519337016574601</cx:pt>
          <cx:pt idx="1225">0.038674033149171297</cx:pt>
          <cx:pt idx="1226">0.26519337016574601</cx:pt>
          <cx:pt idx="1227">0.038674033149171297</cx:pt>
        </cx:lvl>
      </cx:numDim>
    </cx:data>
    <cx:data id="1">
      <cx:strDim type="cat">
        <cx:f>[BRISK_changing_parameters_thresh.xlsx]Koef!$C$4:$C$1305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[BRISK_changing_parameters_thresh.xlsx]Koef!$E$4:$E$1305</cx:f>
        <cx:lvl ptCount="1302" formatCode="General">
          <cx:pt idx="0">0.043694141012909603</cx:pt>
          <cx:pt idx="1">0.012909632571996</cx:pt>
          <cx:pt idx="2">0.051638530287984097</cx:pt>
          <cx:pt idx="3">0.0079443892750744802</cx:pt>
          <cx:pt idx="4">0.034756703078450801</cx:pt>
          <cx:pt idx="5">0.0069513406156901702</cx:pt>
          <cx:pt idx="6">0.059582919563058598</cx:pt>
          <cx:pt idx="7">0.0069513406156901702</cx:pt>
          <cx:pt idx="8">0.062562065541211506</cx:pt>
          <cx:pt idx="9">0.0059582919563058601</cx:pt>
          <cx:pt idx="10">0.048659384309831202</cx:pt>
          <cx:pt idx="11">0.0049652432969215501</cx:pt>
          <cx:pt idx="12">0.061569016881827199</cx:pt>
          <cx:pt idx="13">0.0099304865938431002</cx:pt>
          <cx:pt idx="14">0.052631578947368397</cx:pt>
          <cx:pt idx="15">0.0099304865938431002</cx:pt>
          <cx:pt idx="16">0.054617676266136998</cx:pt>
          <cx:pt idx="17">0.0089374379344587893</cx:pt>
          <cx:pt idx="18">0.071499503475670301</cx:pt>
          <cx:pt idx="19">0.0029791459781529301</cx:pt>
          <cx:pt idx="20">0.021847070506454801</cx:pt>
          <cx:pt idx="21">0.0049652432969215501</cx:pt>
          <cx:pt idx="22">0.0039721946375372401</cx:pt>
          <cx:pt idx="23">0.011916583912611699</cx:pt>
          <cx:pt idx="24">0.0059582919563058601</cx:pt>
          <cx:pt idx="25">0.00099304865938431002</cx:pt>
          <cx:pt idx="26">0.0049652432969215501</cx:pt>
          <cx:pt idx="27">0.0049652432969215501</cx:pt>
          <cx:pt idx="28">0.0039721946375372401</cx:pt>
          <cx:pt idx="29">0.0049652432969215501</cx:pt>
          <cx:pt idx="30">0.0079443892750744802</cx:pt>
          <cx:pt idx="31">0.011916583912611699</cx:pt>
          <cx:pt idx="32">0.011916583912611699</cx:pt>
          <cx:pt idx="33">0.0069513406156901702</cx:pt>
          <cx:pt idx="34">0.0049652432969215501</cx:pt>
          <cx:pt idx="35">0.0089374379344587893</cx:pt>
          <cx:pt idx="36">0.012909632571996</cx:pt>
          <cx:pt idx="37">0.0069513406156901702</cx:pt>
          <cx:pt idx="38">0.0089374379344587893</cx:pt>
          <cx:pt idx="39">0.015888778550148999</cx:pt>
          <cx:pt idx="40">0.011916583912611699</cx:pt>
          <cx:pt idx="41">0.0139026812313803</cx:pt>
          <cx:pt idx="42">0.011916583912611699</cx:pt>
          <cx:pt idx="43">0.012909632571996</cx:pt>
          <cx:pt idx="44">0.011916583912611699</cx:pt>
          <cx:pt idx="45">0.012909632571996</cx:pt>
          <cx:pt idx="46">0.016881827209533299</cx:pt>
          <cx:pt idx="47">0.012909632571996</cx:pt>
          <cx:pt idx="48">0.012909632571996</cx:pt>
          <cx:pt idx="49">0.015888778550148999</cx:pt>
          <cx:pt idx="50">0.0089374379344587893</cx:pt>
          <cx:pt idx="51">0.014895729890764599</cx:pt>
          <cx:pt idx="52">0.0139026812313803</cx:pt>
          <cx:pt idx="53">0.0049652432969215501</cx:pt>
          <cx:pt idx="54">0.062562065541211506</cx:pt>
          <cx:pt idx="55">0.0059582919563058601</cx:pt>
          <cx:pt idx="56">0.050645481628599803</cx:pt>
          <cx:pt idx="57">0.0089374379344587893</cx:pt>
          <cx:pt idx="58">0.0049652432969215501</cx:pt>
          <cx:pt idx="59">0.0029791459781529301</cx:pt>
          <cx:pt idx="60">0.054617676266136998</cx:pt>
          <cx:pt idx="61">0.00198609731876862</cx:pt>
          <cx:pt idx="62">0.059582919563058598</cx:pt>
          <cx:pt idx="63">0.0049652432969215501</cx:pt>
          <cx:pt idx="64">0.059582919563058598</cx:pt>
          <cx:pt idx="65">0.0079443892750744802</cx:pt>
          <cx:pt idx="66">0.047666335650446902</cx:pt>
          <cx:pt idx="67">0.0059582919563058601</cx:pt>
          <cx:pt idx="68">0.0059582919563058601</cx:pt>
          <cx:pt idx="69">0.18967229394240301</cx:pt>
          <cx:pt idx="70">0.022840119165839098</cx:pt>
          <cx:pt idx="71">0.073485600794438902</cx:pt>
          <cx:pt idx="72">0.017874875868917599</cx:pt>
          <cx:pt idx="73">0.14498510427010899</cx:pt>
          <cx:pt idx="74">0.017874875868917599</cx:pt>
          <cx:pt idx="75">0.142005958291956</cx:pt>
          <cx:pt idx="76">0.0188679245283019</cx:pt>
          <cx:pt idx="77">0.102284011916584</cx:pt>
          <cx:pt idx="78">0.0139026812313803</cx:pt>
          <cx:pt idx="79">0.065541211519364401</cx:pt>
          <cx:pt idx="80">0.016881827209533299</cx:pt>
          <cx:pt idx="81">0.075471698113207503</cx:pt>
          <cx:pt idx="82">0.021847070506454801</cx:pt>
          <cx:pt idx="83">0.071499503475670301</cx:pt>
          <cx:pt idx="84">0.0198609731876862</cx:pt>
          <cx:pt idx="85">0.076464746772591893</cx:pt>
          <cx:pt idx="86">0.014895729890764599</cx:pt>
          <cx:pt idx="87">0.075471698113207503</cx:pt>
          <cx:pt idx="88">0.017874875868917599</cx:pt>
          <cx:pt idx="89">0.0258192651439921</cx:pt>
          <cx:pt idx="90">0.020854021847070501</cx:pt>
          <cx:pt idx="91">0.015888778550148999</cx:pt>
          <cx:pt idx="92">0.023833167825223399</cx:pt>
          <cx:pt idx="93">0.027881040892193301</cx:pt>
          <cx:pt idx="94">0.016728624535316001</cx:pt>
          <cx:pt idx="95">0.0315985130111524</cx:pt>
          <cx:pt idx="96">0.0055762081784386597</cx:pt>
          <cx:pt idx="97">0.039033457249070598</cx:pt>
          <cx:pt idx="98">0.0037174721189591098</cx:pt>
          <cx:pt idx="99">0.027881040892193301</cx:pt>
          <cx:pt idx="100">0.0092936802973977699</cx:pt>
          <cx:pt idx="101">0.0204460966542751</cx:pt>
          <cx:pt idx="102">0.0055762081784386597</cx:pt>
          <cx:pt idx="103">0.035315985130111499</cx:pt>
          <cx:pt idx="104">0.0111524163568773</cx:pt>
          <cx:pt idx="105">0.024163568773234199</cx:pt>
          <cx:pt idx="106">0.0111524163568773</cx:pt>
          <cx:pt idx="107">0.029739776951672899</cx:pt>
          <cx:pt idx="108">0.014869888475836399</cx:pt>
          <cx:pt idx="109">0.039033457249070598</cx:pt>
          <cx:pt idx="110">0.0130111524163569</cx:pt>
          <cx:pt idx="111">0.053903345724907098</cx:pt>
          <cx:pt idx="112">0.0018587360594795499</cx:pt>
          <cx:pt idx="113">0.022304832713754601</cx:pt>
          <cx:pt idx="114">0.0055762081784386597</cx:pt>
          <cx:pt idx="115">0.0074349442379182196</cx:pt>
          <cx:pt idx="116">0.024163568773234199</cx:pt>
          <cx:pt idx="117">0.0037174721189591098</cx:pt>
          <cx:pt idx="118">0.0055762081784386597</cx:pt>
          <cx:pt idx="119">0.0111524163568773</cx:pt>
          <cx:pt idx="120">0.0092936802973977699</cx:pt>
          <cx:pt idx="121">0.0074349442379182196</cx:pt>
          <cx:pt idx="122">0.0074349442379182196</cx:pt>
          <cx:pt idx="123">0.0111524163568773</cx:pt>
          <cx:pt idx="124">0.0092936802973977699</cx:pt>
          <cx:pt idx="125">0.0092936802973977699</cx:pt>
          <cx:pt idx="126">0.0037174721189591098</cx:pt>
          <cx:pt idx="127">0.0037174721189591098</cx:pt>
          <cx:pt idx="128">0.016728624535316001</cx:pt>
          <cx:pt idx="129">0.014869888475836399</cx:pt>
          <cx:pt idx="130">0.0074349442379182196</cx:pt>
          <cx:pt idx="131">0.0092936802973977699</cx:pt>
          <cx:pt idx="132">0.0055762081784386597</cx:pt>
          <cx:pt idx="133">0.0074349442379182196</cx:pt>
          <cx:pt idx="134">0.0111524163568773</cx:pt>
          <cx:pt idx="135">0.0111524163568773</cx:pt>
          <cx:pt idx="136">0.014869888475836399</cx:pt>
          <cx:pt idx="137">0.0092936802973977699</cx:pt>
          <cx:pt idx="138">0.0130111524163569</cx:pt>
          <cx:pt idx="139">0.0130111524163569</cx:pt>
          <cx:pt idx="140">0.0130111524163569</cx:pt>
          <cx:pt idx="141">0.0092936802973977699</cx:pt>
          <cx:pt idx="142">0.0204460966542751</cx:pt>
          <cx:pt idx="143">0.0055762081784386597</cx:pt>
          <cx:pt idx="144">0.0092936802973977699</cx:pt>
          <cx:pt idx="145">0.0111524163568773</cx:pt>
          <cx:pt idx="146">0.0092936802973977699</cx:pt>
          <cx:pt idx="147">0.0408921933085502</cx:pt>
          <cx:pt idx="148">0.0130111524163569</cx:pt>
          <cx:pt idx="149">0.0315985130111524</cx:pt>
          <cx:pt idx="150">0.0111524163568773</cx:pt>
          <cx:pt idx="151">0.0074349442379182196</cx:pt>
          <cx:pt idx="152">0.0037174721189591098</cx:pt>
          <cx:pt idx="153">0.0408921933085502</cx:pt>
          <cx:pt idx="154">0.0018587360594795499</cx:pt>
          <cx:pt idx="155">0.044609665427509299</cx:pt>
          <cx:pt idx="156">0.0055762081784386597</cx:pt>
          <cx:pt idx="157">0.0260223048327138</cx:pt>
          <cx:pt idx="158">0.0130111524163569</cx:pt>
          <cx:pt idx="159">0.039033457249070598</cx:pt>
          <cx:pt idx="160">0.0018587360594795499</cx:pt>
          <cx:pt idx="161">0.0111524163568773</cx:pt>
          <cx:pt idx="162">0.23048327137546501</cx:pt>
          <cx:pt idx="163">0.037174721189591101</cx:pt>
          <cx:pt idx="164">0.076208178438661706</cx:pt>
          <cx:pt idx="165">0.029739776951672899</cx:pt>
          <cx:pt idx="166">0.189591078066914</cx:pt>
          <cx:pt idx="167">0.035315985130111499</cx:pt>
          <cx:pt idx="168">0.20631970260223001</cx:pt>
          <cx:pt idx="169">0.033457249070632002</cx:pt>
          <cx:pt idx="170">0.12453531598513</cx:pt>
          <cx:pt idx="171">0.0315985130111524</cx:pt>
          <cx:pt idx="172">0.092936802973977703</cx:pt>
          <cx:pt idx="173">0.0315985130111524</cx:pt>
          <cx:pt idx="174">0.091078066914498101</cx:pt>
          <cx:pt idx="175">0.035315985130111499</cx:pt>
          <cx:pt idx="176">0.057620817843866197</cx:pt>
          <cx:pt idx="177">0.035315985130111499</cx:pt>
          <cx:pt idx="178">0.068773234200743494</cx:pt>
          <cx:pt idx="179">0.024163568773234199</cx:pt>
          <cx:pt idx="180">0.070631970260223095</cx:pt>
          <cx:pt idx="181">0.027881040892193301</cx:pt>
          <cx:pt idx="182">0.024163568773234199</cx:pt>
          <cx:pt idx="183">0.027881040892193301</cx:pt>
          <cx:pt idx="184">0.014869888475836399</cx:pt>
          <cx:pt idx="185">0.014869888475836399</cx:pt>
          <cx:pt idx="186">0.0124378109452736</cx:pt>
          <cx:pt idx="187">0.0149253731343284</cx:pt>
          <cx:pt idx="188">0.017412935323383099</cx:pt>
          <cx:pt idx="189">0.0099502487562189105</cx:pt>
          <cx:pt idx="190">0.0099502487562189105</cx:pt>
          <cx:pt idx="191">0.00497512437810945</cx:pt>
          <cx:pt idx="192">0.0248756218905473</cx:pt>
          <cx:pt idx="193">0.017412935323383099</cx:pt>
          <cx:pt idx="194">0.017412935323383099</cx:pt>
          <cx:pt idx="195">0.0024875621890547298</cx:pt>
          <cx:pt idx="196">0.0074626865671641798</cx:pt>
          <cx:pt idx="197">0.0149253731343284</cx:pt>
          <cx:pt idx="198">0.017412935323383099</cx:pt>
          <cx:pt idx="199">0.017412935323383099</cx:pt>
          <cx:pt idx="200">0.0248756218905473</cx:pt>
          <cx:pt idx="201">0.0149253731343284</cx:pt>
          <cx:pt idx="202">0.0199004975124378</cx:pt>
          <cx:pt idx="203">0.0074626865671641798</cx:pt>
          <cx:pt idx="204">0.017412935323383099</cx:pt>
          <cx:pt idx="205">0.0074626865671641798</cx:pt>
          <cx:pt idx="206">0.0124378109452736</cx:pt>
          <cx:pt idx="207">0.00497512437810945</cx:pt>
          <cx:pt idx="208">0.00497512437810945</cx:pt>
          <cx:pt idx="209">0.017412935323383099</cx:pt>
          <cx:pt idx="210">0.00497512437810945</cx:pt>
          <cx:pt idx="211">0.00497512437810945</cx:pt>
          <cx:pt idx="212">0.0074626865671641798</cx:pt>
          <cx:pt idx="213">0.0024875621890547298</cx:pt>
          <cx:pt idx="214">0.0099502487562189105</cx:pt>
          <cx:pt idx="215">0.017412935323383099</cx:pt>
          <cx:pt idx="216">0.0099502487562189105</cx:pt>
          <cx:pt idx="217">0.0074626865671641798</cx:pt>
          <cx:pt idx="218">0.00497512437810945</cx:pt>
          <cx:pt idx="219">0.0024875621890547298</cx:pt>
          <cx:pt idx="220">0.00497512437810945</cx:pt>
          <cx:pt idx="221">0.017412935323383099</cx:pt>
          <cx:pt idx="222">0.0149253731343284</cx:pt>
          <cx:pt idx="223">0.00497512437810945</cx:pt>
          <cx:pt idx="224">0.00497512437810945</cx:pt>
          <cx:pt idx="225">0.0099502487562189105</cx:pt>
          <cx:pt idx="226">0.0099502487562189105</cx:pt>
          <cx:pt idx="227">0.0099502487562189105</cx:pt>
          <cx:pt idx="228">0.0124378109452736</cx:pt>
          <cx:pt idx="229">0.017412935323383099</cx:pt>
          <cx:pt idx="230">0.0124378109452736</cx:pt>
          <cx:pt idx="231">0.0124378109452736</cx:pt>
          <cx:pt idx="232">0.0074626865671641798</cx:pt>
          <cx:pt idx="233">0.0074626865671641798</cx:pt>
          <cx:pt idx="234">0.0099502487562189105</cx:pt>
          <cx:pt idx="235">0.017412935323383099</cx:pt>
          <cx:pt idx="236">0.0099502487562189105</cx:pt>
          <cx:pt idx="237">0.0074626865671641798</cx:pt>
          <cx:pt idx="238">0.0024875621890547298</cx:pt>
          <cx:pt idx="239">0.0099502487562189105</cx:pt>
          <cx:pt idx="240">0.0199004975124378</cx:pt>
          <cx:pt idx="241">0.017412935323383099</cx:pt>
          <cx:pt idx="242">0.0124378109452736</cx:pt>
          <cx:pt idx="243">0.0124378109452736</cx:pt>
          <cx:pt idx="244">0.00497512437810945</cx:pt>
          <cx:pt idx="245">0.0149253731343284</cx:pt>
          <cx:pt idx="246">0.0124378109452736</cx:pt>
          <cx:pt idx="247">0.00497512437810945</cx:pt>
          <cx:pt idx="248">0.0199004975124378</cx:pt>
          <cx:pt idx="249">0.0074626865671641798</cx:pt>
          <cx:pt idx="250">0.0248756218905473</cx:pt>
          <cx:pt idx="251">0.0124378109452736</cx:pt>
          <cx:pt idx="252">0.022388059701492501</cx:pt>
          <cx:pt idx="253">0.00497512437810945</cx:pt>
          <cx:pt idx="254">0.0099502487562189105</cx:pt>
          <cx:pt idx="255">0.23383084577114399</cx:pt>
          <cx:pt idx="256">0.049751243781094502</cx:pt>
          <cx:pt idx="257">0.062189054726368202</cx:pt>
          <cx:pt idx="258">0.034825870646766198</cx:pt>
          <cx:pt idx="259">0.18407960199005</cx:pt>
          <cx:pt idx="260">0.042288557213930399</cx:pt>
          <cx:pt idx="261">0.21393034825870599</cx:pt>
          <cx:pt idx="262">0.037313432835820899</cx:pt>
          <cx:pt idx="263">0.13184079601990101</cx:pt>
          <cx:pt idx="264">0.047263681592039801</cx:pt>
          <cx:pt idx="265">0.074626865671641798</cx:pt>
          <cx:pt idx="266">0.034825870646766198</cx:pt>
          <cx:pt idx="267">0.072139303482587097</cx:pt>
          <cx:pt idx="268">0.049751243781094502</cx:pt>
          <cx:pt idx="269">0.049751243781094502</cx:pt>
          <cx:pt idx="270">0.042288557213930399</cx:pt>
          <cx:pt idx="271">0.062189054726368202</cx:pt>
          <cx:pt idx="272">0.029850746268656699</cx:pt>
          <cx:pt idx="273">0.062189054726368202</cx:pt>
          <cx:pt idx="274">0.029850746268656699</cx:pt>
          <cx:pt idx="275">0.0099502487562189105</cx:pt>
          <cx:pt idx="276">0.0149253731343284</cx:pt>
          <cx:pt idx="277">0.0074626865671641798</cx:pt>
          <cx:pt idx="278">0.0099502487562189105</cx:pt>
          <cx:pt idx="279">0.0084507042253521101</cx:pt>
          <cx:pt idx="280">0.016901408450704199</cx:pt>
          <cx:pt idx="281">0.0197183098591549</cx:pt>
          <cx:pt idx="282">0.0084507042253521101</cx:pt>
          <cx:pt idx="283">0.0112676056338028</cx:pt>
          <cx:pt idx="284">0.0056338028169014096</cx:pt>
          <cx:pt idx="285">0.025352112676056301</cx:pt>
          <cx:pt idx="286">0.016901408450704199</cx:pt>
          <cx:pt idx="287">0.0112676056338028</cx:pt>
          <cx:pt idx="288">0.0028169014084507</cx:pt>
          <cx:pt idx="289">0.0084507042253521101</cx:pt>
          <cx:pt idx="290">0.0112676056338028</cx:pt>
          <cx:pt idx="291">0.016901408450704199</cx:pt>
          <cx:pt idx="292">0.016901408450704199</cx:pt>
          <cx:pt idx="293">0.014084507042253501</cx:pt>
          <cx:pt idx="294">0.014084507042253501</cx:pt>
          <cx:pt idx="295">0.016901408450704199</cx:pt>
          <cx:pt idx="296">0.0084507042253521101</cx:pt>
          <cx:pt idx="297">0.014084507042253501</cx:pt>
          <cx:pt idx="298">0.0028169014084507</cx:pt>
          <cx:pt idx="299">0.0028169014084507</cx:pt>
          <cx:pt idx="300">0.0056338028169014096</cx:pt>
          <cx:pt idx="301">0.0056338028169014096</cx:pt>
          <cx:pt idx="302">0.0197183098591549</cx:pt>
          <cx:pt idx="303">0.0112676056338028</cx:pt>
          <cx:pt idx="304">0.0028169014084507</cx:pt>
          <cx:pt idx="305">0.014084507042253501</cx:pt>
          <cx:pt idx="306">0</cx:pt>
          <cx:pt idx="307">0.0056338028169014096</cx:pt>
          <cx:pt idx="308">0.014084507042253501</cx:pt>
          <cx:pt idx="309">0.0056338028169014096</cx:pt>
          <cx:pt idx="310">0.0056338028169014096</cx:pt>
          <cx:pt idx="311">0.0056338028169014096</cx:pt>
          <cx:pt idx="312">0</cx:pt>
          <cx:pt idx="313">0</cx:pt>
          <cx:pt idx="314">0.014084507042253501</cx:pt>
          <cx:pt idx="315">0.014084507042253501</cx:pt>
          <cx:pt idx="316">0</cx:pt>
          <cx:pt idx="317">0.0028169014084507</cx:pt>
          <cx:pt idx="318">0.0084507042253521101</cx:pt>
          <cx:pt idx="319">0.0056338028169014096</cx:pt>
          <cx:pt idx="320">0.0084507042253521101</cx:pt>
          <cx:pt idx="321">0.0112676056338028</cx:pt>
          <cx:pt idx="322">0.0197183098591549</cx:pt>
          <cx:pt idx="323">0.0112676056338028</cx:pt>
          <cx:pt idx="324">0.014084507042253501</cx:pt>
          <cx:pt idx="325">0.0056338028169014096</cx:pt>
          <cx:pt idx="326">0.0056338028169014096</cx:pt>
          <cx:pt idx="327">0.0084507042253521101</cx:pt>
          <cx:pt idx="328">0.0197183098591549</cx:pt>
          <cx:pt idx="329">0.0112676056338028</cx:pt>
          <cx:pt idx="330">0.0084507042253521101</cx:pt>
          <cx:pt idx="331">0.0084507042253521101</cx:pt>
          <cx:pt idx="332">0.0084507042253521101</cx:pt>
          <cx:pt idx="333">0.016901408450704199</cx:pt>
          <cx:pt idx="334">0.016901408450704199</cx:pt>
          <cx:pt idx="335">0.014084507042253501</cx:pt>
          <cx:pt idx="336">0.0112676056338028</cx:pt>
          <cx:pt idx="337">0.0028169014084507</cx:pt>
          <cx:pt idx="338">0.0084507042253521101</cx:pt>
          <cx:pt idx="339">0.0197183098591549</cx:pt>
          <cx:pt idx="340">0.0028169014084507</cx:pt>
          <cx:pt idx="341">0.0112676056338028</cx:pt>
          <cx:pt idx="342">0.0084507042253521101</cx:pt>
          <cx:pt idx="343">0.014084507042253501</cx:pt>
          <cx:pt idx="344">0.0112676056338028</cx:pt>
          <cx:pt idx="345">0.0112676056338028</cx:pt>
          <cx:pt idx="346">0.0084507042253521101</cx:pt>
          <cx:pt idx="347">0.0084507042253521101</cx:pt>
          <cx:pt idx="348">0.233802816901408</cx:pt>
          <cx:pt idx="349">0.045070422535211298</cx:pt>
          <cx:pt idx="350">0.0591549295774648</cx:pt>
          <cx:pt idx="351">0.036619718309859203</cx:pt>
          <cx:pt idx="352">0.19718309859154901</cx:pt>
          <cx:pt idx="353">0.036619718309859203</cx:pt>
          <cx:pt idx="354">0.219718309859155</cx:pt>
          <cx:pt idx="355">0.033802816901408399</cx:pt>
          <cx:pt idx="356">0.13802816901408499</cx:pt>
          <cx:pt idx="357">0.039436619718309897</cx:pt>
          <cx:pt idx="358">0.076056338028168996</cx:pt>
          <cx:pt idx="359">0.036619718309859203</cx:pt>
          <cx:pt idx="360">0.067605633802816895</cx:pt>
          <cx:pt idx="361">0.047887323943661998</cx:pt>
          <cx:pt idx="362">0.042253521126760597</cx:pt>
          <cx:pt idx="363">0.042253521126760597</cx:pt>
          <cx:pt idx="364">0.064788732394366194</cx:pt>
          <cx:pt idx="365">0.028169014084507001</cx:pt>
          <cx:pt idx="366">0.067605633802816895</cx:pt>
          <cx:pt idx="367">0.033802816901408399</cx:pt>
          <cx:pt idx="368">0.0112676056338028</cx:pt>
          <cx:pt idx="369">0.0112676056338028</cx:pt>
          <cx:pt idx="370">0.0084507042253521101</cx:pt>
          <cx:pt idx="371">0.0084507042253521101</cx:pt>
          <cx:pt idx="372">0.0060790273556231003</cx:pt>
          <cx:pt idx="373">0.0182370820668693</cx:pt>
          <cx:pt idx="374">0.012158054711246201</cx:pt>
          <cx:pt idx="375">0.00911854103343465</cx:pt>
          <cx:pt idx="376">0.0060790273556231003</cx:pt>
          <cx:pt idx="377">0.0060790273556231003</cx:pt>
          <cx:pt idx="378">0.0151975683890578</cx:pt>
          <cx:pt idx="379">0.0182370820668693</cx:pt>
          <cx:pt idx="380">0.0060790273556231003</cx:pt>
          <cx:pt idx="381">0.0030395136778115501</cx:pt>
          <cx:pt idx="382">0.00911854103343465</cx:pt>
          <cx:pt idx="383">0.012158054711246201</cx:pt>
          <cx:pt idx="384">0.012158054711246201</cx:pt>
          <cx:pt idx="385">0.0182370820668693</cx:pt>
          <cx:pt idx="386">0.00911854103343465</cx:pt>
          <cx:pt idx="387">0.0151975683890578</cx:pt>
          <cx:pt idx="388">0.0060790273556231003</cx:pt>
          <cx:pt idx="389">0.012158054711246201</cx:pt>
          <cx:pt idx="390">0.00911854103343465</cx:pt>
          <cx:pt idx="391">0.0030395136778115501</cx:pt>
          <cx:pt idx="392">0.0030395136778115501</cx:pt>
          <cx:pt idx="393">0.0060790273556231003</cx:pt>
          <cx:pt idx="394">0.0030395136778115501</cx:pt>
          <cx:pt idx="395">0.021276595744680899</cx:pt>
          <cx:pt idx="396">0.0151975683890578</cx:pt>
          <cx:pt idx="397">0.00911854103343465</cx:pt>
          <cx:pt idx="398">0.012158054711246201</cx:pt>
          <cx:pt idx="399">0</cx:pt>
          <cx:pt idx="400">0.0060790273556231003</cx:pt>
          <cx:pt idx="401">0.012158054711246201</cx:pt>
          <cx:pt idx="402">0.0030395136778115501</cx:pt>
          <cx:pt idx="403">0.012158054711246201</cx:pt>
          <cx:pt idx="404">0.0060790273556231003</cx:pt>
          <cx:pt idx="405">0</cx:pt>
          <cx:pt idx="406">0.0030395136778115501</cx:pt>
          <cx:pt idx="407">0.0151975683890578</cx:pt>
          <cx:pt idx="408">0.0182370820668693</cx:pt>
          <cx:pt idx="409">0</cx:pt>
          <cx:pt idx="410">0.0030395136778115501</cx:pt>
          <cx:pt idx="411">0.0060790273556231003</cx:pt>
          <cx:pt idx="412">0.00911854103343465</cx:pt>
          <cx:pt idx="413">0.0060790273556231003</cx:pt>
          <cx:pt idx="414">0.012158054711246201</cx:pt>
          <cx:pt idx="415">0.0182370820668693</cx:pt>
          <cx:pt idx="416">0.00911854103343465</cx:pt>
          <cx:pt idx="417">0.0151975683890578</cx:pt>
          <cx:pt idx="418">0.0060790273556231003</cx:pt>
          <cx:pt idx="419">0.0030395136778115501</cx:pt>
          <cx:pt idx="420">0.00911854103343465</cx:pt>
          <cx:pt idx="421">0.0182370820668693</cx:pt>
          <cx:pt idx="422">0.012158054711246201</cx:pt>
          <cx:pt idx="423">0.00911854103343465</cx:pt>
          <cx:pt idx="424">0.0060790273556231003</cx:pt>
          <cx:pt idx="425">0.00911854103343465</cx:pt>
          <cx:pt idx="426">0.012158054711246201</cx:pt>
          <cx:pt idx="427">0.0151975683890578</cx:pt>
          <cx:pt idx="428">0.0182370820668693</cx:pt>
          <cx:pt idx="429">0.012158054711246201</cx:pt>
          <cx:pt idx="430">0.0030395136778115501</cx:pt>
          <cx:pt idx="431">0.0060790273556231003</cx:pt>
          <cx:pt idx="432">0.0182370820668693</cx:pt>
          <cx:pt idx="433">0.0030395136778115501</cx:pt>
          <cx:pt idx="434">0.012158054711246201</cx:pt>
          <cx:pt idx="435">0.012158054711246201</cx:pt>
          <cx:pt idx="436">0.00911854103343465</cx:pt>
          <cx:pt idx="437">0.00911854103343465</cx:pt>
          <cx:pt idx="438">0.00911854103343465</cx:pt>
          <cx:pt idx="439">0.0060790273556231003</cx:pt>
          <cx:pt idx="440">0.00911854103343465</cx:pt>
          <cx:pt idx="441">0.24316109422492399</cx:pt>
          <cx:pt idx="442">0.048632218844984802</cx:pt>
          <cx:pt idx="443">0.054711246200607903</cx:pt>
          <cx:pt idx="444">0.039513677811550199</cx:pt>
          <cx:pt idx="445">0.20668693009118499</cx:pt>
          <cx:pt idx="446">0.039513677811550199</cx:pt>
          <cx:pt idx="447">0.218844984802432</cx:pt>
          <cx:pt idx="448">0.0364741641337386</cx:pt>
          <cx:pt idx="449">0.13981762917933099</cx:pt>
          <cx:pt idx="450">0.042553191489361701</cx:pt>
          <cx:pt idx="451">0.060790273556230998</cx:pt>
          <cx:pt idx="452">0.0364741641337386</cx:pt>
          <cx:pt idx="453">0.0729483282674772</cx:pt>
          <cx:pt idx="454">0.051671732522796401</cx:pt>
          <cx:pt idx="455">0.0455927051671733</cx:pt>
          <cx:pt idx="456">0.0455927051671733</cx:pt>
          <cx:pt idx="457">0.060790273556230998</cx:pt>
          <cx:pt idx="458">0.027355623100304</cx:pt>
          <cx:pt idx="459">0.057750759878419503</cx:pt>
          <cx:pt idx="460">0.033434650455927001</cx:pt>
          <cx:pt idx="461">0.0151975683890578</cx:pt>
          <cx:pt idx="462">0.00911854103343465</cx:pt>
          <cx:pt idx="463">0.0030395136778115501</cx:pt>
          <cx:pt idx="464">0.0030395136778115501</cx:pt>
          <cx:pt idx="465">0.0031746031746031698</cx:pt>
          <cx:pt idx="466">0.019047619047619001</cx:pt>
          <cx:pt idx="467">0.0063492063492063501</cx:pt>
          <cx:pt idx="468">0.0095238095238095195</cx:pt>
          <cx:pt idx="469">0.0063492063492063501</cx:pt>
          <cx:pt idx="470">0.0063492063492063501</cx:pt>
          <cx:pt idx="471">0.0095238095238095195</cx:pt>
          <cx:pt idx="472">0.0158730158730159</cx:pt>
          <cx:pt idx="473">0.0031746031746031698</cx:pt>
          <cx:pt idx="474">0.0031746031746031698</cx:pt>
          <cx:pt idx="475">0.0031746031746031698</cx:pt>
          <cx:pt idx="476">0.0126984126984127</cx:pt>
          <cx:pt idx="477">0</cx:pt>
          <cx:pt idx="478">0.0253968253968254</cx:pt>
          <cx:pt idx="479">0.0031746031746031698</cx:pt>
          <cx:pt idx="480">0.0158730158730159</cx:pt>
          <cx:pt idx="481">0.0031746031746031698</cx:pt>
          <cx:pt idx="482">0.0126984126984127</cx:pt>
          <cx:pt idx="483">0.0031746031746031698</cx:pt>
          <cx:pt idx="484">0.0031746031746031698</cx:pt>
          <cx:pt idx="485">0.0095238095238095195</cx:pt>
          <cx:pt idx="486">0.0063492063492063501</cx:pt>
          <cx:pt idx="487">0.0031746031746031698</cx:pt>
          <cx:pt idx="488">0.019047619047619001</cx:pt>
          <cx:pt idx="489">0.0095238095238095195</cx:pt>
          <cx:pt idx="490">0.0126984126984127</cx:pt>
          <cx:pt idx="491">0.0158730158730159</cx:pt>
          <cx:pt idx="492">0</cx:pt>
          <cx:pt idx="493">0.0063492063492063501</cx:pt>
          <cx:pt idx="494">0.0095238095238095195</cx:pt>
          <cx:pt idx="495">0.0031746031746031698</cx:pt>
          <cx:pt idx="496">0.0126984126984127</cx:pt>
          <cx:pt idx="497">0.0063492063492063501</cx:pt>
          <cx:pt idx="498">0</cx:pt>
          <cx:pt idx="499">0.0031746031746031698</cx:pt>
          <cx:pt idx="500">0.0126984126984127</cx:pt>
          <cx:pt idx="501">0.019047619047619001</cx:pt>
          <cx:pt idx="502">0</cx:pt>
          <cx:pt idx="503">0.0031746031746031698</cx:pt>
          <cx:pt idx="504">0.0063492063492063501</cx:pt>
          <cx:pt idx="505">0.0095238095238095195</cx:pt>
          <cx:pt idx="506">0.0095238095238095195</cx:pt>
          <cx:pt idx="507">0.0126984126984127</cx:pt>
          <cx:pt idx="508">0.019047619047619001</cx:pt>
          <cx:pt idx="509">0.0095238095238095195</cx:pt>
          <cx:pt idx="510">0.019047619047619001</cx:pt>
          <cx:pt idx="511">0.0063492063492063501</cx:pt>
          <cx:pt idx="512">0.0031746031746031698</cx:pt>
          <cx:pt idx="513">0.0095238095238095195</cx:pt>
          <cx:pt idx="514">0.0158730158730159</cx:pt>
          <cx:pt idx="515">0.0126984126984127</cx:pt>
          <cx:pt idx="516">0.0095238095238095195</cx:pt>
          <cx:pt idx="517">0.0063492063492063501</cx:pt>
          <cx:pt idx="518">0.0095238095238095195</cx:pt>
          <cx:pt idx="519">0.0095238095238095195</cx:pt>
          <cx:pt idx="520">0.0158730158730159</cx:pt>
          <cx:pt idx="521">0.0126984126984127</cx:pt>
          <cx:pt idx="522">0.0126984126984127</cx:pt>
          <cx:pt idx="523">0.0031746031746031698</cx:pt>
          <cx:pt idx="524">0.0063492063492063501</cx:pt>
          <cx:pt idx="525">0.019047619047619001</cx:pt>
          <cx:pt idx="526">0</cx:pt>
          <cx:pt idx="527">0.0095238095238095195</cx:pt>
          <cx:pt idx="528">0.0126984126984127</cx:pt>
          <cx:pt idx="529">0.0095238095238095195</cx:pt>
          <cx:pt idx="530">0.0095238095238095195</cx:pt>
          <cx:pt idx="531">0.0063492063492063501</cx:pt>
          <cx:pt idx="532">0.0031746031746031698</cx:pt>
          <cx:pt idx="533">0.0158730158730159</cx:pt>
          <cx:pt idx="534">0.24761904761904799</cx:pt>
          <cx:pt idx="535">0.050793650793650801</cx:pt>
          <cx:pt idx="536">0.060317460317460297</cx:pt>
          <cx:pt idx="537">0.041269841269841297</cx:pt>
          <cx:pt idx="538">0.19682539682539699</cx:pt>
          <cx:pt idx="539">0.041269841269841297</cx:pt>
          <cx:pt idx="540">0.212698412698413</cx:pt>
          <cx:pt idx="541">0.041269841269841297</cx:pt>
          <cx:pt idx="542">0.14285714285714299</cx:pt>
          <cx:pt idx="543">0.044444444444444398</cx:pt>
          <cx:pt idx="544">0.060317460317460297</cx:pt>
          <cx:pt idx="545">0.038095238095238099</cx:pt>
          <cx:pt idx="546">0.063492063492063502</cx:pt>
          <cx:pt idx="547">0.050793650793650801</cx:pt>
          <cx:pt idx="548">0.047619047619047603</cx:pt>
          <cx:pt idx="549">0.050793650793650801</cx:pt>
          <cx:pt idx="550">0.060317460317460297</cx:pt>
          <cx:pt idx="551">0.028571428571428598</cx:pt>
          <cx:pt idx="552">0.053968253968253999</cx:pt>
          <cx:pt idx="553">0.038095238095238099</cx:pt>
          <cx:pt idx="554">0.0126984126984127</cx:pt>
          <cx:pt idx="555">0.0095238095238095195</cx:pt>
          <cx:pt idx="556">0.0063492063492063501</cx:pt>
          <cx:pt idx="557">0.0063492063492063501</cx:pt>
          <cx:pt idx="558">0.00324675324675325</cx:pt>
          <cx:pt idx="559">0.025974025974026</cx:pt>
          <cx:pt idx="560">0.0064935064935064896</cx:pt>
          <cx:pt idx="561">0.0064935064935064896</cx:pt>
          <cx:pt idx="562">0.0064935064935064896</cx:pt>
          <cx:pt idx="563">0.0064935064935064896</cx:pt>
          <cx:pt idx="564">0.00974025974025974</cx:pt>
          <cx:pt idx="565">0.016233766233766201</cx:pt>
          <cx:pt idx="566">0</cx:pt>
          <cx:pt idx="567">0.00324675324675325</cx:pt>
          <cx:pt idx="568">0.00324675324675325</cx:pt>
          <cx:pt idx="569">0.012987012987013</cx:pt>
          <cx:pt idx="570">0</cx:pt>
          <cx:pt idx="571">0.029220779220779199</cx:pt>
          <cx:pt idx="572">0.0064935064935064896</cx:pt>
          <cx:pt idx="573">0.016233766233766201</cx:pt>
          <cx:pt idx="574">0.00324675324675325</cx:pt>
          <cx:pt idx="575">0.012987012987013</cx:pt>
          <cx:pt idx="576">0.00324675324675325</cx:pt>
          <cx:pt idx="577">0.00324675324675325</cx:pt>
          <cx:pt idx="578">0.00974025974025974</cx:pt>
          <cx:pt idx="579">0.0064935064935064896</cx:pt>
          <cx:pt idx="580">0.00324675324675325</cx:pt>
          <cx:pt idx="581">0.016233766233766201</cx:pt>
          <cx:pt idx="582">0.00974025974025974</cx:pt>
          <cx:pt idx="583">0.016233766233766201</cx:pt>
          <cx:pt idx="584">0.019480519480519501</cx:pt>
          <cx:pt idx="585">0.00324675324675325</cx:pt>
          <cx:pt idx="586">0.0064935064935064896</cx:pt>
          <cx:pt idx="587">0.0064935064935064896</cx:pt>
          <cx:pt idx="588">0.00324675324675325</cx:pt>
          <cx:pt idx="589">0.012987012987013</cx:pt>
          <cx:pt idx="590">0.00974025974025974</cx:pt>
          <cx:pt idx="591">0</cx:pt>
          <cx:pt idx="592">0.00324675324675325</cx:pt>
          <cx:pt idx="593">0.012987012987013</cx:pt>
          <cx:pt idx="594">0.0227272727272727</cx:pt>
          <cx:pt idx="595">0.00324675324675325</cx:pt>
          <cx:pt idx="596">0.00324675324675325</cx:pt>
          <cx:pt idx="597">0.0064935064935064896</cx:pt>
          <cx:pt idx="598">0.00974025974025974</cx:pt>
          <cx:pt idx="599">0.0064935064935064896</cx:pt>
          <cx:pt idx="600">0.012987012987013</cx:pt>
          <cx:pt idx="601">0.025974025974026</cx:pt>
          <cx:pt idx="602">0.00974025974025974</cx:pt>
          <cx:pt idx="603">0.019480519480519501</cx:pt>
          <cx:pt idx="604">0.00324675324675325</cx:pt>
          <cx:pt idx="605">0.00324675324675325</cx:pt>
          <cx:pt idx="606">0.00974025974025974</cx:pt>
          <cx:pt idx="607">0.016233766233766201</cx:pt>
          <cx:pt idx="608">0.012987012987013</cx:pt>
          <cx:pt idx="609">0.00974025974025974</cx:pt>
          <cx:pt idx="610">0.0064935064935064896</cx:pt>
          <cx:pt idx="611">0.00974025974025974</cx:pt>
          <cx:pt idx="612">0.00974025974025974</cx:pt>
          <cx:pt idx="613">0.016233766233766201</cx:pt>
          <cx:pt idx="614">0.00974025974025974</cx:pt>
          <cx:pt idx="615">0.012987012987013</cx:pt>
          <cx:pt idx="616">0.00324675324675325</cx:pt>
          <cx:pt idx="617">0.0064935064935064896</cx:pt>
          <cx:pt idx="618">0.019480519480519501</cx:pt>
          <cx:pt idx="619">0</cx:pt>
          <cx:pt idx="620">0.0064935064935064896</cx:pt>
          <cx:pt idx="621">0.012987012987013</cx:pt>
          <cx:pt idx="622">0.00974025974025974</cx:pt>
          <cx:pt idx="623">0.00974025974025974</cx:pt>
          <cx:pt idx="624">0.0064935064935064896</cx:pt>
          <cx:pt idx="625">0.00324675324675325</cx:pt>
          <cx:pt idx="626">0.019480519480519501</cx:pt>
          <cx:pt idx="627">0.243506493506494</cx:pt>
          <cx:pt idx="628">0.051948051948052</cx:pt>
          <cx:pt idx="629">0.061688311688311702</cx:pt>
          <cx:pt idx="630">0.042207792207792201</cx:pt>
          <cx:pt idx="631">0.201298701298701</cx:pt>
          <cx:pt idx="632">0.042207792207792201</cx:pt>
          <cx:pt idx="633">0.207792207792208</cx:pt>
          <cx:pt idx="634">0.042207792207792201</cx:pt>
          <cx:pt idx="635">0.14610389610389601</cx:pt>
          <cx:pt idx="636">0.045454545454545497</cx:pt>
          <cx:pt idx="637">0.061688311688311702</cx:pt>
          <cx:pt idx="638">0.035714285714285698</cx:pt>
          <cx:pt idx="639">0.055194805194805199</cx:pt>
          <cx:pt idx="640">0.051948051948052</cx:pt>
          <cx:pt idx="641">0.045454545454545497</cx:pt>
          <cx:pt idx="642">0.048701298701298697</cx:pt>
          <cx:pt idx="643">0.061688311688311702</cx:pt>
          <cx:pt idx="644">0.032467532467532499</cx:pt>
          <cx:pt idx="645">0.055194805194805199</cx:pt>
          <cx:pt idx="646">0.035714285714285698</cx:pt>
          <cx:pt idx="647">0.016233766233766201</cx:pt>
          <cx:pt idx="648">0.016233766233766201</cx:pt>
          <cx:pt idx="649">0.016233766233766201</cx:pt>
          <cx:pt idx="650">0</cx:pt>
          <cx:pt idx="651">0.0034364261168384901</cx:pt>
          <cx:pt idx="652">0.0240549828178694</cx:pt>
          <cx:pt idx="653">0.0068728522336769802</cx:pt>
          <cx:pt idx="654">0.0103092783505155</cx:pt>
          <cx:pt idx="655">0.0103092783505155</cx:pt>
          <cx:pt idx="656">0.0068728522336769802</cx:pt>
          <cx:pt idx="657">0.0034364261168384901</cx:pt>
          <cx:pt idx="658">0.0206185567010309</cx:pt>
          <cx:pt idx="659">0</cx:pt>
          <cx:pt idx="660">0.0034364261168384901</cx:pt>
          <cx:pt idx="661">0.0034364261168384901</cx:pt>
          <cx:pt idx="662">0.013745704467354</cx:pt>
          <cx:pt idx="663">0</cx:pt>
          <cx:pt idx="664">0.0240549828178694</cx:pt>
          <cx:pt idx="665">0.0034364261168384901</cx:pt>
          <cx:pt idx="666">0.0171821305841924</cx:pt>
          <cx:pt idx="667">0.0034364261168384901</cx:pt>
          <cx:pt idx="668">0.0206185567010309</cx:pt>
          <cx:pt idx="669">0.0034364261168384901</cx:pt>
          <cx:pt idx="670">0.0034364261168384901</cx:pt>
          <cx:pt idx="671">0.013745704467354</cx:pt>
          <cx:pt idx="672">0.0068728522336769802</cx:pt>
          <cx:pt idx="673">0.0034364261168384901</cx:pt>
          <cx:pt idx="674">0.013745704467354</cx:pt>
          <cx:pt idx="675">0.0103092783505155</cx:pt>
          <cx:pt idx="676">0.0171821305841924</cx:pt>
          <cx:pt idx="677">0.0240549828178694</cx:pt>
          <cx:pt idx="678">0.0068728522336769802</cx:pt>
          <cx:pt idx="679">0.0103092783505155</cx:pt>
          <cx:pt idx="680">0.0034364261168384901</cx:pt>
          <cx:pt idx="681">0.0068728522336769802</cx:pt>
          <cx:pt idx="682">0.013745704467354</cx:pt>
          <cx:pt idx="683">0.013745704467354</cx:pt>
          <cx:pt idx="684">0.0034364261168384901</cx:pt>
          <cx:pt idx="685">0.0034364261168384901</cx:pt>
          <cx:pt idx="686">0.013745704467354</cx:pt>
          <cx:pt idx="687">0.0206185567010309</cx:pt>
          <cx:pt idx="688">0.0034364261168384901</cx:pt>
          <cx:pt idx="689">0.0034364261168384901</cx:pt>
          <cx:pt idx="690">0.0034364261168384901</cx:pt>
          <cx:pt idx="691">0.013745704467354</cx:pt>
          <cx:pt idx="692">0.0068728522336769802</cx:pt>
          <cx:pt idx="693">0.0171821305841924</cx:pt>
          <cx:pt idx="694">0.0240549828178694</cx:pt>
          <cx:pt idx="695">0.013745704467354</cx:pt>
          <cx:pt idx="696">0.0206185567010309</cx:pt>
          <cx:pt idx="697">0.0068728522336769802</cx:pt>
          <cx:pt idx="698">0.0034364261168384901</cx:pt>
          <cx:pt idx="699">0.013745704467354</cx:pt>
          <cx:pt idx="700">0.013745704467354</cx:pt>
          <cx:pt idx="701">0.0171821305841924</cx:pt>
          <cx:pt idx="702">0.0068728522336769802</cx:pt>
          <cx:pt idx="703">0.0103092783505155</cx:pt>
          <cx:pt idx="704">0.0103092783505155</cx:pt>
          <cx:pt idx="705">0.0068728522336769802</cx:pt>
          <cx:pt idx="706">0.013745704467354</cx:pt>
          <cx:pt idx="707">0.0103092783505155</cx:pt>
          <cx:pt idx="708">0.013745704467354</cx:pt>
          <cx:pt idx="709">0.0034364261168384901</cx:pt>
          <cx:pt idx="710">0.0034364261168384901</cx:pt>
          <cx:pt idx="711">0.0171821305841924</cx:pt>
          <cx:pt idx="712">0</cx:pt>
          <cx:pt idx="713">0.0068728522336769802</cx:pt>
          <cx:pt idx="714">0.013745704467354</cx:pt>
          <cx:pt idx="715">0.0103092783505155</cx:pt>
          <cx:pt idx="716">0.0103092783505155</cx:pt>
          <cx:pt idx="717">0.0034364261168384901</cx:pt>
          <cx:pt idx="718">0.0034364261168384901</cx:pt>
          <cx:pt idx="719">0.0206185567010309</cx:pt>
          <cx:pt idx="720">0.25085910652921001</cx:pt>
          <cx:pt idx="721">0.051546391752577303</cx:pt>
          <cx:pt idx="722">0.0618556701030928</cx:pt>
          <cx:pt idx="723">0.041237113402061903</cx:pt>
          <cx:pt idx="724">0.213058419243986</cx:pt>
          <cx:pt idx="725">0.041237113402061903</cx:pt>
          <cx:pt idx="726">0.219931271477663</cx:pt>
          <cx:pt idx="727">0.044673539518900303</cx:pt>
          <cx:pt idx="728">0.15463917525773199</cx:pt>
          <cx:pt idx="729">0.044673539518900303</cx:pt>
          <cx:pt idx="730">0.0618556701030928</cx:pt>
          <cx:pt idx="731">0.034364261168384903</cx:pt>
          <cx:pt idx="732">0.0549828178694158</cx:pt>
          <cx:pt idx="733">0.051546391752577303</cx:pt>
          <cx:pt idx="734">0.044673539518900303</cx:pt>
          <cx:pt idx="735">0.041237113402061903</cx:pt>
          <cx:pt idx="736">0.058419243986254303</cx:pt>
          <cx:pt idx="737">0.0309278350515464</cx:pt>
          <cx:pt idx="738">0.058419243986254303</cx:pt>
          <cx:pt idx="739">0.041237113402061903</cx:pt>
          <cx:pt idx="740">0.0206185567010309</cx:pt>
          <cx:pt idx="741">0.0103092783505155</cx:pt>
          <cx:pt idx="742">0.0103092783505155</cx:pt>
          <cx:pt idx="743">0</cx:pt>
          <cx:pt idx="744">0.00714285714285714</cx:pt>
          <cx:pt idx="745">0.025000000000000001</cx:pt>
          <cx:pt idx="746">0.00357142857142857</cx:pt>
          <cx:pt idx="747">0.014285714285714299</cx:pt>
          <cx:pt idx="748">0.00714285714285714</cx:pt>
          <cx:pt idx="749">0.00714285714285714</cx:pt>
          <cx:pt idx="750">0.00357142857142857</cx:pt>
          <cx:pt idx="751">0.025000000000000001</cx:pt>
          <cx:pt idx="752">0</cx:pt>
          <cx:pt idx="753">0.00357142857142857</cx:pt>
          <cx:pt idx="754">0.00357142857142857</cx:pt>
          <cx:pt idx="755">0.014285714285714299</cx:pt>
          <cx:pt idx="756">0</cx:pt>
          <cx:pt idx="757">0.021428571428571401</cx:pt>
          <cx:pt idx="758">0.00357142857142857</cx:pt>
          <cx:pt idx="759">0.021428571428571401</cx:pt>
          <cx:pt idx="760">0.00357142857142857</cx:pt>
          <cx:pt idx="761">0.017857142857142901</cx:pt>
          <cx:pt idx="762">0</cx:pt>
          <cx:pt idx="763">0.00357142857142857</cx:pt>
          <cx:pt idx="764">0.021428571428571401</cx:pt>
          <cx:pt idx="765">0.00714285714285714</cx:pt>
          <cx:pt idx="766">0.00357142857142857</cx:pt>
          <cx:pt idx="767">0.014285714285714299</cx:pt>
          <cx:pt idx="768">0.010714285714285701</cx:pt>
          <cx:pt idx="769">0.014285714285714299</cx:pt>
          <cx:pt idx="770">0.017857142857142901</cx:pt>
          <cx:pt idx="771">0.010714285714285701</cx:pt>
          <cx:pt idx="772">0.014285714285714299</cx:pt>
          <cx:pt idx="773">0.00357142857142857</cx:pt>
          <cx:pt idx="774">0.010714285714285701</cx:pt>
          <cx:pt idx="775">0.010714285714285701</cx:pt>
          <cx:pt idx="776">0.010714285714285701</cx:pt>
          <cx:pt idx="777">0</cx:pt>
          <cx:pt idx="778">0.00357142857142857</cx:pt>
          <cx:pt idx="779">0.014285714285714299</cx:pt>
          <cx:pt idx="780">0.017857142857142901</cx:pt>
          <cx:pt idx="781">0.00357142857142857</cx:pt>
          <cx:pt idx="782">0.00357142857142857</cx:pt>
          <cx:pt idx="783">0.00357142857142857</cx:pt>
          <cx:pt idx="784">0.014285714285714299</cx:pt>
          <cx:pt idx="785">0.00714285714285714</cx:pt>
          <cx:pt idx="786">0.014285714285714299</cx:pt>
          <cx:pt idx="787">0.025000000000000001</cx:pt>
          <cx:pt idx="788">0.014285714285714299</cx:pt>
          <cx:pt idx="789">0.017857142857142901</cx:pt>
          <cx:pt idx="790">0.00714285714285714</cx:pt>
          <cx:pt idx="791">0</cx:pt>
          <cx:pt idx="792">0.017857142857142901</cx:pt>
          <cx:pt idx="793">0.017857142857142901</cx:pt>
          <cx:pt idx="794">0.014285714285714299</cx:pt>
          <cx:pt idx="795">0.00714285714285714</cx:pt>
          <cx:pt idx="796">0.00714285714285714</cx:pt>
          <cx:pt idx="797">0.010714285714285701</cx:pt>
          <cx:pt idx="798">0.00714285714285714</cx:pt>
          <cx:pt idx="799">0.017857142857142901</cx:pt>
          <cx:pt idx="800">0.010714285714285701</cx:pt>
          <cx:pt idx="801">0.017857142857142901</cx:pt>
          <cx:pt idx="802">0.00357142857142857</cx:pt>
          <cx:pt idx="803">0.00714285714285714</cx:pt>
          <cx:pt idx="804">0.014285714285714299</cx:pt>
          <cx:pt idx="805">0</cx:pt>
          <cx:pt idx="806">0.00714285714285714</cx:pt>
          <cx:pt idx="807">0.010714285714285701</cx:pt>
          <cx:pt idx="808">0.00714285714285714</cx:pt>
          <cx:pt idx="809">0.010714285714285701</cx:pt>
          <cx:pt idx="810">0.00357142857142857</cx:pt>
          <cx:pt idx="811">0.00357142857142857</cx:pt>
          <cx:pt idx="812">0.021428571428571401</cx:pt>
          <cx:pt idx="813">0.246428571428571</cx:pt>
          <cx:pt idx="814">0.042857142857142899</cx:pt>
          <cx:pt idx="815">0.057142857142857099</cx:pt>
          <cx:pt idx="816">0.039285714285714299</cx:pt>
          <cx:pt idx="817">0.217857142857143</cx:pt>
          <cx:pt idx="818">0.046428571428571402</cx:pt>
          <cx:pt idx="819">0.217857142857143</cx:pt>
          <cx:pt idx="820">0.039285714285714299</cx:pt>
          <cx:pt idx="821">0.157142857142857</cx:pt>
          <cx:pt idx="822">0.042857142857142899</cx:pt>
          <cx:pt idx="823">0.0607142857142857</cx:pt>
          <cx:pt idx="824">0.035714285714285698</cx:pt>
          <cx:pt idx="825">0.053571428571428603</cx:pt>
          <cx:pt idx="826">0.053571428571428603</cx:pt>
          <cx:pt idx="827">0.050000000000000003</cx:pt>
          <cx:pt idx="828">0.042857142857142899</cx:pt>
          <cx:pt idx="829">0.057142857142857099</cx:pt>
          <cx:pt idx="830">0.028571428571428598</cx:pt>
          <cx:pt idx="831">0.053571428571428603</cx:pt>
          <cx:pt idx="832">0.039285714285714299</cx:pt>
          <cx:pt idx="833">0.017857142857142901</cx:pt>
          <cx:pt idx="834">0.00714285714285714</cx:pt>
          <cx:pt idx="835">0.00714285714285714</cx:pt>
          <cx:pt idx="836">0</cx:pt>
          <cx:pt idx="837">0.0075187969924812</cx:pt>
          <cx:pt idx="838">0.026315789473684199</cx:pt>
          <cx:pt idx="839">0.0075187969924812</cx:pt>
          <cx:pt idx="840">0.0150375939849624</cx:pt>
          <cx:pt idx="841">0.0075187969924812</cx:pt>
          <cx:pt idx="842">0.0075187969924812</cx:pt>
          <cx:pt idx="843">0.0037593984962406</cx:pt>
          <cx:pt idx="844">0.022556390977443601</cx:pt>
          <cx:pt idx="845">0</cx:pt>
          <cx:pt idx="846">0.0037593984962406</cx:pt>
          <cx:pt idx="847">0.0037593984962406</cx:pt>
          <cx:pt idx="848">0.0150375939849624</cx:pt>
          <cx:pt idx="849">0</cx:pt>
          <cx:pt idx="850">0.018796992481203</cx:pt>
          <cx:pt idx="851">0.0075187969924812</cx:pt>
          <cx:pt idx="852">0.018796992481203</cx:pt>
          <cx:pt idx="853">0.0037593984962406</cx:pt>
          <cx:pt idx="854">0.018796992481203</cx:pt>
          <cx:pt idx="855">0</cx:pt>
          <cx:pt idx="856">0.0037593984962406</cx:pt>
          <cx:pt idx="857">0.022556390977443601</cx:pt>
          <cx:pt idx="858">0.0075187969924812</cx:pt>
          <cx:pt idx="859">0.0037593984962406</cx:pt>
          <cx:pt idx="860">0.0150375939849624</cx:pt>
          <cx:pt idx="861">0.0112781954887218</cx:pt>
          <cx:pt idx="862">0.022556390977443601</cx:pt>
          <cx:pt idx="863">0.018796992481203</cx:pt>
          <cx:pt idx="864">0.0112781954887218</cx:pt>
          <cx:pt idx="865">0.0112781954887218</cx:pt>
          <cx:pt idx="866">0.0112781954887218</cx:pt>
          <cx:pt idx="867">0.0037593984962406</cx:pt>
          <cx:pt idx="868">0.0112781954887218</cx:pt>
          <cx:pt idx="869">0.0075187969924812</cx:pt>
          <cx:pt idx="870">0</cx:pt>
          <cx:pt idx="871">0</cx:pt>
          <cx:pt idx="872">0.022556390977443601</cx:pt>
          <cx:pt idx="873">0.022556390977443601</cx:pt>
          <cx:pt idx="874">0.0037593984962406</cx:pt>
          <cx:pt idx="875">0.0037593984962406</cx:pt>
          <cx:pt idx="876">0.0037593984962406</cx:pt>
          <cx:pt idx="877">0.0112781954887218</cx:pt>
          <cx:pt idx="878">0.0075187969924812</cx:pt>
          <cx:pt idx="879">0.0112781954887218</cx:pt>
          <cx:pt idx="880">0.026315789473684199</cx:pt>
          <cx:pt idx="881">0.0150375939849624</cx:pt>
          <cx:pt idx="882">0.018796992481203</cx:pt>
          <cx:pt idx="883">0.0075187969924812</cx:pt>
          <cx:pt idx="884">0.0037593984962406</cx:pt>
          <cx:pt idx="885">0.018796992481203</cx:pt>
          <cx:pt idx="886">0.0112781954887218</cx:pt>
          <cx:pt idx="887">0.018796992481203</cx:pt>
          <cx:pt idx="888">0.0075187969924812</cx:pt>
          <cx:pt idx="889">0.0075187969924812</cx:pt>
          <cx:pt idx="890">0.0112781954887218</cx:pt>
          <cx:pt idx="891">0.0075187969924812</cx:pt>
          <cx:pt idx="892">0.0150375939849624</cx:pt>
          <cx:pt idx="893">0.0112781954887218</cx:pt>
          <cx:pt idx="894">0.018796992481203</cx:pt>
          <cx:pt idx="895">0.0037593984962406</cx:pt>
          <cx:pt idx="896">0.0075187969924812</cx:pt>
          <cx:pt idx="897">0.018796992481203</cx:pt>
          <cx:pt idx="898">0</cx:pt>
          <cx:pt idx="899">0.0075187969924812</cx:pt>
          <cx:pt idx="900">0.0150375939849624</cx:pt>
          <cx:pt idx="901">0.0112781954887218</cx:pt>
          <cx:pt idx="902">0.0150375939849624</cx:pt>
          <cx:pt idx="903">0.0037593984962406</cx:pt>
          <cx:pt idx="904">0.0112781954887218</cx:pt>
          <cx:pt idx="905">0.022556390977443601</cx:pt>
          <cx:pt idx="906">0.24060150375939801</cx:pt>
          <cx:pt idx="907">0.052631578947368397</cx:pt>
          <cx:pt idx="908">0.0601503759398496</cx:pt>
          <cx:pt idx="909">0.037593984962405999</cx:pt>
          <cx:pt idx="910">0.214285714285714</cx:pt>
          <cx:pt idx="911">0.0413533834586466</cx:pt>
          <cx:pt idx="912">0.20676691729323299</cx:pt>
          <cx:pt idx="913">0.0413533834586466</cx:pt>
          <cx:pt idx="914">0.15413533834586499</cx:pt>
          <cx:pt idx="915">0.0413533834586466</cx:pt>
          <cx:pt idx="916">0.052631578947368397</cx:pt>
          <cx:pt idx="917">0.033834586466165398</cx:pt>
          <cx:pt idx="918">0.048872180451127803</cx:pt>
          <cx:pt idx="919">0.048872180451127803</cx:pt>
          <cx:pt idx="920">0.052631578947368397</cx:pt>
          <cx:pt idx="921">0.037593984962405999</cx:pt>
          <cx:pt idx="922">0.056390977443608999</cx:pt>
          <cx:pt idx="923">0.0300751879699248</cx:pt>
          <cx:pt idx="924">0.056390977443608999</cx:pt>
          <cx:pt idx="925">0.0413533834586466</cx:pt>
          <cx:pt idx="926">0.018796992481203</cx:pt>
          <cx:pt idx="927">0.0075187969924812</cx:pt>
          <cx:pt idx="928">0.0075187969924812</cx:pt>
          <cx:pt idx="929">0</cx:pt>
          <cx:pt idx="930">0.0080321285140562207</cx:pt>
          <cx:pt idx="931">0.0240963855421687</cx:pt>
          <cx:pt idx="932">0.0120481927710843</cx:pt>
          <cx:pt idx="933">0.0160642570281124</cx:pt>
          <cx:pt idx="934">0.0080321285140562207</cx:pt>
          <cx:pt idx="935">0.0080321285140562207</cx:pt>
          <cx:pt idx="936">0</cx:pt>
          <cx:pt idx="937">0.0281124497991968</cx:pt>
          <cx:pt idx="938">0</cx:pt>
          <cx:pt idx="939">0.0040160642570281103</cx:pt>
          <cx:pt idx="940">0.0040160642570281103</cx:pt>
          <cx:pt idx="941">0.0160642570281124</cx:pt>
          <cx:pt idx="942">0</cx:pt>
          <cx:pt idx="943">0.0200803212851406</cx:pt>
          <cx:pt idx="944">0.0080321285140562207</cx:pt>
          <cx:pt idx="945">0.0120481927710843</cx:pt>
          <cx:pt idx="946">0.0040160642570281103</cx:pt>
          <cx:pt idx="947">0.0200803212851406</cx:pt>
          <cx:pt idx="948">0</cx:pt>
          <cx:pt idx="949">0.0040160642570281103</cx:pt>
          <cx:pt idx="950">0.0281124497991968</cx:pt>
          <cx:pt idx="951">0.0080321285140562207</cx:pt>
          <cx:pt idx="952">0.0040160642570281103</cx:pt>
          <cx:pt idx="953">0.0080321285140562207</cx:pt>
          <cx:pt idx="954">0.0120481927710843</cx:pt>
          <cx:pt idx="955">0.0160642570281124</cx:pt>
          <cx:pt idx="956">0.0160642570281124</cx:pt>
          <cx:pt idx="957">0.0080321285140562207</cx:pt>
          <cx:pt idx="958">0.0080321285140562207</cx:pt>
          <cx:pt idx="959">0.0040160642570281103</cx:pt>
          <cx:pt idx="960">0.0040160642570281103</cx:pt>
          <cx:pt idx="961">0.0120481927710843</cx:pt>
          <cx:pt idx="962">0.0160642570281124</cx:pt>
          <cx:pt idx="963">0</cx:pt>
          <cx:pt idx="964">0</cx:pt>
          <cx:pt idx="965">0.0200803212851406</cx:pt>
          <cx:pt idx="966">0.0240963855421687</cx:pt>
          <cx:pt idx="967">0.0040160642570281103</cx:pt>
          <cx:pt idx="968">0.0040160642570281103</cx:pt>
          <cx:pt idx="969">0.0040160642570281103</cx:pt>
          <cx:pt idx="970">0.0080321285140562207</cx:pt>
          <cx:pt idx="971">0.0120481927710843</cx:pt>
          <cx:pt idx="972">0.0080321285140562207</cx:pt>
          <cx:pt idx="973">0.0160642570281124</cx:pt>
          <cx:pt idx="974">0.0200803212851406</cx:pt>
          <cx:pt idx="975">0.0160642570281124</cx:pt>
          <cx:pt idx="976">0.0080321285140562207</cx:pt>
          <cx:pt idx="977">0</cx:pt>
          <cx:pt idx="978">0.0200803212851406</cx:pt>
          <cx:pt idx="979">0.0080321285140562207</cx:pt>
          <cx:pt idx="980">0.0120481927710843</cx:pt>
          <cx:pt idx="981">0.0080321285140562207</cx:pt>
          <cx:pt idx="982">0.0080321285140562207</cx:pt>
          <cx:pt idx="983">0.0080321285140562207</cx:pt>
          <cx:pt idx="984">0.0080321285140562207</cx:pt>
          <cx:pt idx="985">0.0160642570281124</cx:pt>
          <cx:pt idx="986">0.0080321285140562207</cx:pt>
          <cx:pt idx="987">0.0240963855421687</cx:pt>
          <cx:pt idx="988">0.0040160642570281103</cx:pt>
          <cx:pt idx="989">0.0120481927710843</cx:pt>
          <cx:pt idx="990">0.0200803212851406</cx:pt>
          <cx:pt idx="991">0</cx:pt>
          <cx:pt idx="992">0.0080321285140562207</cx:pt>
          <cx:pt idx="993">0.0120481927710843</cx:pt>
          <cx:pt idx="994">0.0120481927710843</cx:pt>
          <cx:pt idx="995">0.0160642570281124</cx:pt>
          <cx:pt idx="996">0.0040160642570281103</cx:pt>
          <cx:pt idx="997">0.0120481927710843</cx:pt>
          <cx:pt idx="998">0.0240963855421687</cx:pt>
          <cx:pt idx="999">0.236947791164659</cx:pt>
          <cx:pt idx="1000">0.040160642570281103</cx:pt>
          <cx:pt idx="1001">0.064257028112449793</cx:pt>
          <cx:pt idx="1002">0.044176706827309203</cx:pt>
          <cx:pt idx="1003">0.20481927710843401</cx:pt>
          <cx:pt idx="1004">0.040160642570281103</cx:pt>
          <cx:pt idx="1005">0.20080321285140601</cx:pt>
          <cx:pt idx="1006">0.044176706827309203</cx:pt>
          <cx:pt idx="1007">0.14859437751004001</cx:pt>
          <cx:pt idx="1008">0.044176706827309203</cx:pt>
          <cx:pt idx="1009">0.0682730923694779</cx:pt>
          <cx:pt idx="1010">0.0481927710843374</cx:pt>
          <cx:pt idx="1011">0.0562248995983936</cx:pt>
          <cx:pt idx="1012">0.0481927710843374</cx:pt>
          <cx:pt idx="1013">0.0562248995983936</cx:pt>
          <cx:pt idx="1014">0.044176706827309203</cx:pt>
          <cx:pt idx="1015">0.0602409638554217</cx:pt>
          <cx:pt idx="1016">0.032128514056224897</cx:pt>
          <cx:pt idx="1017">0.064257028112449793</cx:pt>
          <cx:pt idx="1018">0.032128514056224897</cx:pt>
          <cx:pt idx="1019">0.0200803212851406</cx:pt>
          <cx:pt idx="1020">0.0120481927710843</cx:pt>
          <cx:pt idx="1021">0.0080321285140562207</cx:pt>
          <cx:pt idx="1022">0</cx:pt>
          <cx:pt idx="1023">0.0088495575221238902</cx:pt>
          <cx:pt idx="1024">0.0309734513274336</cx:pt>
          <cx:pt idx="1025">0.0044247787610619503</cx:pt>
          <cx:pt idx="1026">0.0088495575221238902</cx:pt>
          <cx:pt idx="1027">0.0088495575221238902</cx:pt>
          <cx:pt idx="1028">0.0088495575221238902</cx:pt>
          <cx:pt idx="1029">0.0044247787610619503</cx:pt>
          <cx:pt idx="1030">0.0309734513274336</cx:pt>
          <cx:pt idx="1031">0</cx:pt>
          <cx:pt idx="1032">0.0044247787610619503</cx:pt>
          <cx:pt idx="1033">0.0044247787610619503</cx:pt>
          <cx:pt idx="1034">0.017699115044247801</cx:pt>
          <cx:pt idx="1035">0</cx:pt>
          <cx:pt idx="1036">0.0221238938053097</cx:pt>
          <cx:pt idx="1037">0.0044247787610619503</cx:pt>
          <cx:pt idx="1038">0.0221238938053097</cx:pt>
          <cx:pt idx="1039">0</cx:pt>
          <cx:pt idx="1040">0.017699115044247801</cx:pt>
          <cx:pt idx="1041">0</cx:pt>
          <cx:pt idx="1042">0.0044247787610619503</cx:pt>
          <cx:pt idx="1043">0.017699115044247801</cx:pt>
          <cx:pt idx="1044">0.0088495575221238902</cx:pt>
          <cx:pt idx="1045">0.0044247787610619503</cx:pt>
          <cx:pt idx="1046">0.0088495575221238902</cx:pt>
          <cx:pt idx="1047">0.0088495575221238902</cx:pt>
          <cx:pt idx="1048">0.017699115044247801</cx:pt>
          <cx:pt idx="1049">0.013274336283185801</cx:pt>
          <cx:pt idx="1050">0.0088495575221238902</cx:pt>
          <cx:pt idx="1051">0.0044247787610619503</cx:pt>
          <cx:pt idx="1052">0.0044247787610619503</cx:pt>
          <cx:pt idx="1053">0.0044247787610619503</cx:pt>
          <cx:pt idx="1054">0.017699115044247801</cx:pt>
          <cx:pt idx="1055">0.013274336283185801</cx:pt>
          <cx:pt idx="1056">0</cx:pt>
          <cx:pt idx="1057">0</cx:pt>
          <cx:pt idx="1058">0.0221238938053097</cx:pt>
          <cx:pt idx="1059">0.0221238938053097</cx:pt>
          <cx:pt idx="1060">0.0044247787610619503</cx:pt>
          <cx:pt idx="1061">0.0044247787610619503</cx:pt>
          <cx:pt idx="1062">0.0044247787610619503</cx:pt>
          <cx:pt idx="1063">0.013274336283185801</cx:pt>
          <cx:pt idx="1064">0.013274336283185801</cx:pt>
          <cx:pt idx="1065">0.0044247787610619503</cx:pt>
          <cx:pt idx="1066">0.026548672566371698</cx:pt>
          <cx:pt idx="1067">0.017699115044247801</cx:pt>
          <cx:pt idx="1068">0.0088495575221238902</cx:pt>
          <cx:pt idx="1069">0.013274336283185801</cx:pt>
          <cx:pt idx="1070">0</cx:pt>
          <cx:pt idx="1071">0.0221238938053097</cx:pt>
          <cx:pt idx="1072">0.0044247787610619503</cx:pt>
          <cx:pt idx="1073">0.013274336283185801</cx:pt>
          <cx:pt idx="1074">0.0088495575221238902</cx:pt>
          <cx:pt idx="1075">0.0044247787610619503</cx:pt>
          <cx:pt idx="1076">0.0088495575221238902</cx:pt>
          <cx:pt idx="1077">0.0044247787610619503</cx:pt>
          <cx:pt idx="1078">0.0088495575221238902</cx:pt>
          <cx:pt idx="1079">0.0088495575221238902</cx:pt>
          <cx:pt idx="1080">0.026548672566371698</cx:pt>
          <cx:pt idx="1081">0.0044247787610619503</cx:pt>
          <cx:pt idx="1082">0.0088495575221238902</cx:pt>
          <cx:pt idx="1083">0.0221238938053097</cx:pt>
          <cx:pt idx="1084">0</cx:pt>
          <cx:pt idx="1085">0.0088495575221238902</cx:pt>
          <cx:pt idx="1086">0.013274336283185801</cx:pt>
          <cx:pt idx="1087">0.013274336283185801</cx:pt>
          <cx:pt idx="1088">0.017699115044247801</cx:pt>
          <cx:pt idx="1089">0.0044247787610619503</cx:pt>
          <cx:pt idx="1090">0.013274336283185801</cx:pt>
          <cx:pt idx="1091">0.026548672566371698</cx:pt>
          <cx:pt idx="1092">0.25221238938053098</cx:pt>
          <cx:pt idx="1093">0.035398230088495602</cx:pt>
          <cx:pt idx="1094">0.079646017699115002</cx:pt>
          <cx:pt idx="1095">0.035398230088495602</cx:pt>
          <cx:pt idx="1096">0.212389380530973</cx:pt>
          <cx:pt idx="1097">0.044247787610619503</cx:pt>
          <cx:pt idx="1098">0.20796460176991099</cx:pt>
          <cx:pt idx="1099">0.039823008849557501</cx:pt>
          <cx:pt idx="1100">0.14159292035398199</cx:pt>
          <cx:pt idx="1101">0.057522123893805302</cx:pt>
          <cx:pt idx="1102">0.053097345132743397</cx:pt>
          <cx:pt idx="1103">0.035398230088495602</cx:pt>
          <cx:pt idx="1104">0.048672566371681401</cx:pt>
          <cx:pt idx="1105">0.048672566371681401</cx:pt>
          <cx:pt idx="1106">0.053097345132743397</cx:pt>
          <cx:pt idx="1107">0.044247787610619503</cx:pt>
          <cx:pt idx="1108">0.066371681415929196</cx:pt>
          <cx:pt idx="1109">0.0309734513274336</cx:pt>
          <cx:pt idx="1110">0.066371681415929196</cx:pt>
          <cx:pt idx="1111">0.0309734513274336</cx:pt>
          <cx:pt idx="1112">0.017699115044247801</cx:pt>
          <cx:pt idx="1113">0.017699115044247801</cx:pt>
          <cx:pt idx="1114">0.0044247787610619503</cx:pt>
          <cx:pt idx="1115">0</cx:pt>
          <cx:pt idx="1116">0.0095238095238095195</cx:pt>
          <cx:pt idx="1117">0.028571428571428598</cx:pt>
          <cx:pt idx="1118">0.0047619047619047597</cx:pt>
          <cx:pt idx="1119">0.0095238095238095195</cx:pt>
          <cx:pt idx="1120">0.0095238095238095195</cx:pt>
          <cx:pt idx="1121">0.0095238095238095195</cx:pt>
          <cx:pt idx="1122">0</cx:pt>
          <cx:pt idx="1123">0.028571428571428598</cx:pt>
          <cx:pt idx="1124">0</cx:pt>
          <cx:pt idx="1125">0.0047619047619047597</cx:pt>
          <cx:pt idx="1126">0.0047619047619047597</cx:pt>
          <cx:pt idx="1127">0.019047619047619001</cx:pt>
          <cx:pt idx="1128">0</cx:pt>
          <cx:pt idx="1129">0.023809523809523801</cx:pt>
          <cx:pt idx="1130">0.0047619047619047597</cx:pt>
          <cx:pt idx="1131">0.019047619047619001</cx:pt>
          <cx:pt idx="1132">0</cx:pt>
          <cx:pt idx="1133">0.028571428571428598</cx:pt>
          <cx:pt idx="1134">0.0047619047619047597</cx:pt>
          <cx:pt idx="1135">0.0047619047619047597</cx:pt>
          <cx:pt idx="1136">0.023809523809523801</cx:pt>
          <cx:pt idx="1137">0.0047619047619047597</cx:pt>
          <cx:pt idx="1138">0.0047619047619047597</cx:pt>
          <cx:pt idx="1139">0.014285714285714299</cx:pt>
          <cx:pt idx="1140">0.0095238095238095195</cx:pt>
          <cx:pt idx="1141">0.019047619047619001</cx:pt>
          <cx:pt idx="1142">0.014285714285714299</cx:pt>
          <cx:pt idx="1143">0.014285714285714299</cx:pt>
          <cx:pt idx="1144">0.0047619047619047597</cx:pt>
          <cx:pt idx="1145">0.014285714285714299</cx:pt>
          <cx:pt idx="1146">0.0047619047619047597</cx:pt>
          <cx:pt idx="1147">0</cx:pt>
          <cx:pt idx="1148">0.0095238095238095195</cx:pt>
          <cx:pt idx="1149">0.0047619047619047597</cx:pt>
          <cx:pt idx="1150">0</cx:pt>
          <cx:pt idx="1151">0.023809523809523801</cx:pt>
          <cx:pt idx="1152">0.019047619047619001</cx:pt>
          <cx:pt idx="1153">0.0047619047619047597</cx:pt>
          <cx:pt idx="1154">0.0047619047619047597</cx:pt>
          <cx:pt idx="1155">0.0047619047619047597</cx:pt>
          <cx:pt idx="1156">0.014285714285714299</cx:pt>
          <cx:pt idx="1157">0.014285714285714299</cx:pt>
          <cx:pt idx="1158">0.0047619047619047597</cx:pt>
          <cx:pt idx="1159">0.028571428571428598</cx:pt>
          <cx:pt idx="1160">0.019047619047619001</cx:pt>
          <cx:pt idx="1161">0.0095238095238095195</cx:pt>
          <cx:pt idx="1162">0.0095238095238095195</cx:pt>
          <cx:pt idx="1163">0</cx:pt>
          <cx:pt idx="1164">0.028571428571428598</cx:pt>
          <cx:pt idx="1165">0.0047619047619047597</cx:pt>
          <cx:pt idx="1166">0.014285714285714299</cx:pt>
          <cx:pt idx="1167">0.0095238095238095195</cx:pt>
          <cx:pt idx="1168">0</cx:pt>
          <cx:pt idx="1169">0.014285714285714299</cx:pt>
          <cx:pt idx="1170">0</cx:pt>
          <cx:pt idx="1171">0.0095238095238095195</cx:pt>
          <cx:pt idx="1172">0.0095238095238095195</cx:pt>
          <cx:pt idx="1173">0.028571428571428598</cx:pt>
          <cx:pt idx="1174">0.0047619047619047597</cx:pt>
          <cx:pt idx="1175">0.0095238095238095195</cx:pt>
          <cx:pt idx="1176">0.023809523809523801</cx:pt>
          <cx:pt idx="1177">0</cx:pt>
          <cx:pt idx="1178">0.019047619047619001</cx:pt>
          <cx:pt idx="1179">0.019047619047619001</cx:pt>
          <cx:pt idx="1180">0.014285714285714299</cx:pt>
          <cx:pt idx="1181">0.0095238095238095195</cx:pt>
          <cx:pt idx="1182">0</cx:pt>
          <cx:pt idx="1183">0.0095238095238095195</cx:pt>
          <cx:pt idx="1184">0.028571428571428598</cx:pt>
          <cx:pt idx="1185">0.25238095238095198</cx:pt>
          <cx:pt idx="1186">0.033333333333333298</cx:pt>
          <cx:pt idx="1187">0.071428571428571397</cx:pt>
          <cx:pt idx="1188">0.038095238095238099</cx:pt>
          <cx:pt idx="1189">0.214285714285714</cx:pt>
          <cx:pt idx="1190">0.042857142857142899</cx:pt>
          <cx:pt idx="1191">0.21904761904761899</cx:pt>
          <cx:pt idx="1192">0.038095238095238099</cx:pt>
          <cx:pt idx="1193">0.14761904761904801</cx:pt>
          <cx:pt idx="1194">0.042857142857142899</cx:pt>
          <cx:pt idx="1195">0.057142857142857099</cx:pt>
          <cx:pt idx="1196">0.038095238095238099</cx:pt>
          <cx:pt idx="1197">0.052380952380952403</cx:pt>
          <cx:pt idx="1198">0.057142857142857099</cx:pt>
          <cx:pt idx="1199">0.047619047619047603</cx:pt>
          <cx:pt idx="1200">0.038095238095238099</cx:pt>
          <cx:pt idx="1201">0.066666666666666693</cx:pt>
          <cx:pt idx="1202">0.038095238095238099</cx:pt>
          <cx:pt idx="1203">0.057142857142857099</cx:pt>
          <cx:pt idx="1204">0.033333333333333298</cx:pt>
          <cx:pt idx="1205">0.019047619047619001</cx:pt>
          <cx:pt idx="1206">0.014285714285714299</cx:pt>
          <cx:pt idx="1207">0.0047619047619047597</cx:pt>
          <cx:pt idx="1208">0.0047619047619047597</cx:pt>
          <cx:pt idx="1209">0</cx:pt>
          <cx:pt idx="1210">0.033149171270718203</cx:pt>
          <cx:pt idx="1211">0</cx:pt>
          <cx:pt idx="1212">0.016574585635359101</cx:pt>
          <cx:pt idx="1213">0.0055248618784530402</cx:pt>
          <cx:pt idx="1214">0.0055248618784530402</cx:pt>
          <cx:pt idx="1215">0</cx:pt>
          <cx:pt idx="1216">0.033149171270718203</cx:pt>
          <cx:pt idx="1217">0</cx:pt>
          <cx:pt idx="1218">0.0055248618784530402</cx:pt>
          <cx:pt idx="1219">0.0055248618784530402</cx:pt>
          <cx:pt idx="1220">0.022099447513812199</cx:pt>
          <cx:pt idx="1221">0</cx:pt>
          <cx:pt idx="1222">0.016574585635359101</cx:pt>
          <cx:pt idx="1223">0</cx:pt>
          <cx:pt idx="1224">0.022099447513812199</cx:pt>
          <cx:pt idx="1225">0</cx:pt>
          <cx:pt idx="1226">0.027624309392265199</cx:pt>
          <cx:pt idx="1227">0.0055248618784530402</cx:pt>
          <cx:pt idx="1228">0.0055248618784530402</cx:pt>
          <cx:pt idx="1229">0.011049723756906099</cx:pt>
          <cx:pt idx="1230">0.011049723756906099</cx:pt>
          <cx:pt idx="1231">0.0055248618784530402</cx:pt>
          <cx:pt idx="1232">0.0055248618784530402</cx:pt>
          <cx:pt idx="1233">0.0055248618784530402</cx:pt>
          <cx:pt idx="1234">0.033149171270718203</cx:pt>
          <cx:pt idx="1235">0.016574585635359101</cx:pt>
          <cx:pt idx="1236">0.016574585635359101</cx:pt>
          <cx:pt idx="1237">0.0055248618784530402</cx:pt>
          <cx:pt idx="1238">0.022099447513812199</cx:pt>
          <cx:pt idx="1239">0.0055248618784530402</cx:pt>
          <cx:pt idx="1240">0</cx:pt>
          <cx:pt idx="1241">0.0055248618784530402</cx:pt>
          <cx:pt idx="1242">0.0055248618784530402</cx:pt>
          <cx:pt idx="1243">0</cx:pt>
          <cx:pt idx="1244">0.016574585635359101</cx:pt>
          <cx:pt idx="1245">0.027624309392265199</cx:pt>
          <cx:pt idx="1246">0.0055248618784530402</cx:pt>
          <cx:pt idx="1247">0.016574585635359101</cx:pt>
          <cx:pt idx="1248">0.0055248618784530402</cx:pt>
          <cx:pt idx="1249">0.016574585635359101</cx:pt>
          <cx:pt idx="1250">0.011049723756906099</cx:pt>
          <cx:pt idx="1251">0.0055248618784530402</cx:pt>
          <cx:pt idx="1252">0.022099447513812199</cx:pt>
          <cx:pt idx="1253">0.022099447513812199</cx:pt>
          <cx:pt idx="1254">0.011049723756906099</cx:pt>
          <cx:pt idx="1255">0.011049723756906099</cx:pt>
          <cx:pt idx="1256">0</cx:pt>
          <cx:pt idx="1257">0.033149171270718203</cx:pt>
          <cx:pt idx="1258">0.0055248618784530402</cx:pt>
          <cx:pt idx="1259">0.016574585635359101</cx:pt>
          <cx:pt idx="1260">0.0055248618784530402</cx:pt>
          <cx:pt idx="1261">0</cx:pt>
          <cx:pt idx="1262">0.011049723756906099</cx:pt>
          <cx:pt idx="1263">0</cx:pt>
          <cx:pt idx="1264">0.011049723756906099</cx:pt>
          <cx:pt idx="1265">0.011049723756906099</cx:pt>
          <cx:pt idx="1266">0.022099447513812199</cx:pt>
          <cx:pt idx="1267">0.0055248618784530402</cx:pt>
          <cx:pt idx="1268">0.011049723756906099</cx:pt>
          <cx:pt idx="1269">0.022099447513812199</cx:pt>
          <cx:pt idx="1270">0</cx:pt>
          <cx:pt idx="1271">0.022099447513812199</cx:pt>
          <cx:pt idx="1272">0.022099447513812199</cx:pt>
          <cx:pt idx="1273">0.016574585635359101</cx:pt>
          <cx:pt idx="1274">0.011049723756906099</cx:pt>
          <cx:pt idx="1275">0.0055248618784530402</cx:pt>
          <cx:pt idx="1276">0.011049723756906099</cx:pt>
          <cx:pt idx="1277">0.033149171270718203</cx:pt>
          <cx:pt idx="1278">0.287292817679558</cx:pt>
          <cx:pt idx="1279">0.033149171270718203</cx:pt>
          <cx:pt idx="1280">0.066298342541436503</cx:pt>
          <cx:pt idx="1281">0.033149171270718203</cx:pt>
          <cx:pt idx="1282">0.232044198895028</cx:pt>
          <cx:pt idx="1283">0.055248618784530398</cx:pt>
          <cx:pt idx="1284">0.25414364640884002</cx:pt>
          <cx:pt idx="1285">0.038674033149171297</cx:pt>
          <cx:pt idx="1286">0.16022099447513799</cx:pt>
          <cx:pt idx="1287">0.038674033149171297</cx:pt>
          <cx:pt idx="1288">0.049723756906077297</cx:pt>
          <cx:pt idx="1289">0.033149171270718203</cx:pt>
          <cx:pt idx="1290">0.038674033149171297</cx:pt>
          <cx:pt idx="1291">0.060773480662983402</cx:pt>
          <cx:pt idx="1292">0.044198895027624301</cx:pt>
          <cx:pt idx="1293">0.044198895027624301</cx:pt>
          <cx:pt idx="1294">0.077348066298342497</cx:pt>
          <cx:pt idx="1295">0.038674033149171297</cx:pt>
          <cx:pt idx="1296">0.049723756906077297</cx:pt>
          <cx:pt idx="1297">0.033149171270718203</cx:pt>
          <cx:pt idx="1298">0.022099447513812199</cx:pt>
          <cx:pt idx="1299">0.011049723756906099</cx:pt>
          <cx:pt idx="1300">0.0055248618784530402</cx:pt>
          <cx:pt idx="1301">0.011049723756906099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a:t>
            </a:r>
            <a:r>
              <a:rPr lang="en-US" sz="1400" b="0" i="0" u="none" strike="noStrike" baseline="0">
                <a:solidFill>
                  <a:sysClr val="windowText" lastClr="000000">
                    <a:lumMod val="65000"/>
                    <a:lumOff val="35000"/>
                  </a:sysClr>
                </a:solidFill>
                <a:effectLst/>
                <a:latin typeface="Calibri" panose="020F0502020204030204"/>
              </a:rPr>
              <a:t>na prahu pro detekci bod</a:t>
            </a:r>
            <a:r>
              <a:rPr lang="cs-CZ" sz="1400" b="0" i="0" u="none" strike="noStrike" baseline="0">
                <a:solidFill>
                  <a:sysClr val="windowText" lastClr="000000">
                    <a:lumMod val="65000"/>
                    <a:lumOff val="35000"/>
                  </a:sysClr>
                </a:solidFill>
                <a:effectLst/>
                <a:latin typeface="Calibri" panose="020F0502020204030204"/>
              </a:rPr>
              <a:t>ů zájmu </a:t>
            </a:r>
            <a:r>
              <a:rPr lang="en-US" sz="1400" b="0" i="0" u="none" strike="noStrike" baseline="0">
                <a:solidFill>
                  <a:sysClr val="windowText" lastClr="000000">
                    <a:lumMod val="65000"/>
                    <a:lumOff val="35000"/>
                  </a:sysClr>
                </a:solidFill>
                <a:effectLst/>
                <a:latin typeface="Calibri" panose="020F0502020204030204"/>
              </a:rPr>
              <a:t> [thresh]</a:t>
            </a:r>
            <a:endParaRPr lang="en-US"/>
          </a:p>
        </cx:rich>
      </cx:tx>
    </cx:title>
    <cx:plotArea>
      <cx:plotAreaRegion>
        <cx:series layoutId="boxWhisker" uniqueId="{65494A0C-4D7D-4F47-AAB9-AE9C4D32B708}">
          <cx:tx>
            <cx:txData>
              <cx:f>[BRISK_changing_parameters_thresh.xlsx]Koef!$D$3</cx:f>
              <cx:v>Testovací množina se shodnými obrazovkami</cx:v>
            </cx:txData>
          </cx:tx>
          <cx:dataId val="0"/>
          <cx:layoutPr>
            <cx:visibility meanLine="0" meanMarker="1" nonoutliers="0" outliers="1"/>
            <cx:statistics quartileMethod="exclusive"/>
          </cx:layoutPr>
        </cx:series>
        <cx:series layoutId="boxWhisker" uniqueId="{0F2386AB-586D-495F-94EF-167502B4027A}">
          <cx:tx>
            <cx:txData>
              <cx:f>[BRISK_changing_parameters_thresh.xlsx]Koef!$E$3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0.73000000000000009"/>
        <cx:majorGridlines/>
        <cx:tickLabels/>
      </cx:axis>
    </cx:plotArea>
    <cx:legend pos="b" align="ctr" overlay="0"/>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'[BRISK_changing_parameters_thresh.xlsx]Distance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'[BRISK_changing_parameters_thresh.xlsx]Distance Match'!$C$4:$C$1305</cx:f>
        <cx:lvl ptCount="1302" formatCode="General">
          <cx:pt idx="0">126.28801727294901</cx:pt>
          <cx:pt idx="1">102.485160827637</cx:pt>
          <cx:pt idx="2">127.09268951416</cx:pt>
          <cx:pt idx="3">86.387298583984403</cx:pt>
          <cx:pt idx="4">128.13441467285199</cx:pt>
          <cx:pt idx="5">69.989265441894503</cx:pt>
          <cx:pt idx="6">127.66184234619099</cx:pt>
          <cx:pt idx="7">79.399063110351605</cx:pt>
          <cx:pt idx="8">128.52195739746099</cx:pt>
          <cx:pt idx="9">90.0296630859375</cx:pt>
          <cx:pt idx="10">127.638702392578</cx:pt>
          <cx:pt idx="11">92.320220947265597</cx:pt>
          <cx:pt idx="12">127.941780090332</cx:pt>
          <cx:pt idx="13">90.285110473632798</cx:pt>
          <cx:pt idx="14">127.5</cx:pt>
          <cx:pt idx="15">103.72647094726599</cx:pt>
          <cx:pt idx="16">128.55438232421901</cx:pt>
          <cx:pt idx="17">101.251899719238</cx:pt>
          <cx:pt idx="18">129.08918762207</cx:pt>
          <cx:pt idx="93">128.42500305175801</cx:pt>
          <cx:pt idx="94">111.410758972168</cx:pt>
          <cx:pt idx="95">128.11764526367199</cx:pt>
          <cx:pt idx="96">91.193817138671903</cx:pt>
          <cx:pt idx="97">130.18911743164099</cx:pt>
          <cx:pt idx="98">65.365242004394503</cx:pt>
          <cx:pt idx="99">128.79765319824199</cx:pt>
          <cx:pt idx="100">78.097564697265597</cx:pt>
          <cx:pt idx="101">129.82849121093801</cx:pt>
          <cx:pt idx="102">90.480636596679702</cx:pt>
          <cx:pt idx="103">127.452827453613</cx:pt>
          <cx:pt idx="104">95.070045471191406</cx:pt>
          <cx:pt idx="105">129.83914184570301</cx:pt>
          <cx:pt idx="106">92.951499938964801</cx:pt>
          <cx:pt idx="107">128.95845031738301</cx:pt>
          <cx:pt idx="108">108.89705657959</cx:pt>
          <cx:pt idx="109">130.20643615722699</cx:pt>
          <cx:pt idx="110">108.922882080078</cx:pt>
          <cx:pt idx="111">130.89100646972699</cx:pt>
          <cx:pt idx="186">129.02473449707</cx:pt>
          <cx:pt idx="187">113.139678955078</cx:pt>
          <cx:pt idx="188">128.83871459960901</cx:pt>
          <cx:pt idx="189">94.068260192871094</cx:pt>
          <cx:pt idx="190">130.79629516601599</cx:pt>
          <cx:pt idx="191">61.772727966308601</cx:pt>
          <cx:pt idx="192">130.82269287109401</cx:pt>
          <cx:pt idx="193">75.432991027832003</cx:pt>
          <cx:pt idx="194">130.89382934570301</cx:pt>
          <cx:pt idx="195">89.092483520507798</cx:pt>
          <cx:pt idx="196">128.6474609375</cx:pt>
          <cx:pt idx="197">94.215148925781307</cx:pt>
          <cx:pt idx="198">129.673751831055</cx:pt>
          <cx:pt idx="199">91.726188659667997</cx:pt>
          <cx:pt idx="200">128.24642944335901</cx:pt>
          <cx:pt idx="201">110.362228393555</cx:pt>
          <cx:pt idx="202">130.42160034179699</cx:pt>
          <cx:pt idx="203">112.324760437012</cx:pt>
          <cx:pt idx="204">130.79298400878901</cx:pt>
          <cx:pt idx="279">130</cx:pt>
          <cx:pt idx="280">114.5625</cx:pt>
          <cx:pt idx="281">130.83999633789099</cx:pt>
          <cx:pt idx="282">91.696495056152301</cx:pt>
          <cx:pt idx="283">132.59109497070301</cx:pt>
          <cx:pt idx="284">58.521739959716797</cx:pt>
          <cx:pt idx="285">133.40927124023401</cx:pt>
          <cx:pt idx="286">73.176246643066406</cx:pt>
          <cx:pt idx="287">131.65283203125</cx:pt>
          <cx:pt idx="288">86.685066223144503</cx:pt>
          <cx:pt idx="289">131.43656921386699</cx:pt>
          <cx:pt idx="290">93.914382934570298</cx:pt>
          <cx:pt idx="291">132.27952575683599</cx:pt>
          <cx:pt idx="292">89.716667175292997</cx:pt>
          <cx:pt idx="293">130.41339111328099</cx:pt>
          <cx:pt idx="294">109.82105255127</cx:pt>
          <cx:pt idx="295">132.94007873535199</cx:pt>
          <cx:pt idx="296">113.325088500977</cx:pt>
          <cx:pt idx="297">131.86486816406301</cx:pt>
          <cx:pt idx="372">130.56118774414099</cx:pt>
          <cx:pt idx="373">113.82462310791</cx:pt>
          <cx:pt idx="374">130.11489868164099</cx:pt>
          <cx:pt idx="375">91.380569458007798</cx:pt>
          <cx:pt idx="376">131.77682495117199</cx:pt>
          <cx:pt idx="377">56.343395233154297</cx:pt>
          <cx:pt idx="378">132.72314453125</cx:pt>
          <cx:pt idx="379">70.617286682128906</cx:pt>
          <cx:pt idx="380">131.98814392089801</cx:pt>
          <cx:pt idx="381">87.517242431640597</cx:pt>
          <cx:pt idx="382">131.82212829589801</cx:pt>
          <cx:pt idx="383">92.838706970214801</cx:pt>
          <cx:pt idx="384">131.35169982910199</cx:pt>
          <cx:pt idx="385">89.681976318359403</cx:pt>
          <cx:pt idx="386">130.11587524414099</cx:pt>
          <cx:pt idx="387">109.99632263183599</cx:pt>
          <cx:pt idx="388">131.69958496093801</cx:pt>
          <cx:pt idx="389">112.921348571777</cx:pt>
          <cx:pt idx="390">131.35917663574199</cx:pt>
          <cx:pt idx="465">130.63948059082</cx:pt>
          <cx:pt idx="466">114.41445159912099</cx:pt>
          <cx:pt idx="467">130.370040893555</cx:pt>
          <cx:pt idx="468">90.940681457519503</cx:pt>
          <cx:pt idx="469">131.64414978027301</cx:pt>
          <cx:pt idx="470">54.599205017089801</cx:pt>
          <cx:pt idx="471">132.37069702148401</cx:pt>
          <cx:pt idx="472">70.330474853515597</cx:pt>
          <cx:pt idx="473">131.73139953613301</cx:pt>
          <cx:pt idx="474">86.853050231933594</cx:pt>
          <cx:pt idx="475">131.485595703125</cx:pt>
          <cx:pt idx="476">93.757461547851605</cx:pt>
          <cx:pt idx="477">130.93391418457</cx:pt>
          <cx:pt idx="478">89.355552673339801</cx:pt>
          <cx:pt idx="479">130.5</cx:pt>
          <cx:pt idx="480">110.28571319580099</cx:pt>
          <cx:pt idx="481">132.06750488281301</cx:pt>
          <cx:pt idx="482">113.256706237793</cx:pt>
          <cx:pt idx="483">132.39915466308599</cx:pt>
          <cx:pt idx="558">131.26364135742199</cx:pt>
          <cx:pt idx="559">114.615684509277</cx:pt>
          <cx:pt idx="560">130.87782287597699</cx:pt>
          <cx:pt idx="561">92.131004333496094</cx:pt>
          <cx:pt idx="562">132.85981750488301</cx:pt>
          <cx:pt idx="563">54.777778625488303</cx:pt>
          <cx:pt idx="564">131.923416137695</cx:pt>
          <cx:pt idx="565">70.144737243652301</cx:pt>
          <cx:pt idx="566">131.90434265136699</cx:pt>
          <cx:pt idx="567">87.1788330078125</cx:pt>
          <cx:pt idx="568">130.49565124511699</cx:pt>
          <cx:pt idx="569">94.980766296386705</cx:pt>
          <cx:pt idx="570">131.81817626953099</cx:pt>
          <cx:pt idx="571">91.265151977539105</cx:pt>
          <cx:pt idx="572">131.39907836914099</cx:pt>
          <cx:pt idx="573">110.553848266602</cx:pt>
          <cx:pt idx="574">132.03964233398401</cx:pt>
          <cx:pt idx="575">113.00787353515599</cx:pt>
          <cx:pt idx="576">131.84278869628901</cx:pt>
          <cx:pt idx="651">130.157150268555</cx:pt>
          <cx:pt idx="652">114.20883178710901</cx:pt>
          <cx:pt idx="653">131.80661010742199</cx:pt>
          <cx:pt idx="654">90.785713195800795</cx:pt>
          <cx:pt idx="655">131.56060791015599</cx:pt>
          <cx:pt idx="656">52.612068176269503</cx:pt>
          <cx:pt idx="657">131.75598144531301</cx:pt>
          <cx:pt idx="658">70.774772644042997</cx:pt>
          <cx:pt idx="659">131.90187072753901</cx:pt>
          <cx:pt idx="660">84.846740722656307</cx:pt>
          <cx:pt idx="661">131.625</cx:pt>
          <cx:pt idx="662">93.674606323242202</cx:pt>
          <cx:pt idx="663">132.40669250488301</cx:pt>
          <cx:pt idx="664">91.247100830078097</cx:pt>
          <cx:pt idx="665">130.88499450683599</cx:pt>
          <cx:pt idx="666">110.664031982422</cx:pt>
          <cx:pt idx="667">133.29730224609401</cx:pt>
          <cx:pt idx="668">111.832656860352</cx:pt>
          <cx:pt idx="669">132.97737121582</cx:pt>
          <cx:pt idx="744">131.19999694824199</cx:pt>
          <cx:pt idx="745">114.913581848145</cx:pt>
          <cx:pt idx="746">130.81726074218801</cx:pt>
          <cx:pt idx="747">90.136795043945298</cx:pt>
          <cx:pt idx="748">131.14595031738301</cx:pt>
          <cx:pt idx="749">52.684684753417997</cx:pt>
          <cx:pt idx="750">131.58163452148401</cx:pt>
          <cx:pt idx="751">69.643196105957003</cx:pt>
          <cx:pt idx="752">132.54502868652301</cx:pt>
          <cx:pt idx="753">83.751998901367202</cx:pt>
          <cx:pt idx="754">132.03414916992199</cx:pt>
          <cx:pt idx="755">94.489799499511705</cx:pt>
          <cx:pt idx="756">132.72195434570301</cx:pt>
          <cx:pt idx="757">90.968124389648395</cx:pt>
          <cx:pt idx="758">131.29100036621099</cx:pt>
          <cx:pt idx="759">110.38271331787099</cx:pt>
          <cx:pt idx="760">133.87324523925801</cx:pt>
          <cx:pt idx="761">111.61016845703099</cx:pt>
          <cx:pt idx="762">132.676193237305</cx:pt>
          <cx:pt idx="837">131.74594116210901</cx:pt>
          <cx:pt idx="838">114.28384399414099</cx:pt>
          <cx:pt idx="839">132.99467468261699</cx:pt>
          <cx:pt idx="840">89.202018737792997</cx:pt>
          <cx:pt idx="841">132.10404968261699</cx:pt>
          <cx:pt idx="842">51.720932006835902</cx:pt>
          <cx:pt idx="843">133.55319213867199</cx:pt>
          <cx:pt idx="844">68.104476928710895</cx:pt>
          <cx:pt idx="845">132.72222900390599</cx:pt>
          <cx:pt idx="846">84.261604309082003</cx:pt>
          <cx:pt idx="847">132.97367858886699</cx:pt>
          <cx:pt idx="848">95.099563598632798</cx:pt>
          <cx:pt idx="849">133.21466064453099</cx:pt>
          <cx:pt idx="850">89.978904724121094</cx:pt>
          <cx:pt idx="851">132.30459594726599</cx:pt>
          <cx:pt idx="852">110.50862121582</cx:pt>
          <cx:pt idx="853">133.56185913085901</cx:pt>
          <cx:pt idx="854">112.11555480957</cx:pt>
          <cx:pt idx="855">133.42132568359401</cx:pt>
          <cx:pt idx="930">133.87640380859401</cx:pt>
          <cx:pt idx="931">114.14492797851599</cx:pt>
          <cx:pt idx="932">132.67240905761699</cx:pt>
          <cx:pt idx="933">91.255317687988295</cx:pt>
          <cx:pt idx="934">131.83950805664099</cx:pt>
          <cx:pt idx="935">53</cx:pt>
          <cx:pt idx="936">134.87356567382801</cx:pt>
          <cx:pt idx="937">67.277175903320298</cx:pt>
          <cx:pt idx="938">134.747314453125</cx:pt>
          <cx:pt idx="939">84.402717590332003</cx:pt>
          <cx:pt idx="940">132.78651428222699</cx:pt>
          <cx:pt idx="941">94.925582885742202</cx:pt>
          <cx:pt idx="942">133.56179809570301</cx:pt>
          <cx:pt idx="943">91.351600646972699</cx:pt>
          <cx:pt idx="944">132.56172180175801</cx:pt>
          <cx:pt idx="945">111.484016418457</cx:pt>
          <cx:pt idx="946">133.38763427734401</cx:pt>
          <cx:pt idx="947">112.62200927734401</cx:pt>
          <cx:pt idx="948">134.13333129882801</cx:pt>
          <cx:pt idx="1023">135.26626586914099</cx:pt>
          <cx:pt idx="1024">113.973960876465</cx:pt>
          <cx:pt idx="1025">133.42037963867199</cx:pt>
          <cx:pt idx="1026">92.994117736816406</cx:pt>
          <cx:pt idx="1027">134.63265991210901</cx:pt>
          <cx:pt idx="1028">51.579235076904297</cx:pt>
          <cx:pt idx="1029">136.90303039550801</cx:pt>
          <cx:pt idx="1030">68.916664123535199</cx:pt>
          <cx:pt idx="1031">135.01205444335901</cx:pt>
          <cx:pt idx="1032">82.207923889160199</cx:pt>
          <cx:pt idx="1033">135.52070617675801</cx:pt>
          <cx:pt idx="1034">94.691917419433594</cx:pt>
          <cx:pt idx="1035">135.62423706054699</cx:pt>
          <cx:pt idx="1036">91.798995971679702</cx:pt>
          <cx:pt idx="1037">135.03973388671901</cx:pt>
          <cx:pt idx="1038">110.585861206055</cx:pt>
          <cx:pt idx="1039">135.49101257324199</cx:pt>
          <cx:pt idx="1040">111.770050048828</cx:pt>
          <cx:pt idx="1041">135.57484436035199</cx:pt>
          <cx:pt idx="1116">135.91250610351599</cx:pt>
          <cx:pt idx="1117">115.251426696777</cx:pt>
          <cx:pt idx="1118">135.04054260253901</cx:pt>
          <cx:pt idx="1119">92.681816101074205</cx:pt>
          <cx:pt idx="1120">134.63768005371099</cx:pt>
          <cx:pt idx="1121">50.132530212402301</cx:pt>
          <cx:pt idx="1122">138.40383911132801</cx:pt>
          <cx:pt idx="1123">66.154838562011705</cx:pt>
          <cx:pt idx="1124">136.23750305175801</cx:pt>
          <cx:pt idx="1125">85.583335876464801</cx:pt>
          <cx:pt idx="1126">136.52941894531301</cx:pt>
          <cx:pt idx="1127">96.598930358886705</cx:pt>
          <cx:pt idx="1128">135.82467651367199</cx:pt>
          <cx:pt idx="1129">91.432434082031307</cx:pt>
          <cx:pt idx="1130">136.11888122558599</cx:pt>
          <cx:pt idx="1131">109.02645874023401</cx:pt>
          <cx:pt idx="1132">136.81761169433599</cx:pt>
          <cx:pt idx="1133">111.361114501953</cx:pt>
          <cx:pt idx="1134">136.26414489746099</cx:pt>
          <cx:pt idx="1209">134.97122192382801</cx:pt>
          <cx:pt idx="1210">118.376625061035</cx:pt>
          <cx:pt idx="1211">136.89393615722699</cx:pt>
          <cx:pt idx="1212">97.537879943847699</cx:pt>
          <cx:pt idx="1213">136.05511474609401</cx:pt>
          <cx:pt idx="1214">52.712329864502003</cx:pt>
          <cx:pt idx="1215">138.45185852050801</cx:pt>
          <cx:pt idx="1216">70.582092285156307</cx:pt>
          <cx:pt idx="1217">136.89654541015599</cx:pt>
          <cx:pt idx="1218">86.858825683593807</cx:pt>
          <cx:pt idx="1219">136.98507690429699</cx:pt>
          <cx:pt idx="1220">95.080741882324205</cx:pt>
          <cx:pt idx="1221">137.39131164550801</cx:pt>
          <cx:pt idx="1222">90.610061645507798</cx:pt>
          <cx:pt idx="1223">136.47619628906301</cx:pt>
          <cx:pt idx="1224">113.557579040527</cx:pt>
          <cx:pt idx="1225">136.75373840332</cx:pt>
          <cx:pt idx="1226">112.50318145752</cx:pt>
          <cx:pt idx="1227">137.50354003906301</cx:pt>
        </cx:lvl>
      </cx:numDim>
    </cx:data>
    <cx:data id="1">
      <cx:strDim type="cat">
        <cx:f>'[BRISK_changing_parameters_thresh.xlsx]Distance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'[BRISK_changing_parameters_thresh.xlsx]Distance Match'!$D$4:$D$1305</cx:f>
        <cx:lvl ptCount="1302" formatCode="General">
          <cx:pt idx="0">114.583854675293</cx:pt>
          <cx:pt idx="1">134.25595092773401</cx:pt>
          <cx:pt idx="2">113.929641723633</cx:pt>
          <cx:pt idx="3">133.25714111328099</cx:pt>
          <cx:pt idx="4">115.49160003662099</cx:pt>
          <cx:pt idx="5">133.07142639160199</cx:pt>
          <cx:pt idx="6">114.20531463623</cx:pt>
          <cx:pt idx="7">132.97410583496099</cx:pt>
          <cx:pt idx="8">112.417518615723</cx:pt>
          <cx:pt idx="9">133.198974609375</cx:pt>
          <cx:pt idx="10">112.824745178223</cx:pt>
          <cx:pt idx="11">133.13262939453099</cx:pt>
          <cx:pt idx="12">113.09172821044901</cx:pt>
          <cx:pt idx="13">133.33705139160199</cx:pt>
          <cx:pt idx="14">111.58406829834</cx:pt>
          <cx:pt idx="15">131.69390869140599</cx:pt>
          <cx:pt idx="16">112.966667175293</cx:pt>
          <cx:pt idx="17">132.759521484375</cx:pt>
          <cx:pt idx="18">111.09170532226599</cx:pt>
          <cx:pt idx="19">132.39898681640599</cx:pt>
          <cx:pt idx="20">107.57753753662099</cx:pt>
          <cx:pt idx="21">131.159912109375</cx:pt>
          <cx:pt idx="22">127.774459838867</cx:pt>
          <cx:pt idx="23">127.035400390625</cx:pt>
          <cx:pt idx="24">128.53158569335901</cx:pt>
          <cx:pt idx="25">129.08361816406301</cx:pt>
          <cx:pt idx="26">128.76420593261699</cx:pt>
          <cx:pt idx="27">129.25650024414099</cx:pt>
          <cx:pt idx="28">127.396293640137</cx:pt>
          <cx:pt idx="29">128.3779296875</cx:pt>
          <cx:pt idx="30">127.568901062012</cx:pt>
          <cx:pt idx="31">129.48031616210901</cx:pt>
          <cx:pt idx="32">128.19650268554699</cx:pt>
          <cx:pt idx="33">128.157791137695</cx:pt>
          <cx:pt idx="34">130.15042114257801</cx:pt>
          <cx:pt idx="35">127.532356262207</cx:pt>
          <cx:pt idx="36">129.169845581055</cx:pt>
          <cx:pt idx="37">129.04129028320301</cx:pt>
          <cx:pt idx="38">129.29957580566401</cx:pt>
          <cx:pt idx="39">128.746170043945</cx:pt>
          <cx:pt idx="40">128.23718261718801</cx:pt>
          <cx:pt idx="41">128.48072814941401</cx:pt>
          <cx:pt idx="42">129.21853637695301</cx:pt>
          <cx:pt idx="43">129.92137145996099</cx:pt>
          <cx:pt idx="44">129.38760375976599</cx:pt>
          <cx:pt idx="45">131.70024108886699</cx:pt>
          <cx:pt idx="46">130.93316650390599</cx:pt>
          <cx:pt idx="47">131.076736450195</cx:pt>
          <cx:pt idx="48">131.77966308593801</cx:pt>
          <cx:pt idx="49">130.42584228515599</cx:pt>
          <cx:pt idx="50">130.89398193359401</cx:pt>
          <cx:pt idx="51">130.813888549805</cx:pt>
          <cx:pt idx="52">130.88523864746099</cx:pt>
          <cx:pt idx="53">134.94496154785199</cx:pt>
          <cx:pt idx="54">110.479934692383</cx:pt>
          <cx:pt idx="55">133.24635314941401</cx:pt>
          <cx:pt idx="56">108.96087646484401</cx:pt>
          <cx:pt idx="57">134.07156372070301</cx:pt>
          <cx:pt idx="58">132.65660095214801</cx:pt>
          <cx:pt idx="59">133.566482543945</cx:pt>
          <cx:pt idx="60">112.79392242431599</cx:pt>
          <cx:pt idx="61">133.49728393554699</cx:pt>
          <cx:pt idx="62">108.957077026367</cx:pt>
          <cx:pt idx="63">135.01985168457</cx:pt>
          <cx:pt idx="64">107.007888793945</cx:pt>
          <cx:pt idx="65">134.32685852050801</cx:pt>
          <cx:pt idx="66">108.566246032715</cx:pt>
          <cx:pt idx="67">134.42057800293</cx:pt>
          <cx:pt idx="68">132.92831420898401</cx:pt>
          <cx:pt idx="69">87.094078063964801</cx:pt>
          <cx:pt idx="70">130.04608154296901</cx:pt>
          <cx:pt idx="71">104.539794921875</cx:pt>
          <cx:pt idx="72">128.79518127441401</cx:pt>
          <cx:pt idx="73">91.007392883300795</cx:pt>
          <cx:pt idx="74">129.104415893555</cx:pt>
          <cx:pt idx="75">88.20849609375</cx:pt>
          <cx:pt idx="76">130.36170959472699</cx:pt>
          <cx:pt idx="77">97.084945678710895</cx:pt>
          <cx:pt idx="78">130.40576171875</cx:pt>
          <cx:pt idx="79">100.635047912598</cx:pt>
          <cx:pt idx="80">129.52995300293</cx:pt>
          <cx:pt idx="81">101.728546142578</cx:pt>
          <cx:pt idx="82">130.83522033691401</cx:pt>
          <cx:pt idx="83">104.32521820068401</cx:pt>
          <cx:pt idx="84">130.07093811035199</cx:pt>
          <cx:pt idx="85">103.929328918457</cx:pt>
          <cx:pt idx="86">129.21218872070301</cx:pt>
          <cx:pt idx="87">104.420608520508</cx:pt>
          <cx:pt idx="88">129.18992614746099</cx:pt>
          <cx:pt idx="89">105.92275238037099</cx:pt>
          <cx:pt idx="90">106.750366210938</cx:pt>
          <cx:pt idx="91">107.724617004395</cx:pt>
          <cx:pt idx="92">106.796684265137</cx:pt>
          <cx:pt idx="93">130.90414428710901</cx:pt>
          <cx:pt idx="94">137.39999389648401</cx:pt>
          <cx:pt idx="95">129.24615478515599</cx:pt>
          <cx:pt idx="96">140.01622009277301</cx:pt>
          <cx:pt idx="97">130.68380737304699</cx:pt>
          <cx:pt idx="98">137.80810546875</cx:pt>
          <cx:pt idx="99">129.81233215332</cx:pt>
          <cx:pt idx="100">136.30187988281301</cx:pt>
          <cx:pt idx="101">128.94444274902301</cx:pt>
          <cx:pt idx="102">137.70619201660199</cx:pt>
          <cx:pt idx="103">128.53092956543</cx:pt>
          <cx:pt idx="104">138.06451416015599</cx:pt>
          <cx:pt idx="105">130.39186096191401</cx:pt>
          <cx:pt idx="106">139.13165283203099</cx:pt>
          <cx:pt idx="107">128.56443786621099</cx:pt>
          <cx:pt idx="108">136.574462890625</cx:pt>
          <cx:pt idx="109">128.531173706055</cx:pt>
          <cx:pt idx="110">137.24397277832</cx:pt>
          <cx:pt idx="111">127.721649169922</cx:pt>
          <cx:pt idx="112">136.94892883300801</cx:pt>
          <cx:pt idx="113">122.236404418945</cx:pt>
          <cx:pt idx="114">134.29776000976599</cx:pt>
          <cx:pt idx="115">134.94085693359401</cx:pt>
          <cx:pt idx="116">135.13369750976599</cx:pt>
          <cx:pt idx="117">136.83558654785199</cx:pt>
          <cx:pt idx="118">137.26976013183599</cx:pt>
          <cx:pt idx="119">135.33145141601599</cx:pt>
          <cx:pt idx="120">135.20478820800801</cx:pt>
          <cx:pt idx="121">134.88032531738301</cx:pt>
          <cx:pt idx="122">135.26075744628901</cx:pt>
          <cx:pt idx="123">135.57865905761699</cx:pt>
          <cx:pt idx="124">136.28897094726599</cx:pt>
          <cx:pt idx="125">134.19174194335901</cx:pt>
          <cx:pt idx="126">134.85314941406301</cx:pt>
          <cx:pt idx="127">135.54769897460901</cx:pt>
          <cx:pt idx="128">133.09831237793</cx:pt>
          <cx:pt idx="129">135.73355102539099</cx:pt>
          <cx:pt idx="130">135.59716796875</cx:pt>
          <cx:pt idx="131">135.74816894531301</cx:pt>
          <cx:pt idx="132">135.58570861816401</cx:pt>
          <cx:pt idx="133">134.08711242675801</cx:pt>
          <cx:pt idx="134">135.80902099609401</cx:pt>
          <cx:pt idx="135">135.59524536132801</cx:pt>
          <cx:pt idx="136">134.40684509277301</cx:pt>
          <cx:pt idx="137">134.40892028808599</cx:pt>
          <cx:pt idx="138">135.22634887695301</cx:pt>
          <cx:pt idx="139">135.42237854003901</cx:pt>
          <cx:pt idx="140">136.03509521484401</cx:pt>
          <cx:pt idx="141">135.07904052734401</cx:pt>
          <cx:pt idx="142">135.043045043945</cx:pt>
          <cx:pt idx="143">135.50508117675801</cx:pt>
          <cx:pt idx="144">134.34671020507801</cx:pt>
          <cx:pt idx="145">133.53846740722699</cx:pt>
          <cx:pt idx="146">139.42457580566401</cx:pt>
          <cx:pt idx="147">127.93333435058599</cx:pt>
          <cx:pt idx="148">137.48414611816401</cx:pt>
          <cx:pt idx="149">126.205558776855</cx:pt>
          <cx:pt idx="150">138.12023925781301</cx:pt>
          <cx:pt idx="151">137.52754211425801</cx:pt>
          <cx:pt idx="152">137.285720825195</cx:pt>
          <cx:pt idx="153">129.11647033691401</cx:pt>
          <cx:pt idx="154">137.23495483398401</cx:pt>
          <cx:pt idx="155">125.65013885498</cx:pt>
          <cx:pt idx="156">138.93905639648401</cx:pt>
          <cx:pt idx="157">126.212532043457</cx:pt>
          <cx:pt idx="158">139.23161315918</cx:pt>
          <cx:pt idx="159">125.89916229248</cx:pt>
          <cx:pt idx="160">138.778076171875</cx:pt>
          <cx:pt idx="161">137.13446044921901</cx:pt>
          <cx:pt idx="162">93.164474487304702</cx:pt>
          <cx:pt idx="163">129.45634460449199</cx:pt>
          <cx:pt idx="164">119.22670745849599</cx:pt>
          <cx:pt idx="165">132.32258605957</cx:pt>
          <cx:pt idx="166">102.65232086181599</cx:pt>
          <cx:pt idx="167">130.79925537109401</cx:pt>
          <cx:pt idx="168">99.801345825195298</cx:pt>
          <cx:pt idx="169">131.87109375</cx:pt>
          <cx:pt idx="170">110.04962158203099</cx:pt>
          <cx:pt idx="171">130.58302307128901</cx:pt>
          <cx:pt idx="172">115.639999389648</cx:pt>
          <cx:pt idx="173">131.590744018555</cx:pt>
          <cx:pt idx="174">117.776893615723</cx:pt>
          <cx:pt idx="175">129.984786987305</cx:pt>
          <cx:pt idx="176">121.769233703613</cx:pt>
          <cx:pt idx="177">131.25564575195301</cx:pt>
          <cx:pt idx="178">121.145629882813</cx:pt>
          <cx:pt idx="179">130.96377563476599</cx:pt>
          <cx:pt idx="180">119.69846343994099</cx:pt>
          <cx:pt idx="181">130.51852416992199</cx:pt>
          <cx:pt idx="182">121.262413024902</cx:pt>
          <cx:pt idx="183">121.04250335693401</cx:pt>
          <cx:pt idx="184">121.70823669433599</cx:pt>
          <cx:pt idx="185">122.242134094238</cx:pt>
          <cx:pt idx="186">136.344482421875</cx:pt>
          <cx:pt idx="187">140.43077087402301</cx:pt>
          <cx:pt idx="188">135.99041748046901</cx:pt>
          <cx:pt idx="189">142.41925048828099</cx:pt>
          <cx:pt idx="190">135.05519104003901</cx:pt>
          <cx:pt idx="191">139.15383911132801</cx:pt>
          <cx:pt idx="192">135.862869262695</cx:pt>
          <cx:pt idx="193">140.37646484375</cx:pt>
          <cx:pt idx="194">135.24436950683599</cx:pt>
          <cx:pt idx="195">140.03753662109401</cx:pt>
          <cx:pt idx="196">136.56369018554699</cx:pt>
          <cx:pt idx="197">139.81271362304699</cx:pt>
          <cx:pt idx="198">135.81494140625</cx:pt>
          <cx:pt idx="199">140.93862915039099</cx:pt>
          <cx:pt idx="200">135.170486450195</cx:pt>
          <cx:pt idx="201">139.30345153808599</cx:pt>
          <cx:pt idx="202">135.98057556152301</cx:pt>
          <cx:pt idx="203">140.03628540039099</cx:pt>
          <cx:pt idx="204">134.61842346191401</cx:pt>
          <cx:pt idx="205">138.00357055664099</cx:pt>
          <cx:pt idx="206">131.56150817871099</cx:pt>
          <cx:pt idx="207">135.63667297363301</cx:pt>
          <cx:pt idx="208">139.89007568359401</cx:pt>
          <cx:pt idx="209">140.18490600585901</cx:pt>
          <cx:pt idx="210">139.99261474609401</cx:pt>
          <cx:pt idx="211">141.50877380371099</cx:pt>
          <cx:pt idx="212">140.09385681152301</cx:pt>
          <cx:pt idx="213">140.29310607910199</cx:pt>
          <cx:pt idx="214">139.47686767578099</cx:pt>
          <cx:pt idx="215">139.56080627441401</cx:pt>
          <cx:pt idx="216">141.28839111328099</cx:pt>
          <cx:pt idx="217">138.86784362793</cx:pt>
          <cx:pt idx="218">137.02877807617199</cx:pt>
          <cx:pt idx="219">139.60514831543</cx:pt>
          <cx:pt idx="220">137.930740356445</cx:pt>
          <cx:pt idx="221">135.42149353027301</cx:pt>
          <cx:pt idx="222">137.68487548828099</cx:pt>
          <cx:pt idx="223">137.191970825195</cx:pt>
          <cx:pt idx="224">137.36036682128901</cx:pt>
          <cx:pt idx="225">138.24562072753901</cx:pt>
          <cx:pt idx="226">137.25523376464801</cx:pt>
          <cx:pt idx="227">137.93913269043</cx:pt>
          <cx:pt idx="228">136.35443115234401</cx:pt>
          <cx:pt idx="229">135.39436340332</cx:pt>
          <cx:pt idx="230">135.94805908203099</cx:pt>
          <cx:pt idx="231">136.95901489257801</cx:pt>
          <cx:pt idx="232">137.11715698242199</cx:pt>
          <cx:pt idx="233">138.74603271484401</cx:pt>
          <cx:pt idx="234">136.49792480468801</cx:pt>
          <cx:pt idx="235">136.04470825195301</cx:pt>
          <cx:pt idx="236">135.52719116210901</cx:pt>
          <cx:pt idx="237">136.49356079101599</cx:pt>
          <cx:pt idx="238">134.79324340820301</cx:pt>
          <cx:pt idx="239">141.54908752441401</cx:pt>
          <cx:pt idx="240">135.41638183593801</cx:pt>
          <cx:pt idx="241">140.13333129882801</cx:pt>
          <cx:pt idx="242">133.51428222656301</cx:pt>
          <cx:pt idx="243">140.29182434082</cx:pt>
          <cx:pt idx="244">140.16790771484401</cx:pt>
          <cx:pt idx="245">139.42758178710901</cx:pt>
          <cx:pt idx="246">136.27561950683599</cx:pt>
          <cx:pt idx="247">139.51419067382801</cx:pt>
          <cx:pt idx="248">133.57194519043</cx:pt>
          <cx:pt idx="249">142.17481994628901</cx:pt>
          <cx:pt idx="250">134.41667175293</cx:pt>
          <cx:pt idx="251">140.75175476074199</cx:pt>
          <cx:pt idx="252">132.326248168945</cx:pt>
          <cx:pt idx="253">140.73214721679699</cx:pt>
          <cx:pt idx="254">140.39297485351599</cx:pt>
          <cx:pt idx="255">96.099998474121094</cx:pt>
          <cx:pt idx="256">129.05154418945301</cx:pt>
          <cx:pt idx="257">126.79582977294901</cx:pt>
          <cx:pt idx="258">130.35678100585901</cx:pt>
          <cx:pt idx="259">103.82691955566401</cx:pt>
          <cx:pt idx="260">130.79327392578099</cx:pt>
          <cx:pt idx="261">101.78971862793</cx:pt>
          <cx:pt idx="262">129.36813354492199</cx:pt>
          <cx:pt idx="263">116.420791625977</cx:pt>
          <cx:pt idx="264">128.49743652343801</cx:pt>
          <cx:pt idx="265">124.60962677002</cx:pt>
          <cx:pt idx="266">130.98104858398401</cx:pt>
          <cx:pt idx="267">126.52879333496099</cx:pt>
          <cx:pt idx="268">129.472900390625</cx:pt>
          <cx:pt idx="269">126.26530456543</cx:pt>
          <cx:pt idx="270">130.19697570800801</cx:pt>
          <cx:pt idx="271">126.75877380371099</cx:pt>
          <cx:pt idx="272">130.10527038574199</cx:pt>
          <cx:pt idx="273">127.299598693848</cx:pt>
          <cx:pt idx="274">127.58421325683599</cx:pt>
          <cx:pt idx="275">130.919509887695</cx:pt>
          <cx:pt idx="276">131.070068359375</cx:pt>
          <cx:pt idx="277">130.18634033203099</cx:pt>
          <cx:pt idx="278">131.31288146972699</cx:pt>
          <cx:pt idx="279">137.83515930175801</cx:pt>
          <cx:pt idx="280">141.25550842285199</cx:pt>
          <cx:pt idx="281">137.63345336914099</cx:pt>
          <cx:pt idx="282">143.854248046875</cx:pt>
          <cx:pt idx="283">136.65342712402301</cx:pt>
          <cx:pt idx="284">139.56175231933599</cx:pt>
          <cx:pt idx="285">136.73077392578099</cx:pt>
          <cx:pt idx="286">140.96774291992199</cx:pt>
          <cx:pt idx="287">137.37895202636699</cx:pt>
          <cx:pt idx="288">140.40077209472699</cx:pt>
          <cx:pt idx="289">137.075271606445</cx:pt>
          <cx:pt idx="290">141.06072998046901</cx:pt>
          <cx:pt idx="291">138.05714416503901</cx:pt>
          <cx:pt idx="292">142.12393188476599</cx:pt>
          <cx:pt idx="293">136.97473144531301</cx:pt>
          <cx:pt idx="294">139.87159729003901</cx:pt>
          <cx:pt idx="295">137.45848083496099</cx:pt>
          <cx:pt idx="296">140.96585083007801</cx:pt>
          <cx:pt idx="297">136.31521606445301</cx:pt>
          <cx:pt idx="298">139.01214599609401</cx:pt>
          <cx:pt idx="299">135.10954284668</cx:pt>
          <cx:pt idx="300">137.75665283203099</cx:pt>
          <cx:pt idx="301">143.12969970703099</cx:pt>
          <cx:pt idx="302">141.66667175293</cx:pt>
          <cx:pt idx="303">142.45689392089801</cx:pt>
          <cx:pt idx="304">142.84979248046901</cx:pt>
          <cx:pt idx="305">143.27003479003901</cx:pt>
          <cx:pt idx="306">141.84979248046901</cx:pt>
          <cx:pt idx="307">143.39913940429699</cx:pt>
          <cx:pt idx="308">142.43673706054699</cx:pt>
          <cx:pt idx="309">143.660720825195</cx:pt>
          <cx:pt idx="310">139.86111450195301</cx:pt>
          <cx:pt idx="311">137.84616088867199</cx:pt>
          <cx:pt idx="312">141.38784790039099</cx:pt>
          <cx:pt idx="313">139.262130737305</cx:pt>
          <cx:pt idx="314">137.36058044433599</cx:pt>
          <cx:pt idx="315">138.14492797851599</cx:pt>
          <cx:pt idx="316">139.13725280761699</cx:pt>
          <cx:pt idx="317">139.80499267578099</cx:pt>
          <cx:pt idx="318">139.12698364257801</cx:pt>
          <cx:pt idx="319">138.58621215820301</cx:pt>
          <cx:pt idx="320">140.49057006835901</cx:pt>
          <cx:pt idx="321">138.47782897949199</cx:pt>
          <cx:pt idx="322">136.53921508789099</cx:pt>
          <cx:pt idx="323">136.421798706055</cx:pt>
          <cx:pt idx="324">137.79203796386699</cx:pt>
          <cx:pt idx="325">137.14865112304699</cx:pt>
          <cx:pt idx="326">139.06956481933599</cx:pt>
          <cx:pt idx="327">137.52488708496099</cx:pt>
          <cx:pt idx="328">137.04072570800801</cx:pt>
          <cx:pt idx="329">137.10313415527301</cx:pt>
          <cx:pt idx="330">138.02714538574199</cx:pt>
          <cx:pt idx="331">134.98571777343801</cx:pt>
          <cx:pt idx="332">142.17787170410199</cx:pt>
          <cx:pt idx="333">138.54681396484401</cx:pt>
          <cx:pt idx="334">140.66128540039099</cx:pt>
          <cx:pt idx="335">136.468994140625</cx:pt>
          <cx:pt idx="336">141.83898925781301</cx:pt>
          <cx:pt idx="337">140.97457885742199</cx:pt>
          <cx:pt idx="338">140.63845825195301</cx:pt>
          <cx:pt idx="339">137.85546875</cx:pt>
          <cx:pt idx="340">141.48809814453099</cx:pt>
          <cx:pt idx="341">138.05447387695301</cx:pt>
          <cx:pt idx="342">143.84107971191401</cx:pt>
          <cx:pt idx="343">137.19999694824199</cx:pt>
          <cx:pt idx="344">142.05058288574199</cx:pt>
          <cx:pt idx="345">134.96015930175801</cx:pt>
          <cx:pt idx="346">142.38865661621099</cx:pt>
          <cx:pt idx="347">141.53175354003901</cx:pt>
          <cx:pt idx="348">97.414505004882798</cx:pt>
          <cx:pt idx="349">130.46551513671901</cx:pt>
          <cx:pt idx="350">127.829383850098</cx:pt>
          <cx:pt idx="351">130.13558959960901</cx:pt>
          <cx:pt idx="352">101.97158813476599</cx:pt>
          <cx:pt idx="353">130.44999694824199</cx:pt>
          <cx:pt idx="354">101.729278564453</cx:pt>
          <cx:pt idx="355">129.84242248535199</cx:pt>
          <cx:pt idx="356">117.21637725830099</cx:pt>
          <cx:pt idx="357">130.32948303222699</cx:pt>
          <cx:pt idx="358">125.981010437012</cx:pt>
          <cx:pt idx="359">131.72775268554699</cx:pt>
          <cx:pt idx="360">129.52120971679699</cx:pt>
          <cx:pt idx="361">129.75</cx:pt>
          <cx:pt idx="362">127.88151550293</cx:pt>
          <cx:pt idx="363">130.56179809570301</cx:pt>
          <cx:pt idx="364">127.93564605712901</cx:pt>
          <cx:pt idx="365">130.84530639648401</cx:pt>
          <cx:pt idx="366">127.963134765625</cx:pt>
          <cx:pt idx="367">128.30636596679699</cx:pt>
          <cx:pt idx="368">134.38775634765599</cx:pt>
          <cx:pt idx="369">134.85461425781301</cx:pt>
          <cx:pt idx="370">134.04081726074199</cx:pt>
          <cx:pt idx="371">135.59524536132801</cx:pt>
          <cx:pt idx="372">137.69444274902301</cx:pt>
          <cx:pt idx="373">142.45454406738301</cx:pt>
          <cx:pt idx="374">138.32958984375</cx:pt>
          <cx:pt idx="375">142.20283508300801</cx:pt>
          <cx:pt idx="376">137.88076782226599</cx:pt>
          <cx:pt idx="377">139.92050170898401</cx:pt>
          <cx:pt idx="378">136.70399475097699</cx:pt>
          <cx:pt idx="379">141.67822265625</cx:pt>
          <cx:pt idx="380">138.42642211914099</cx:pt>
          <cx:pt idx="381">140.806716918945</cx:pt>
          <cx:pt idx="382">137.97317504882801</cx:pt>
          <cx:pt idx="383">140.74569702148401</cx:pt>
          <cx:pt idx="384">138.80682373046901</cx:pt>
          <cx:pt idx="385">141.26600646972699</cx:pt>
          <cx:pt idx="386">137.31558227539099</cx:pt>
          <cx:pt idx="387">140.86122131347699</cx:pt>
          <cx:pt idx="388">138.92366027832</cx:pt>
          <cx:pt idx="389">139.98368835449199</cx:pt>
          <cx:pt idx="390">137.03112792968801</cx:pt>
          <cx:pt idx="391">139.873947143555</cx:pt>
          <cx:pt idx="392">137.03053283691401</cx:pt>
          <cx:pt idx="393">138.19421386718801</cx:pt>
          <cx:pt idx="394">144.25489807128901</cx:pt>
          <cx:pt idx="395">141.02487182617199</cx:pt>
          <cx:pt idx="396">142.63107299804699</cx:pt>
          <cx:pt idx="397">142.93069458007801</cx:pt>
          <cx:pt idx="398">142.56060791015599</cx:pt>
          <cx:pt idx="399">142.926834106445</cx:pt>
          <cx:pt idx="400">143.00500488281301</cx:pt>
          <cx:pt idx="401">142.50228881835901</cx:pt>
          <cx:pt idx="402">145.5</cx:pt>
          <cx:pt idx="403">140.80383300781301</cx:pt>
          <cx:pt idx="404">136.95045471191401</cx:pt>
          <cx:pt idx="405">141.273193359375</cx:pt>
          <cx:pt idx="406">140.29441833496099</cx:pt>
          <cx:pt idx="407">137.85203552246099</cx:pt>
          <cx:pt idx="408">138.77947998046901</cx:pt>
          <cx:pt idx="409">139.34574890136699</cx:pt>
          <cx:pt idx="410">139.33332824707</cx:pt>
          <cx:pt idx="411">140.92669677734401</cx:pt>
          <cx:pt idx="412">138.80540466308599</cx:pt>
          <cx:pt idx="413">140.08457946777301</cx:pt>
          <cx:pt idx="414">138.68063354492199</cx:pt>
          <cx:pt idx="415">137.65347290039099</cx:pt>
          <cx:pt idx="416">137.53201293945301</cx:pt>
          <cx:pt idx="417">138.61009216308599</cx:pt>
          <cx:pt idx="418">136.42132568359401</cx:pt>
          <cx:pt idx="419">139.74766540527301</cx:pt>
          <cx:pt idx="420">138.24285888671901</cx:pt>
          <cx:pt idx="421">137.94761657714801</cx:pt>
          <cx:pt idx="422">137.34928894043</cx:pt>
          <cx:pt idx="423">137.71498107910199</cx:pt>
          <cx:pt idx="424">135.62814331054699</cx:pt>
          <cx:pt idx="425">142.813552856445</cx:pt>
          <cx:pt idx="426">139.343994140625</cx:pt>
          <cx:pt idx="427">140.87982177734401</cx:pt>
          <cx:pt idx="428">137.47917175293</cx:pt>
          <cx:pt idx="429">142.42987060546901</cx:pt>
          <cx:pt idx="430">141.27149963378901</cx:pt>
          <cx:pt idx="431">140.71369934082</cx:pt>
          <cx:pt idx="432">138.30084228515599</cx:pt>
          <cx:pt idx="433">142.27197265625</cx:pt>
          <cx:pt idx="434">138.03781127929699</cx:pt>
          <cx:pt idx="435">144.35510253906301</cx:pt>
          <cx:pt idx="436">138.21121215820301</cx:pt>
          <cx:pt idx="437">142.39506530761699</cx:pt>
          <cx:pt idx="438">137.06639099121099</cx:pt>
          <cx:pt idx="439">143.10127258300801</cx:pt>
          <cx:pt idx="440">141.76292419433599</cx:pt>
          <cx:pt idx="441">96.117980957031307</cx:pt>
          <cx:pt idx="442">130.63372802734401</cx:pt>
          <cx:pt idx="443">128.57435607910199</cx:pt>
          <cx:pt idx="444">129.41667175293</cx:pt>
          <cx:pt idx="445">102.97590637207</cx:pt>
          <cx:pt idx="446">129.74250793457</cx:pt>
          <cx:pt idx="447">103.42441558837901</cx:pt>
          <cx:pt idx="448">129.56494140625</cx:pt>
          <cx:pt idx="449">117.393753051758</cx:pt>
          <cx:pt idx="450">131.24851989746099</cx:pt>
          <cx:pt idx="451">129.43243408203099</cx:pt>
          <cx:pt idx="452">131.028244018555</cx:pt>
          <cx:pt idx="453">131.69871520996099</cx:pt>
          <cx:pt idx="454">129.22891235351599</cx:pt>
          <cx:pt idx="455">128.63999938964801</cx:pt>
          <cx:pt idx="456">130.02366638183599</cx:pt>
          <cx:pt idx="457">128.06315612793</cx:pt>
          <cx:pt idx="458">131.35671997070301</cx:pt>
          <cx:pt idx="459">128.24000549316401</cx:pt>
          <cx:pt idx="460">127.53164672851599</cx:pt>
          <cx:pt idx="461">136.59191894531301</cx:pt>
          <cx:pt idx="462">136.96875</cx:pt>
          <cx:pt idx="463">136.67279052734401</cx:pt>
          <cx:pt idx="464">137.68231201171901</cx:pt>
          <cx:pt idx="465">138.20816040039099</cx:pt>
          <cx:pt idx="466">141.06509399414099</cx:pt>
          <cx:pt idx="467">138.45524597168</cx:pt>
          <cx:pt idx="468">141.959396362305</cx:pt>
          <cx:pt idx="469">137.60557556152301</cx:pt>
          <cx:pt idx="470">140</cx:pt>
          <cx:pt idx="471">137.36250305175801</cx:pt>
          <cx:pt idx="472">141.61856079101599</cx:pt>
          <cx:pt idx="473">138.99610900878901</cx:pt>
          <cx:pt idx="474">140.05726623535199</cx:pt>
          <cx:pt idx="475">138.322830200195</cx:pt>
          <cx:pt idx="476">140.09910583496099</cx:pt>
          <cx:pt idx="477">139.40711975097699</cx:pt>
          <cx:pt idx="478">139.91304016113301</cx:pt>
          <cx:pt idx="479">138.01600646972699</cx:pt>
          <cx:pt idx="480">140.83050537109401</cx:pt>
          <cx:pt idx="481">138.74502563476599</cx:pt>
          <cx:pt idx="482">139.11560058593801</cx:pt>
          <cx:pt idx="483">137.75999450683599</cx:pt>
          <cx:pt idx="484">140</cx:pt>
          <cx:pt idx="485">138.34335327148401</cx:pt>
          <cx:pt idx="486">138.88052368164099</cx:pt>
          <cx:pt idx="487">145.2568359375</cx:pt>
          <cx:pt idx="488">141.88461303710901</cx:pt>
          <cx:pt idx="489">142.95675659179699</cx:pt>
          <cx:pt idx="490">143.47158813476599</cx:pt>
          <cx:pt idx="491">143.03999328613301</cx:pt>
          <cx:pt idx="492">144.27868652343801</cx:pt>
          <cx:pt idx="493">144.84736633300801</cx:pt>
          <cx:pt idx="494">143.17346191406301</cx:pt>
          <cx:pt idx="495">146.76878356933599</cx:pt>
          <cx:pt idx="496">141.38499450683599</cx:pt>
          <cx:pt idx="497">138.59091186523401</cx:pt>
          <cx:pt idx="498">140.67582702636699</cx:pt>
          <cx:pt idx="499">140.10382080078099</cx:pt>
          <cx:pt idx="500">138.10440063476599</cx:pt>
          <cx:pt idx="501">138.82064819335901</cx:pt>
          <cx:pt idx="502">139.56497192382801</cx:pt>
          <cx:pt idx="503">139.54286193847699</cx:pt>
          <cx:pt idx="504">141.09890747070301</cx:pt>
          <cx:pt idx="505">139.59458923339801</cx:pt>
          <cx:pt idx="506">139.79570007324199</cx:pt>
          <cx:pt idx="507">138.41111755371099</cx:pt>
          <cx:pt idx="508">137.66836547851599</cx:pt>
          <cx:pt idx="509">137.78787231445301</cx:pt>
          <cx:pt idx="510">138.70283508300801</cx:pt>
          <cx:pt idx="511">137.77272033691401</cx:pt>
          <cx:pt idx="512">140.08332824707</cx:pt>
          <cx:pt idx="513">139.98571777343801</cx:pt>
          <cx:pt idx="514">138.05445861816401</cx:pt>
          <cx:pt idx="515">137.51281738281301</cx:pt>
          <cx:pt idx="516">138.38806152343801</cx:pt>
          <cx:pt idx="517">135.82199096679699</cx:pt>
          <cx:pt idx="518">143.46875</cx:pt>
          <cx:pt idx="519">139.987548828125</cx:pt>
          <cx:pt idx="520">141.79653930664099</cx:pt>
          <cx:pt idx="521">138.53912353515599</cx:pt>
          <cx:pt idx="522">142.79452514648401</cx:pt>
          <cx:pt idx="523">141.74057006835901</cx:pt>
          <cx:pt idx="524">141.24674987793</cx:pt>
          <cx:pt idx="525">138.13392639160199</cx:pt>
          <cx:pt idx="526">142.930740356445</cx:pt>
          <cx:pt idx="527">139.04367065429699</cx:pt>
          <cx:pt idx="528">144.61637878418</cx:pt>
          <cx:pt idx="529">138.5</cx:pt>
          <cx:pt idx="530">142.27154541015599</cx:pt>
          <cx:pt idx="531">137.42982482910199</cx:pt>
          <cx:pt idx="532">143.53982543945301</cx:pt>
          <cx:pt idx="533">141.77130126953099</cx:pt>
          <cx:pt idx="534">95.052940368652301</cx:pt>
          <cx:pt idx="535">131.160720825195</cx:pt>
          <cx:pt idx="536">127.59782409668</cx:pt>
          <cx:pt idx="537">129.1552734375</cx:pt>
          <cx:pt idx="538">102.879745483398</cx:pt>
          <cx:pt idx="539">129.09375</cx:pt>
          <cx:pt idx="540">103.97590637207</cx:pt>
          <cx:pt idx="541">129.38157653808599</cx:pt>
          <cx:pt idx="542">119.20261383056599</cx:pt>
          <cx:pt idx="543">130.80000305175801</cx:pt>
          <cx:pt idx="544">130.00709533691401</cx:pt>
          <cx:pt idx="545">130.99407958984401</cx:pt>
          <cx:pt idx="546">132.52816772460901</cx:pt>
          <cx:pt idx="547">129.05555725097699</cx:pt>
          <cx:pt idx="548">128.25131225585901</cx:pt>
          <cx:pt idx="549">129.20732116699199</cx:pt>
          <cx:pt idx="550">128.24176025390599</cx:pt>
          <cx:pt idx="551">131.41915893554699</cx:pt>
          <cx:pt idx="552">128.21925354003901</cx:pt>
          <cx:pt idx="553">128.42207336425801</cx:pt>
          <cx:pt idx="554">138.06298828125</cx:pt>
          <cx:pt idx="555">137.983474731445</cx:pt>
          <cx:pt idx="556">138.25868225097699</cx:pt>
          <cx:pt idx="557">139.10038757324199</cx:pt>
          <cx:pt idx="558">138.31666564941401</cx:pt>
          <cx:pt idx="559">139.79084777832</cx:pt>
          <cx:pt idx="560">138.437744140625</cx:pt>
          <cx:pt idx="561">142.09091186523401</cx:pt>
          <cx:pt idx="562">137.97131347656301</cx:pt>
          <cx:pt idx="563">140.8017578125</cx:pt>
          <cx:pt idx="564">137.36752319335901</cx:pt>
          <cx:pt idx="565">141.36723327636699</cx:pt>
          <cx:pt idx="566">139.17671203613301</cx:pt>
          <cx:pt idx="567">140.94247436523401</cx:pt>
          <cx:pt idx="568">138.15510559082</cx:pt>
          <cx:pt idx="569">141.04524230957</cx:pt>
          <cx:pt idx="570">139.92828369140599</cx:pt>
          <cx:pt idx="571">139.28070068359401</cx:pt>
          <cx:pt idx="572">138.05328369140599</cx:pt>
          <cx:pt idx="573">141.67240905761699</cx:pt>
          <cx:pt idx="574">139.54064941406301</cx:pt>
          <cx:pt idx="575">140.05421447753901</cx:pt>
          <cx:pt idx="576">138.27935791015599</cx:pt>
          <cx:pt idx="577">140.18385314941401</cx:pt>
          <cx:pt idx="578">139.28634643554699</cx:pt>
          <cx:pt idx="579">139.21759033203099</cx:pt>
          <cx:pt idx="580">144.99371337890599</cx:pt>
          <cx:pt idx="581">142.56288146972699</cx:pt>
          <cx:pt idx="582">143.68943786621099</cx:pt>
          <cx:pt idx="583">142.60897827148401</cx:pt>
          <cx:pt idx="584">142.98733520507801</cx:pt>
          <cx:pt idx="585">144.06285095214801</cx:pt>
          <cx:pt idx="586">145.38888549804699</cx:pt>
          <cx:pt idx="587">142.52272033691401</cx:pt>
          <cx:pt idx="588">146.14378356933599</cx:pt>
          <cx:pt idx="589">141.07566833496099</cx:pt>
          <cx:pt idx="590">139.58525085449199</cx:pt>
          <cx:pt idx="591">141.47999572753901</cx:pt>
          <cx:pt idx="592">139.74713134765599</cx:pt>
          <cx:pt idx="593">138.38856506347699</cx:pt>
          <cx:pt idx="594">138.94886779785199</cx:pt>
          <cx:pt idx="595">140.197677612305</cx:pt>
          <cx:pt idx="596">140.57737731933599</cx:pt>
          <cx:pt idx="597">141.80682373046901</cx:pt>
          <cx:pt idx="598">139.31791687011699</cx:pt>
          <cx:pt idx="599">141.26086425781301</cx:pt>
          <cx:pt idx="600">138.6875</cx:pt>
          <cx:pt idx="601">137.32258605957</cx:pt>
          <cx:pt idx="602">138.92500305175801</cx:pt>
          <cx:pt idx="603">138.56459045410199</cx:pt>
          <cx:pt idx="604">138.68063354492199</cx:pt>
          <cx:pt idx="605">139.924240112305</cx:pt>
          <cx:pt idx="606">140.59512329101599</cx:pt>
          <cx:pt idx="607">138.75</cx:pt>
          <cx:pt idx="608">138.47090148925801</cx:pt>
          <cx:pt idx="609">138.34375</cx:pt>
          <cx:pt idx="610">136.88298034668</cx:pt>
          <cx:pt idx="611">143.54586791992199</cx:pt>
          <cx:pt idx="612">140.18298339843801</cx:pt>
          <cx:pt idx="613">141.21461486816401</cx:pt>
          <cx:pt idx="614">139.09777832031301</cx:pt>
          <cx:pt idx="615">142.91162109375</cx:pt>
          <cx:pt idx="616">141.78155517578099</cx:pt>
          <cx:pt idx="617">141.30941772460901</cx:pt>
          <cx:pt idx="618">138.38182067871099</cx:pt>
          <cx:pt idx="619">143.03097534179699</cx:pt>
          <cx:pt idx="620">139.60537719726599</cx:pt>
          <cx:pt idx="621">144.40270996093801</cx:pt>
          <cx:pt idx="622">138.81362915039099</cx:pt>
          <cx:pt idx="623">142.95111083984401</cx:pt>
          <cx:pt idx="624">138.34956359863301</cx:pt>
          <cx:pt idx="625">144.511306762695</cx:pt>
          <cx:pt idx="626">141.60368347168</cx:pt>
          <cx:pt idx="627">95.165641784667997</cx:pt>
          <cx:pt idx="628">131.40740966796901</cx:pt>
          <cx:pt idx="629">128.08197021484401</cx:pt>
          <cx:pt idx="630">129.15032958984401</cx:pt>
          <cx:pt idx="631">102.161293029785</cx:pt>
          <cx:pt idx="632">129.78125</cx:pt>
          <cx:pt idx="633">102.110389709473</cx:pt>
          <cx:pt idx="634">129.30873107910199</cx:pt>
          <cx:pt idx="635">119.293334960938</cx:pt>
          <cx:pt idx="636">131.97500610351599</cx:pt>
          <cx:pt idx="637">129.80291748046901</cx:pt>
          <cx:pt idx="638">130.78125</cx:pt>
          <cx:pt idx="639">133.55146789550801</cx:pt>
          <cx:pt idx="640">128.74522399902301</cx:pt>
          <cx:pt idx="641">127.5</cx:pt>
          <cx:pt idx="642">128.525314331055</cx:pt>
          <cx:pt idx="643">128.811111450195</cx:pt>
          <cx:pt idx="644">130.52865600585901</cx:pt>
          <cx:pt idx="645">128.12707519531301</cx:pt>
          <cx:pt idx="646">128.76190185546901</cx:pt>
          <cx:pt idx="647">139.66532897949199</cx:pt>
          <cx:pt idx="648">139.45762634277301</cx:pt>
          <cx:pt idx="649">139.65432739257801</cx:pt>
          <cx:pt idx="650">139.74192810058599</cx:pt>
          <cx:pt idx="651">138.69911193847699</cx:pt>
          <cx:pt idx="652">141.22222900390599</cx:pt>
          <cx:pt idx="653">139.18988037109401</cx:pt>
          <cx:pt idx="654">142.04046630859401</cx:pt>
          <cx:pt idx="655">138.36796569824199</cx:pt>
          <cx:pt idx="656">140.84861755371099</cx:pt>
          <cx:pt idx="657">138.58695983886699</cx:pt>
          <cx:pt idx="658">140.56442260742199</cx:pt>
          <cx:pt idx="659">139.05439758300801</cx:pt>
          <cx:pt idx="660">141.15740966796901</cx:pt>
          <cx:pt idx="661">138.57872009277301</cx:pt>
          <cx:pt idx="662">141.30187988281301</cx:pt>
          <cx:pt idx="663">140.12809753418</cx:pt>
          <cx:pt idx="664">139.60897827148401</cx:pt>
          <cx:pt idx="665">138.25640869140599</cx:pt>
          <cx:pt idx="666">142.26222229003901</cx:pt>
          <cx:pt idx="667">139.658126831055</cx:pt>
          <cx:pt idx="668">140.08125305175801</cx:pt>
          <cx:pt idx="669">138.08935546875</cx:pt>
          <cx:pt idx="670">141.330322265625</cx:pt>
          <cx:pt idx="671">139.932373046875</cx:pt>
          <cx:pt idx="672">139.28060913085901</cx:pt>
          <cx:pt idx="673">145.42753601074199</cx:pt>
          <cx:pt idx="674">143.183670043945</cx:pt>
          <cx:pt idx="675">143.812088012695</cx:pt>
          <cx:pt idx="676">144.38130187988301</cx:pt>
          <cx:pt idx="677">142.96377563476599</cx:pt>
          <cx:pt idx="678">144.03895568847699</cx:pt>
          <cx:pt idx="679">144.29814147949199</cx:pt>
          <cx:pt idx="680">142.54421997070301</cx:pt>
          <cx:pt idx="681">146.972412109375</cx:pt>
          <cx:pt idx="682">142.09248352050801</cx:pt>
          <cx:pt idx="683">139.826736450195</cx:pt>
          <cx:pt idx="684">141.01818847656301</cx:pt>
          <cx:pt idx="685">139.730056762695</cx:pt>
          <cx:pt idx="686">138.89157104492199</cx:pt>
          <cx:pt idx="687">139.14457702636699</cx:pt>
          <cx:pt idx="688">140.360763549805</cx:pt>
          <cx:pt idx="689">141.18589782714801</cx:pt>
          <cx:pt idx="690">141.34567260742199</cx:pt>
          <cx:pt idx="691">139.70732116699199</cx:pt>
          <cx:pt idx="692">141</cx:pt>
          <cx:pt idx="693">138.50942993164099</cx:pt>
          <cx:pt idx="694">138.53408813476599</cx:pt>
          <cx:pt idx="695">139.60417175293</cx:pt>
          <cx:pt idx="696">138.76142883300801</cx:pt>
          <cx:pt idx="697">138.86517333984401</cx:pt>
          <cx:pt idx="698">140.30978393554699</cx:pt>
          <cx:pt idx="699">141.01499938964801</cx:pt>
          <cx:pt idx="700">140.43878173828099</cx:pt>
          <cx:pt idx="701">139.47311401367199</cx:pt>
          <cx:pt idx="702">139.43850708007801</cx:pt>
          <cx:pt idx="703">137.146072387695</cx:pt>
          <cx:pt idx="704">143.41175842285199</cx:pt>
          <cx:pt idx="705">141.15043640136699</cx:pt>
          <cx:pt idx="706">141.20487976074199</cx:pt>
          <cx:pt idx="707">139.00917053222699</cx:pt>
          <cx:pt idx="708">143.67788696289099</cx:pt>
          <cx:pt idx="709">143.27941894531301</cx:pt>
          <cx:pt idx="710">141.63809204101599</cx:pt>
          <cx:pt idx="711">139.27981567382801</cx:pt>
          <cx:pt idx="712">144.087966918945</cx:pt>
          <cx:pt idx="713">140.36697387695301</cx:pt>
          <cx:pt idx="714">144.13592529296901</cx:pt>
          <cx:pt idx="715">138.75700378418</cx:pt>
          <cx:pt idx="716">143.02346801757801</cx:pt>
          <cx:pt idx="717">138.92990112304699</cx:pt>
          <cx:pt idx="718">143.90243530273401</cx:pt>
          <cx:pt idx="719">142.35577392578099</cx:pt>
          <cx:pt idx="720">92.019996643066406</cx:pt>
          <cx:pt idx="721">130.83006286621099</cx:pt>
          <cx:pt idx="722">128.454025268555</cx:pt>
          <cx:pt idx="723">130.79054260253901</cx:pt>
          <cx:pt idx="724">99.75</cx:pt>
          <cx:pt idx="725">129.47944641113301</cx:pt>
          <cx:pt idx="726">101.258506774902</cx:pt>
          <cx:pt idx="727">128.41606140136699</cx:pt>
          <cx:pt idx="728">118.12587738037099</cx:pt>
          <cx:pt idx="729">132.35714721679699</cx:pt>
          <cx:pt idx="730">133.18461608886699</cx:pt>
          <cx:pt idx="731">131.59867858886699</cx:pt>
          <cx:pt idx="732">134.46456909179699</cx:pt>
          <cx:pt idx="733">128.88356018066401</cx:pt>
          <cx:pt idx="734">128.51428222656301</cx:pt>
          <cx:pt idx="735">129.71812438964801</cx:pt>
          <cx:pt idx="736">129.02923583984401</cx:pt>
          <cx:pt idx="737">130.25</cx:pt>
          <cx:pt idx="738">127.931037902832</cx:pt>
          <cx:pt idx="739">128.57638549804699</cx:pt>
          <cx:pt idx="740">140.39913940429699</cx:pt>
          <cx:pt idx="741">140.722732543945</cx:pt>
          <cx:pt idx="742">141.47659301757801</cx:pt>
          <cx:pt idx="743">141.49787902832</cx:pt>
          <cx:pt idx="744">139.48402404785199</cx:pt>
          <cx:pt idx="745">140.96580505371099</cx:pt>
          <cx:pt idx="746">139.59030151367199</cx:pt>
          <cx:pt idx="747">141.96710205078099</cx:pt>
          <cx:pt idx="748">139.55410766601599</cx:pt>
          <cx:pt idx="749">141.067306518555</cx:pt>
          <cx:pt idx="750">138.93212890625</cx:pt>
          <cx:pt idx="751">141.07856750488301</cx:pt>
          <cx:pt idx="752">140.27966308593801</cx:pt>
          <cx:pt idx="753">142.31068420410199</cx:pt>
          <cx:pt idx="754">138.83842468261699</cx:pt>
          <cx:pt idx="755">142.11483764648401</cx:pt>
          <cx:pt idx="756">140.45259094238301</cx:pt>
          <cx:pt idx="757">141.03448486328099</cx:pt>
          <cx:pt idx="758">138.62666320800801</cx:pt>
          <cx:pt idx="759">141.58767700195301</cx:pt>
          <cx:pt idx="760">140.6875</cx:pt>
          <cx:pt idx="761">140.68211364746099</cx:pt>
          <cx:pt idx="762">138.27232360839801</cx:pt>
          <cx:pt idx="763">141.13397216796901</cx:pt>
          <cx:pt idx="764">141.84500122070301</cx:pt>
          <cx:pt idx="765">139.76631164550801</cx:pt>
          <cx:pt idx="766">144.65873718261699</cx:pt>
          <cx:pt idx="767">142.93600463867199</cx:pt>
          <cx:pt idx="768">144.76153564453099</cx:pt>
          <cx:pt idx="769">144.84426879882801</cx:pt>
          <cx:pt idx="770">144.19999694824199</cx:pt>
          <cx:pt idx="771">145.12318420410199</cx:pt>
          <cx:pt idx="772">144.47857666015599</cx:pt>
          <cx:pt idx="773">143.60293579101599</cx:pt>
          <cx:pt idx="774">145.89147949218801</cx:pt>
          <cx:pt idx="775">141.670974731445</cx:pt>
          <cx:pt idx="776">140.60714721679699</cx:pt>
          <cx:pt idx="777">140.82467651367199</cx:pt>
          <cx:pt idx="778">139.09271240234401</cx:pt>
          <cx:pt idx="779">138.79487609863301</cx:pt>
          <cx:pt idx="780">140.18788146972699</cx:pt>
          <cx:pt idx="781">139.71527099609401</cx:pt>
          <cx:pt idx="782">140.917236328125</cx:pt>
          <cx:pt idx="783">140.77333068847699</cx:pt>
          <cx:pt idx="784">141.37106323242199</cx:pt>
          <cx:pt idx="785">141.49685668945301</cx:pt>
          <cx:pt idx="786">139.51634216308599</cx:pt>
          <cx:pt idx="787">138.48503112793</cx:pt>
          <cx:pt idx="788">138.61581420898401</cx:pt>
          <cx:pt idx="789">140.54359436035199</cx:pt>
          <cx:pt idx="790">140.72158813476599</cx:pt>
          <cx:pt idx="791">141.56179809570301</cx:pt>
          <cx:pt idx="792">141.31770324707</cx:pt>
          <cx:pt idx="793">140.85165405273401</cx:pt>
          <cx:pt idx="794">139.63583374023401</cx:pt>
          <cx:pt idx="795">140.146072387695</cx:pt>
          <cx:pt idx="796">138.02352905273401</cx:pt>
          <cx:pt idx="797">143.51255798339801</cx:pt>
          <cx:pt idx="798">141.57012939453099</cx:pt>
          <cx:pt idx="799">141.56097412109401</cx:pt>
          <cx:pt idx="800">139.36619567871099</cx:pt>
          <cx:pt idx="801">143.93467712402301</cx:pt>
          <cx:pt idx="802">144.01530456543</cx:pt>
          <cx:pt idx="803">141.38613891601599</cx:pt>
          <cx:pt idx="804">139.31604003906301</cx:pt>
          <cx:pt idx="805">144.77403259277301</cx:pt>
          <cx:pt idx="806">140.82791137695301</cx:pt>
          <cx:pt idx="807">144.64215087890599</cx:pt>
          <cx:pt idx="808">139.33493041992199</cx:pt>
          <cx:pt idx="809">143.053146362305</cx:pt>
          <cx:pt idx="810">139.34951782226599</cx:pt>
          <cx:pt idx="811">143.47422790527301</cx:pt>
          <cx:pt idx="812">142.55392456054699</cx:pt>
          <cx:pt idx="813">90.411346435546903</cx:pt>
          <cx:pt idx="814">131.13534545898401</cx:pt>
          <cx:pt idx="815">130.20237731933599</cx:pt>
          <cx:pt idx="816">130.29411315918</cx:pt>
          <cx:pt idx="817">99.345588684082003</cx:pt>
          <cx:pt idx="818">130.776123046875</cx:pt>
          <cx:pt idx="819">101.208633422852</cx:pt>
          <cx:pt idx="820">127.951614379883</cx:pt>
          <cx:pt idx="821">117.29412078857401</cx:pt>
          <cx:pt idx="822">132.05633544921901</cx:pt>
          <cx:pt idx="823">133.01695251464801</cx:pt>
          <cx:pt idx="824">131.8125</cx:pt>
          <cx:pt idx="825">134.40350341796901</cx:pt>
          <cx:pt idx="826">129.58393859863301</cx:pt>
          <cx:pt idx="827">129.08283996582</cx:pt>
          <cx:pt idx="828">131.03546142578099</cx:pt>
          <cx:pt idx="829">129.15151977539099</cx:pt>
          <cx:pt idx="830">131.31689453125</cx:pt>
          <cx:pt idx="831">129.09036254882801</cx:pt>
          <cx:pt idx="832">128.11363220214801</cx:pt>
          <cx:pt idx="833">141.61260986328099</cx:pt>
          <cx:pt idx="834">142.62149047851599</cx:pt>
          <cx:pt idx="835">142.83621215820301</cx:pt>
          <cx:pt idx="836">142.59275817871099</cx:pt>
          <cx:pt idx="837">139.66824340820301</cx:pt>
          <cx:pt idx="838">141.25555419921901</cx:pt>
          <cx:pt idx="839">139.72430419921901</cx:pt>
          <cx:pt idx="840">141.961837768555</cx:pt>
          <cx:pt idx="841">139.30876159668</cx:pt>
          <cx:pt idx="842">141.57591247558599</cx:pt>
          <cx:pt idx="843">138.72814941406301</cx:pt>
          <cx:pt idx="844">140.88333129882801</cx:pt>
          <cx:pt idx="845">141.59375</cx:pt>
          <cx:pt idx="846">141.45875549316401</cx:pt>
          <cx:pt idx="847">139.32579040527301</cx:pt>
          <cx:pt idx="848">141.24742126464801</cx:pt>
          <cx:pt idx="849">141.33483886718801</cx:pt>
          <cx:pt idx="850">141.61654663085901</cx:pt>
          <cx:pt idx="851">139.26268005371099</cx:pt>
          <cx:pt idx="852">141.61880493164099</cx:pt>
          <cx:pt idx="853">140.87442016601599</cx:pt>
          <cx:pt idx="854">140.83332824707</cx:pt>
          <cx:pt idx="855">138.27777099609401</cx:pt>
          <cx:pt idx="856">141.54774475097699</cx:pt>
          <cx:pt idx="857">141.96067810058599</cx:pt>
          <cx:pt idx="858">138.88304138183599</cx:pt>
          <cx:pt idx="859">145.72174072265599</cx:pt>
          <cx:pt idx="860">144.42240905761699</cx:pt>
          <cx:pt idx="861">146.72500610351599</cx:pt>
          <cx:pt idx="862">146.89523315429699</cx:pt>
          <cx:pt idx="863">145.13636779785199</cx:pt>
          <cx:pt idx="864">145.87097167968801</cx:pt>
          <cx:pt idx="865">145.52174377441401</cx:pt>
          <cx:pt idx="866">143.75807189941401</cx:pt>
          <cx:pt idx="867">146.33644104003901</cx:pt>
          <cx:pt idx="868">141.64826965332</cx:pt>
          <cx:pt idx="869">143.24192810058599</cx:pt>
          <cx:pt idx="870">140.733810424805</cx:pt>
          <cx:pt idx="871">140.02082824707</cx:pt>
          <cx:pt idx="872">139.26797485351599</cx:pt>
          <cx:pt idx="873">139.53642272949199</cx:pt>
          <cx:pt idx="874">139.87969970703099</cx:pt>
          <cx:pt idx="875">140.14285278320301</cx:pt>
          <cx:pt idx="876">140.59259033203099</cx:pt>
          <cx:pt idx="877">141.42143249511699</cx:pt>
          <cx:pt idx="878">142.38926696777301</cx:pt>
          <cx:pt idx="879">139.785720825195</cx:pt>
          <cx:pt idx="880">141.36968994140599</cx:pt>
          <cx:pt idx="881">139.21084594726599</cx:pt>
          <cx:pt idx="882">140.36021423339801</cx:pt>
          <cx:pt idx="883">140.40122985839801</cx:pt>
          <cx:pt idx="884">142.43275451660199</cx:pt>
          <cx:pt idx="885">141.50857543945301</cx:pt>
          <cx:pt idx="886">141.89595031738301</cx:pt>
          <cx:pt idx="887">141.79881286621099</cx:pt>
          <cx:pt idx="888">140.38505554199199</cx:pt>
          <cx:pt idx="889">140</cx:pt>
          <cx:pt idx="890">143.29570007324199</cx:pt>
          <cx:pt idx="891">141.79327392578099</cx:pt>
          <cx:pt idx="892">142.25389099121099</cx:pt>
          <cx:pt idx="893">140.253662109375</cx:pt>
          <cx:pt idx="894">143.97906494140599</cx:pt>
          <cx:pt idx="895">144.17935180664099</cx:pt>
          <cx:pt idx="896">141.76922607421901</cx:pt>
          <cx:pt idx="897">140.38725280761699</cx:pt>
          <cx:pt idx="898">145.648513793945</cx:pt>
          <cx:pt idx="899">141.29702758789099</cx:pt>
          <cx:pt idx="900">144.295333862305</cx:pt>
          <cx:pt idx="901">139.08854675293</cx:pt>
          <cx:pt idx="902">143</cx:pt>
          <cx:pt idx="903">139.94471740722699</cx:pt>
          <cx:pt idx="904">143.88481140136699</cx:pt>
          <cx:pt idx="905">142.96391296386699</cx:pt>
          <cx:pt idx="906">91.120300292968807</cx:pt>
          <cx:pt idx="907">130.04202270507801</cx:pt>
          <cx:pt idx="908">129.34591674804699</cx:pt>
          <cx:pt idx="909">128.90475463867199</cx:pt>
          <cx:pt idx="910">100.34108734130901</cx:pt>
          <cx:pt idx="911">131.192306518555</cx:pt>
          <cx:pt idx="912">100.921875</cx:pt>
          <cx:pt idx="913">127.857139587402</cx:pt>
          <cx:pt idx="914">118.284614562988</cx:pt>
          <cx:pt idx="915">131.03759765625</cx:pt>
          <cx:pt idx="916">135.14285278320301</cx:pt>
          <cx:pt idx="917">131.80596923828099</cx:pt>
          <cx:pt idx="918">135.60377502441401</cx:pt>
          <cx:pt idx="919">129.10317993164099</cx:pt>
          <cx:pt idx="920">128.30435180664099</cx:pt>
          <cx:pt idx="921">130.85385131835901</cx:pt>
          <cx:pt idx="922">128.71974182128901</cx:pt>
          <cx:pt idx="923">130.88722229003901</cx:pt>
          <cx:pt idx="924">128.46835327148401</cx:pt>
          <cx:pt idx="925">128.68992614746099</cx:pt>
          <cx:pt idx="926">142.78872680664099</cx:pt>
          <cx:pt idx="927">143.33999633789099</cx:pt>
          <cx:pt idx="928">142.68075561523401</cx:pt>
          <cx:pt idx="929">143.14778137207</cx:pt>
          <cx:pt idx="930">139.49751281738301</cx:pt>
          <cx:pt idx="931">139.86842346191401</cx:pt>
          <cx:pt idx="932">139.73077392578099</cx:pt>
          <cx:pt idx="933">140.77876281738301</cx:pt>
          <cx:pt idx="934">140.28436279296901</cx:pt>
          <cx:pt idx="935">142.02777099609401</cx:pt>
          <cx:pt idx="936">139.31472778320301</cx:pt>
          <cx:pt idx="937">137.80612182617199</cx:pt>
          <cx:pt idx="938">141.21961975097699</cx:pt>
          <cx:pt idx="939">141.79460144043</cx:pt>
          <cx:pt idx="940">139.43540954589801</cx:pt>
          <cx:pt idx="941">140.85868835449199</cx:pt>
          <cx:pt idx="942">140.49282836914099</cx:pt>
          <cx:pt idx="943">140.39495849609401</cx:pt>
          <cx:pt idx="944">139.317306518555</cx:pt>
          <cx:pt idx="945">143.17857360839801</cx:pt>
          <cx:pt idx="946">140.93780517578099</cx:pt>
          <cx:pt idx="947">141.30081176757801</cx:pt>
          <cx:pt idx="948">138.22222900390599</cx:pt>
          <cx:pt idx="949">141.75915527343801</cx:pt>
          <cx:pt idx="950">143.15882873535199</cx:pt>
          <cx:pt idx="951">140.26582336425801</cx:pt>
          <cx:pt idx="952">146.03999328613301</cx:pt>
          <cx:pt idx="953">145.63461303710901</cx:pt>
          <cx:pt idx="954">147.74073791503901</cx:pt>
          <cx:pt idx="955">147.04347229003901</cx:pt>
          <cx:pt idx="956">146.04301452636699</cx:pt>
          <cx:pt idx="957">147.30357360839801</cx:pt>
          <cx:pt idx="958">147.476638793945</cx:pt>
          <cx:pt idx="959">144.22640991210901</cx:pt>
          <cx:pt idx="960">147.01020812988301</cx:pt>
          <cx:pt idx="961">142.44203186035199</cx:pt>
          <cx:pt idx="962">143.75842285156301</cx:pt>
          <cx:pt idx="963">140.89393615722699</cx:pt>
          <cx:pt idx="964">140.60000610351599</cx:pt>
          <cx:pt idx="965">139.5</cx:pt>
          <cx:pt idx="966">139.06382751464801</cx:pt>
          <cx:pt idx="967">139.47999572753901</cx:pt>
          <cx:pt idx="968">140.58914184570301</cx:pt>
          <cx:pt idx="969">140.7578125</cx:pt>
          <cx:pt idx="970">142.38931274414099</cx:pt>
          <cx:pt idx="971">142.34507751464801</cx:pt>
          <cx:pt idx="972">140.78102111816401</cx:pt>
          <cx:pt idx="973">142.44937133789099</cx:pt>
          <cx:pt idx="974">140.00605773925801</cx:pt>
          <cx:pt idx="975">141.44570922851599</cx:pt>
          <cx:pt idx="976">140.08053588867199</cx:pt>
          <cx:pt idx="977">143.52468872070301</cx:pt>
          <cx:pt idx="978">141.60736083984401</cx:pt>
          <cx:pt idx="979">141.92591857910199</cx:pt>
          <cx:pt idx="980">142.66667175293</cx:pt>
          <cx:pt idx="981">141.27777099609401</cx:pt>
          <cx:pt idx="982">140.33766174316401</cx:pt>
          <cx:pt idx="983">142.49424743652301</cx:pt>
          <cx:pt idx="984">141.59091186523401</cx:pt>
          <cx:pt idx="985">142.13735961914099</cx:pt>
          <cx:pt idx="986">140.98989868164099</cx:pt>
          <cx:pt idx="987">144.67391967773401</cx:pt>
          <cx:pt idx="988">144.77714538574199</cx:pt>
          <cx:pt idx="989">142.32608032226599</cx:pt>
          <cx:pt idx="990">140.698974609375</cx:pt>
          <cx:pt idx="991">144.84655761718801</cx:pt>
          <cx:pt idx="992">141.88717651367199</cx:pt>
          <cx:pt idx="993">144.78141784668</cx:pt>
          <cx:pt idx="994">139.39572143554699</cx:pt>
          <cx:pt idx="995">144.233154296875</cx:pt>
          <cx:pt idx="996">140.67707824707</cx:pt>
          <cx:pt idx="997">145.26666259765599</cx:pt>
          <cx:pt idx="998">143.14364624023401</cx:pt>
          <cx:pt idx="999">93.920631408691406</cx:pt>
          <cx:pt idx="1000">130.29730224609401</cx:pt>
          <cx:pt idx="1001">128.15231323242199</cx:pt>
          <cx:pt idx="1002">128.686447143555</cx:pt>
          <cx:pt idx="1003">102.90756225585901</cx:pt>
          <cx:pt idx="1004">130.89999389648401</cx:pt>
          <cx:pt idx="1005">103.152542114258</cx:pt>
          <cx:pt idx="1006">128.027267456055</cx:pt>
          <cx:pt idx="1007">121.258331298828</cx:pt>
          <cx:pt idx="1008">129.95832824707</cx:pt>
          <cx:pt idx="1009">134.25225830078099</cx:pt>
          <cx:pt idx="1010">131.44882202148401</cx:pt>
          <cx:pt idx="1011">135.30999755859401</cx:pt>
          <cx:pt idx="1012">127.383926391602</cx:pt>
          <cx:pt idx="1013">127.701988220215</cx:pt>
          <cx:pt idx="1014">128.53846740722699</cx:pt>
          <cx:pt idx="1015">128.56666564941401</cx:pt>
          <cx:pt idx="1016">130.13223266601599</cx:pt>
          <cx:pt idx="1017">128.38461303710901</cx:pt>
          <cx:pt idx="1018">129.45901489257801</cx:pt>
          <cx:pt idx="1019">142.47395324707</cx:pt>
          <cx:pt idx="1020">142.76243591308599</cx:pt>
          <cx:pt idx="1021">143.72080993652301</cx:pt>
          <cx:pt idx="1022">144.93193054199199</cx:pt>
          <cx:pt idx="1023">140.07978820800801</cx:pt>
          <cx:pt idx="1024">140.61193847656301</cx:pt>
          <cx:pt idx="1025">139.96875</cx:pt>
          <cx:pt idx="1026">140.83332824707</cx:pt>
          <cx:pt idx="1027">140.79167175293</cx:pt>
          <cx:pt idx="1028">142.36309814453099</cx:pt>
          <cx:pt idx="1029">138.89131164550801</cx:pt>
          <cx:pt idx="1030">136.192306518555</cx:pt>
          <cx:pt idx="1031">141.49751281738301</cx:pt>
          <cx:pt idx="1032">142.5</cx:pt>
          <cx:pt idx="1033">138.18617248535199</cx:pt>
          <cx:pt idx="1034">140.89595031738301</cx:pt>
          <cx:pt idx="1035">141.27040100097699</cx:pt>
          <cx:pt idx="1036">140.182693481445</cx:pt>
          <cx:pt idx="1037">138.75129699707</cx:pt>
          <cx:pt idx="1038">143.19021606445301</cx:pt>
          <cx:pt idx="1039">140.86387634277301</cx:pt>
          <cx:pt idx="1040">140.125</cx:pt>
          <cx:pt idx="1041">139.140625</cx:pt>
          <cx:pt idx="1042">141.60693359375</cx:pt>
          <cx:pt idx="1043">143.74171447753901</cx:pt>
          <cx:pt idx="1044">141.43704223632801</cx:pt>
          <cx:pt idx="1045">147.09091186523401</cx:pt>
          <cx:pt idx="1046">145.84445190429699</cx:pt>
          <cx:pt idx="1047">149.01086425781301</cx:pt>
          <cx:pt idx="1048">150.45881652832</cx:pt>
          <cx:pt idx="1049">146.61038208007801</cx:pt>
          <cx:pt idx="1050">146.32989501953099</cx:pt>
          <cx:pt idx="1051">147.41111755371099</cx:pt>
          <cx:pt idx="1052">144.4375</cx:pt>
          <cx:pt idx="1053">148.61363220214801</cx:pt>
          <cx:pt idx="1054">143.22834777832</cx:pt>
          <cx:pt idx="1055">144.19526672363301</cx:pt>
          <cx:pt idx="1056">140.49166870117199</cx:pt>
          <cx:pt idx="1057">142.16793823242199</cx:pt>
          <cx:pt idx="1058">139.38571166992199</cx:pt>
          <cx:pt idx="1059">139.72463989257801</cx:pt>
          <cx:pt idx="1060">140.81101989746099</cx:pt>
          <cx:pt idx="1061">140.85124206543</cx:pt>
          <cx:pt idx="1062">140.79675292968801</cx:pt>
          <cx:pt idx="1063">142.32521057128901</cx:pt>
          <cx:pt idx="1064">142.57037353515599</cx:pt>
          <cx:pt idx="1065">141.1015625</cx:pt>
          <cx:pt idx="1066">141.65492248535199</cx:pt>
          <cx:pt idx="1067">140.47682189941401</cx:pt>
          <cx:pt idx="1068">141.403732299805</cx:pt>
          <cx:pt idx="1069">139.69064331054699</cx:pt>
          <cx:pt idx="1070">143.21089172363301</cx:pt>
          <cx:pt idx="1071">141.10595703125</cx:pt>
          <cx:pt idx="1072">142.05844116210901</cx:pt>
          <cx:pt idx="1073">142.99337768554699</cx:pt>
          <cx:pt idx="1074">142.19595336914099</cx:pt>
          <cx:pt idx="1075">140.95918273925801</cx:pt>
          <cx:pt idx="1076">143.018630981445</cx:pt>
          <cx:pt idx="1077">142.17977905273401</cx:pt>
          <cx:pt idx="1078">143.14196777343801</cx:pt>
          <cx:pt idx="1079">141.36558532714801</cx:pt>
          <cx:pt idx="1080">144.94737243652301</cx:pt>
          <cx:pt idx="1081">145.36196899414099</cx:pt>
          <cx:pt idx="1082">142.15383911132801</cx:pt>
          <cx:pt idx="1083">141.04420471191401</cx:pt>
          <cx:pt idx="1084">144.44253540039099</cx:pt>
          <cx:pt idx="1085">140.65318298339801</cx:pt>
          <cx:pt idx="1086">144.79069519043</cx:pt>
          <cx:pt idx="1087">139.72882080078099</cx:pt>
          <cx:pt idx="1088">144.60000610351599</cx:pt>
          <cx:pt idx="1089">141.33332824707</cx:pt>
          <cx:pt idx="1090">144.17752075195301</cx:pt>
          <cx:pt idx="1091">143.14285278320301</cx:pt>
          <cx:pt idx="1092">93.621849060058594</cx:pt>
          <cx:pt idx="1093">128.30693054199199</cx:pt>
          <cx:pt idx="1094">128.60139465332</cx:pt>
          <cx:pt idx="1095">130.29730224609401</cx:pt>
          <cx:pt idx="1096">100.09091186523401</cx:pt>
          <cx:pt idx="1097">130.77777099609401</cx:pt>
          <cx:pt idx="1098">99.519233703613295</cx:pt>
          <cx:pt idx="1099">129.92523193359401</cx:pt>
          <cx:pt idx="1100">120.825691223145</cx:pt>
          <cx:pt idx="1101">129.44036865234401</cx:pt>
          <cx:pt idx="1102">135.11340332031301</cx:pt>
          <cx:pt idx="1103">131.53152465820301</cx:pt>
          <cx:pt idx="1104">136.29347229003901</cx:pt>
          <cx:pt idx="1105">128.91667175293</cx:pt>
          <cx:pt idx="1106">128.80000305175801</cx:pt>
          <cx:pt idx="1107">131.25437927246099</cx:pt>
          <cx:pt idx="1108">127.949272155762</cx:pt>
          <cx:pt idx="1109">130.47747802734401</cx:pt>
          <cx:pt idx="1110">128.20832824707</cx:pt>
          <cx:pt idx="1111">130.06837463378901</cx:pt>
          <cx:pt idx="1112">144.15975952148401</cx:pt>
          <cx:pt idx="1113">143.31324768066401</cx:pt>
          <cx:pt idx="1114">144.66477966308599</cx:pt>
          <cx:pt idx="1115">146.44508361816401</cx:pt>
          <cx:pt idx="1116">140.25</cx:pt>
          <cx:pt idx="1117">139.98361206054699</cx:pt>
          <cx:pt idx="1118">140.06593322753901</cx:pt>
          <cx:pt idx="1119">138.746994018555</cx:pt>
          <cx:pt idx="1120">141.26257324218801</cx:pt>
          <cx:pt idx="1121">141.98709106445301</cx:pt>
          <cx:pt idx="1122">140.14443969726599</cx:pt>
          <cx:pt idx="1123">135.89999389648401</cx:pt>
          <cx:pt idx="1124">141.09625244140599</cx:pt>
          <cx:pt idx="1125">142.52174377441401</cx:pt>
          <cx:pt idx="1126">138.353927612305</cx:pt>
          <cx:pt idx="1127">140.83950805664099</cx:pt>
          <cx:pt idx="1128">141.66304016113301</cx:pt>
          <cx:pt idx="1129">139.29069519043</cx:pt>
          <cx:pt idx="1130">138.09550476074199</cx:pt>
          <cx:pt idx="1131">142.54490661621099</cx:pt>
          <cx:pt idx="1132">140.38418579101599</cx:pt>
          <cx:pt idx="1133">139.543212890625</cx:pt>
          <cx:pt idx="1134">138.29609680175801</cx:pt>
          <cx:pt idx="1135">141.98773193359401</cx:pt>
          <cx:pt idx="1136">144.56028747558599</cx:pt>
          <cx:pt idx="1137">142.46875</cx:pt>
          <cx:pt idx="1138">144.63513183593801</cx:pt>
          <cx:pt idx="1139">146.53659057617199</cx:pt>
          <cx:pt idx="1140">146.52632141113301</cx:pt>
          <cx:pt idx="1141">150.44303894043</cx:pt>
          <cx:pt idx="1142">148.01281738281301</cx:pt>
          <cx:pt idx="1143">147.44444274902301</cx:pt>
          <cx:pt idx="1144">146.63749694824199</cx:pt>
          <cx:pt idx="1145">144.89654541015599</cx:pt>
          <cx:pt idx="1146">148.46340942382801</cx:pt>
          <cx:pt idx="1147">144.62069702148401</cx:pt>
          <cx:pt idx="1148">143.960525512695</cx:pt>
          <cx:pt idx="1149">141.61738586425801</cx:pt>
          <cx:pt idx="1150">142.7890625</cx:pt>
          <cx:pt idx="1151">139.31782531738301</cx:pt>
          <cx:pt idx="1152">139.89999389648401</cx:pt>
          <cx:pt idx="1153">140.88136291503901</cx:pt>
          <cx:pt idx="1154">141.55172729492199</cx:pt>
          <cx:pt idx="1155">141.62295532226599</cx:pt>
          <cx:pt idx="1156">141.75213623046901</cx:pt>
          <cx:pt idx="1157">142.87786865234401</cx:pt>
          <cx:pt idx="1158">140.834716796875</cx:pt>
          <cx:pt idx="1159">141.61193847656301</cx:pt>
          <cx:pt idx="1160">141.20567321777301</cx:pt>
          <cx:pt idx="1161">141.69332885742199</cx:pt>
          <cx:pt idx="1162">140.56153869628901</cx:pt>
          <cx:pt idx="1163">142.28681945800801</cx:pt>
          <cx:pt idx="1164">142.16197204589801</cx:pt>
          <cx:pt idx="1165">141.81559753418</cx:pt>
          <cx:pt idx="1166">142.13139343261699</cx:pt>
          <cx:pt idx="1167">142.19117736816401</cx:pt>
          <cx:pt idx="1168">140.27067565918</cx:pt>
          <cx:pt idx="1169">143.116134643555</cx:pt>
          <cx:pt idx="1170">142.06211853027301</cx:pt>
          <cx:pt idx="1171">143.16778564453099</cx:pt>
          <cx:pt idx="1172">140.89016723632801</cx:pt>
          <cx:pt idx="1173">145.80863952636699</cx:pt>
          <cx:pt idx="1174">145.63999938964801</cx:pt>
          <cx:pt idx="1175">143.09677124023401</cx:pt>
          <cx:pt idx="1176">140.775146484375</cx:pt>
          <cx:pt idx="1177">144.51281738281301</cx:pt>
          <cx:pt idx="1178">141.49700927734401</cx:pt>
          <cx:pt idx="1179">145.35975646972699</cx:pt>
          <cx:pt idx="1180">140.5029296875</cx:pt>
          <cx:pt idx="1181">144.09202575683599</cx:pt>
          <cx:pt idx="1182">141.13294982910199</cx:pt>
          <cx:pt idx="1183">145.33963012695301</cx:pt>
          <cx:pt idx="1184">143.49044799804699</cx:pt>
          <cx:pt idx="1185">94.088493347167997</cx:pt>
          <cx:pt idx="1186">128.29896545410199</cx:pt>
          <cx:pt idx="1187">129.52592468261699</cx:pt>
          <cx:pt idx="1188">129.87619018554699</cx:pt>
          <cx:pt idx="1189">99.067962646484403</cx:pt>
          <cx:pt idx="1190">132.32000732421901</cx:pt>
          <cx:pt idx="1191">97.453605651855497</cx:pt>
          <cx:pt idx="1192">131.262619018555</cx:pt>
          <cx:pt idx="1193">121.396041870117</cx:pt>
          <cx:pt idx="1194">130.09803771972699</cx:pt>
          <cx:pt idx="1195">135.52272033691401</cx:pt>
          <cx:pt idx="1196">131.69444274902301</cx:pt>
          <cx:pt idx="1197">135.94047546386699</cx:pt>
          <cx:pt idx="1198">129.50981140136699</cx:pt>
          <cx:pt idx="1199">129.53675842285199</cx:pt>
          <cx:pt idx="1200">131.96040344238301</cx:pt>
          <cx:pt idx="1201">128.10000610351599</cx:pt>
          <cx:pt idx="1202">129.38835144043</cx:pt>
          <cx:pt idx="1203">128.96350097656301</cx:pt>
          <cx:pt idx="1204">129.345458984375</cx:pt>
          <cx:pt idx="1205">143.76774597168</cx:pt>
          <cx:pt idx="1206">144.84313964843801</cx:pt>
          <cx:pt idx="1207">145.19631958007801</cx:pt>
          <cx:pt idx="1208">147.88050842285199</cx:pt>
          <cx:pt idx="1209">139.61999511718801</cx:pt>
          <cx:pt idx="1210">142.186447143555</cx:pt>
          <cx:pt idx="1211">139.56129455566401</cx:pt>
          <cx:pt idx="1212">138.25</cx:pt>
          <cx:pt idx="1213">142.10897827148401</cx:pt>
          <cx:pt idx="1214">142.20437622070301</cx:pt>
          <cx:pt idx="1215">139.20252990722699</cx:pt>
          <cx:pt idx="1216">137.442626953125</cx:pt>
          <cx:pt idx="1217">140.18124389648401</cx:pt>
          <cx:pt idx="1218">142.70213317871099</cx:pt>
          <cx:pt idx="1219">138.76728820800801</cx:pt>
          <cx:pt idx="1220">142.80419921875</cx:pt>
          <cx:pt idx="1221">141.43124389648401</cx:pt>
          <cx:pt idx="1222">138.953125</cx:pt>
          <cx:pt idx="1223">139.43037414550801</cx:pt>
          <cx:pt idx="1224">142.56552124023401</cx:pt>
          <cx:pt idx="1225">141.20252990722699</cx:pt>
          <cx:pt idx="1226">139.56060791015599</cx:pt>
          <cx:pt idx="1227">140.52468872070301</cx:pt>
          <cx:pt idx="1228">142.26206970214801</cx:pt>
          <cx:pt idx="1229">146.52941894531301</cx:pt>
          <cx:pt idx="1230">143.27049255371099</cx:pt>
          <cx:pt idx="1231">146.17741394043</cx:pt>
          <cx:pt idx="1232">147.82353210449199</cx:pt>
          <cx:pt idx="1233">146.92646789550801</cx:pt>
          <cx:pt idx="1234">149.08108520507801</cx:pt>
          <cx:pt idx="1235">148.6875</cx:pt>
          <cx:pt idx="1236">148.28395080566401</cx:pt>
          <cx:pt idx="1237">147.586669921875</cx:pt>
          <cx:pt idx="1238">144.89472961425801</cx:pt>
          <cx:pt idx="1239">149.32835388183599</cx:pt>
          <cx:pt idx="1240">146.99057006835901</cx:pt>
          <cx:pt idx="1241">145.82014465332</cx:pt>
          <cx:pt idx="1242">142.40908813476599</cx:pt>
          <cx:pt idx="1243">142.54701232910199</cx:pt>
          <cx:pt idx="1244">140.09321594238301</cx:pt>
          <cx:pt idx="1245">140.60868835449199</cx:pt>
          <cx:pt idx="1246">140.80555725097699</cx:pt>
          <cx:pt idx="1247">143.57142639160199</cx:pt>
          <cx:pt idx="1248">143.99090576171901</cx:pt>
          <cx:pt idx="1249">142.38888549804699</cx:pt>
          <cx:pt idx="1250">143.57522583007801</cx:pt>
          <cx:pt idx="1251">142.04586791992199</cx:pt>
          <cx:pt idx="1252">141.58332824707</cx:pt>
          <cx:pt idx="1253">142.338455200195</cx:pt>
          <cx:pt idx="1254">143.63970947265599</cx:pt>
          <cx:pt idx="1255">142.16101074218801</cx:pt>
          <cx:pt idx="1256">144.32772827148401</cx:pt>
          <cx:pt idx="1257">143.35772705078099</cx:pt>
          <cx:pt idx="1258">142.30400085449199</cx:pt>
          <cx:pt idx="1259">141.74575805664099</cx:pt>
          <cx:pt idx="1260">142.47154235839801</cx:pt>
          <cx:pt idx="1261">140.18103027343801</cx:pt>
          <cx:pt idx="1262">143.31851196289099</cx:pt>
          <cx:pt idx="1263">142.80271911621099</cx:pt>
          <cx:pt idx="1264">143.29927062988301</cx:pt>
          <cx:pt idx="1265">141.19462585449199</cx:pt>
          <cx:pt idx="1266">146.693435668945</cx:pt>
          <cx:pt idx="1267">146.86029052734401</cx:pt>
          <cx:pt idx="1268">144.99295043945301</cx:pt>
          <cx:pt idx="1269">141.57333374023401</cx:pt>
          <cx:pt idx="1270">145.94999694824199</cx:pt>
          <cx:pt idx="1271">141.64189147949199</cx:pt>
          <cx:pt idx="1272">145.91836547851599</cx:pt>
          <cx:pt idx="1273">141.48344421386699</cx:pt>
          <cx:pt idx="1274">144.24342346191401</cx:pt>
          <cx:pt idx="1275">142.69281005859401</cx:pt>
          <cx:pt idx="1276">145.98580932617199</cx:pt>
          <cx:pt idx="1277">144.464279174805</cx:pt>
          <cx:pt idx="1278">88.772277832031307</cx:pt>
          <cx:pt idx="1279">129.5</cx:pt>
          <cx:pt idx="1280">130.19512939453099</cx:pt>
          <cx:pt idx="1281">131.28866577148401</cx:pt>
          <cx:pt idx="1282">97.510414123535199</cx:pt>
          <cx:pt idx="1283">130.40660095214801</cx:pt>
          <cx:pt idx="1284">95.456520080566406</cx:pt>
          <cx:pt idx="1285">131.34065246582</cx:pt>
          <cx:pt idx="1286">120.055557250977</cx:pt>
          <cx:pt idx="1287">128.84616088867199</cx:pt>
          <cx:pt idx="1288">138.041091918945</cx:pt>
          <cx:pt idx="1289">132.80612182617199</cx:pt>
          <cx:pt idx="1290">140.12162780761699</cx:pt>
          <cx:pt idx="1291">130.18556213378901</cx:pt>
          <cx:pt idx="1292">128.66957092285199</cx:pt>
          <cx:pt idx="1293">133.54545593261699</cx:pt>
          <cx:pt idx="1294">128.25</cx:pt>
          <cx:pt idx="1295">128.89582824707</cx:pt>
          <cx:pt idx="1296">130.48387145996099</cx:pt>
          <cx:pt idx="1297">128.75999450683599</cx:pt>
          <cx:pt idx="1298">144.92753601074199</cx:pt>
          <cx:pt idx="1299">145.759689331055</cx:pt>
          <cx:pt idx="1300">147.34722900390599</cx:pt>
          <cx:pt idx="1301">146.08270263671901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a:t>
            </a:r>
            <a:r>
              <a:rPr lang="en-US" sz="1400" b="0" i="0" u="none" strike="noStrike" baseline="0">
                <a:solidFill>
                  <a:sysClr val="windowText" lastClr="000000">
                    <a:lumMod val="65000"/>
                    <a:lumOff val="35000"/>
                  </a:sysClr>
                </a:solidFill>
                <a:effectLst/>
                <a:latin typeface="Calibri" panose="020F0502020204030204"/>
              </a:rPr>
              <a:t>na prahu pro detekci bod</a:t>
            </a:r>
            <a:r>
              <a:rPr lang="cs-CZ" sz="1400" b="0" i="0" u="none" strike="noStrike" baseline="0">
                <a:solidFill>
                  <a:sysClr val="windowText" lastClr="000000">
                    <a:lumMod val="65000"/>
                    <a:lumOff val="35000"/>
                  </a:sysClr>
                </a:solidFill>
                <a:effectLst/>
                <a:latin typeface="Calibri" panose="020F0502020204030204"/>
              </a:rPr>
              <a:t>ů zájmu </a:t>
            </a:r>
            <a:r>
              <a:rPr lang="en-US" sz="1400" b="0" i="0" u="none" strike="noStrike" baseline="0">
                <a:solidFill>
                  <a:sysClr val="windowText" lastClr="000000">
                    <a:lumMod val="65000"/>
                    <a:lumOff val="35000"/>
                  </a:sysClr>
                </a:solidFill>
                <a:effectLst/>
                <a:latin typeface="Calibri" panose="020F0502020204030204"/>
              </a:rPr>
              <a:t>[thresh]</a:t>
            </a:r>
            <a:endParaRPr lang="en-US">
              <a:effectLst/>
            </a:endParaRPr>
          </a:p>
        </cx:rich>
      </cx:tx>
    </cx:title>
    <cx:plotArea>
      <cx:plotAreaRegion>
        <cx:series layoutId="boxWhisker" uniqueId="{F9D107ED-754D-4714-B551-207E61B63233}">
          <cx:tx>
            <cx:txData>
              <cx:f>'[BRISK_changing_parameters_thresh.xlsx]Distance Match'!$C$3</cx:f>
              <cx:v>Testovací množina se shodnými obrazovkami</cx:v>
            </cx:txData>
          </cx:tx>
          <cx:dataId val="0"/>
          <cx:layoutPr>
            <cx:visibility meanLine="0" meanMarker="1" nonoutliers="0" outliers="1"/>
            <cx:statistics quartileMethod="exclusive"/>
          </cx:layoutPr>
        </cx:series>
        <cx:series layoutId="boxWhisker" uniqueId="{ACAB30FB-F02E-4F83-A5E0-8F218BC71686}">
          <cx:tx>
            <cx:txData>
              <cx:f>'[BRISK_changing_parameters_thresh.xlsx]Distance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55" min="50"/>
        <cx:majorGridlines/>
        <cx:tickLabels/>
      </cx:axis>
    </cx:plotArea>
    <cx:legend pos="b" align="ctr" overlay="0"/>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Koef!$B$3:$B$653</cx:f>
        <cx:lvl ptCount="651">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pt idx="650">6</cx:pt>
        </cx:lvl>
      </cx:strDim>
      <cx:numDim type="val">
        <cx:f>Koef!$C$3:$C$653</cx:f>
        <cx:lvl ptCount="651" formatCode="General">
          <cx:pt idx="0">0.13770913770913801</cx:pt>
          <cx:pt idx="1">0.28700128700128702</cx:pt>
          <cx:pt idx="2">0.132561132561133</cx:pt>
          <cx:pt idx="3">0.44144144144144098</cx:pt>
          <cx:pt idx="4">0.11068211068211101</cx:pt>
          <cx:pt idx="5">0.66409266409266399</cx:pt>
          <cx:pt idx="6">0.13642213642213599</cx:pt>
          <cx:pt idx="7">0.58301158301158296</cx:pt>
          <cx:pt idx="8">0.132561132561133</cx:pt>
          <cx:pt idx="9">0.50321750321750303</cx:pt>
          <cx:pt idx="10">0.138996138996139</cx:pt>
          <cx:pt idx="11">0.44658944658944699</cx:pt>
          <cx:pt idx="12">0.132561132561133</cx:pt>
          <cx:pt idx="13">0.46460746460746499</cx:pt>
          <cx:pt idx="14">0.122265122265122</cx:pt>
          <cx:pt idx="15">0.32947232947232902</cx:pt>
          <cx:pt idx="16">0.11840411840411801</cx:pt>
          <cx:pt idx="17">0.30630630630630601</cx:pt>
          <cx:pt idx="18">0.15186615186615199</cx:pt>
          <cx:pt idx="93">0.083333333333333301</cx:pt>
          <cx:pt idx="94">0.25</cx:pt>
          <cx:pt idx="95">0.071839080459770097</cx:pt>
          <cx:pt idx="96">0.390804597701149</cx:pt>
          <cx:pt idx="97">0.086206896551724102</cx:pt>
          <cx:pt idx="98">0.66954022988505701</cx:pt>
          <cx:pt idx="99">0.071839080459770097</cx:pt>
          <cx:pt idx="100">0.53735632183908</cx:pt>
          <cx:pt idx="101">0.060344827586206899</cx:pt>
          <cx:pt idx="102">0.41379310344827602</cx:pt>
          <cx:pt idx="103">0.0804597701149425</cx:pt>
          <cx:pt idx="104">0.39942528735632199</cx:pt>
          <cx:pt idx="105">0.066091954022988494</cx:pt>
          <cx:pt idx="106">0.40804597701149398</cx:pt>
          <cx:pt idx="107">0.086206896551724102</cx:pt>
          <cx:pt idx="108">0.27298850574712602</cx:pt>
          <cx:pt idx="109">0.071839080459770097</cx:pt>
          <cx:pt idx="110">0.24137931034482801</cx:pt>
          <cx:pt idx="111">0.051724137931034503</cx:pt>
          <cx:pt idx="186">0.069069069069069094</cx:pt>
          <cx:pt idx="187">0.24024024024023999</cx:pt>
          <cx:pt idx="188">0.051051051051051101</cx:pt>
          <cx:pt idx="189">0.40240240240240199</cx:pt>
          <cx:pt idx="190">0.063063063063063099</cx:pt>
          <cx:pt idx="191">0.67567567567567599</cx:pt>
          <cx:pt idx="192">0.060060060060060101</cx:pt>
          <cx:pt idx="193">0.546546546546547</cx:pt>
          <cx:pt idx="194">0.036036036036036001</cx:pt>
          <cx:pt idx="195">0.39639639639639601</cx:pt>
          <cx:pt idx="196">0.063063063063063099</cx:pt>
          <cx:pt idx="197">0.38438438438438399</cx:pt>
          <cx:pt idx="198">0.057057057057057103</cx:pt>
          <cx:pt idx="199">0.40840840840840797</cx:pt>
          <cx:pt idx="200">0.066066066066066104</cx:pt>
          <cx:pt idx="201">0.255255255255255</cx:pt>
          <cx:pt idx="202">0.057057057057057103</cx:pt>
          <cx:pt idx="203">0.23123123123123099</cx:pt>
          <cx:pt idx="204">0.045045045045045001</cx:pt>
          <cx:pt idx="279">0.063829787234042507</cx:pt>
          <cx:pt idx="280">0.240121580547112</cx:pt>
          <cx:pt idx="281">0.051671732522796401</cx:pt>
          <cx:pt idx="282">0.40425531914893598</cx:pt>
          <cx:pt idx="283">0.060790273556230998</cx:pt>
          <cx:pt idx="284">0.67781155015197603</cx:pt>
          <cx:pt idx="285">0.060790273556230998</cx:pt>
          <cx:pt idx="286">0.55015197568389096</cx:pt>
          <cx:pt idx="287">0.033434650455927001</cx:pt>
          <cx:pt idx="288">0.39513677811550202</cx:pt>
          <cx:pt idx="289">0.066869300911854099</cx:pt>
          <cx:pt idx="290">0.39513677811550202</cx:pt>
          <cx:pt idx="291">0.057750759878419503</cx:pt>
          <cx:pt idx="292">0.41641337386018201</cx:pt>
          <cx:pt idx="293">0.066869300911854099</cx:pt>
          <cx:pt idx="294">0.25531914893617003</cx:pt>
          <cx:pt idx="295">0.057750759878419503</cx:pt>
          <cx:pt idx="296">0.23404255319148901</cx:pt>
          <cx:pt idx="297">0.0455927051671733</cx:pt>
          <cx:pt idx="372">0.064024390243902399</cx:pt>
          <cx:pt idx="373">0.240853658536585</cx:pt>
          <cx:pt idx="374">0.051829268292682897</cx:pt>
          <cx:pt idx="375">0.40548780487804897</cx:pt>
          <cx:pt idx="376">0.060975609756097601</cx:pt>
          <cx:pt idx="377">0.67987804878048796</cx:pt>
          <cx:pt idx="378">0.060975609756097601</cx:pt>
          <cx:pt idx="379">0.55182926829268297</cx:pt>
          <cx:pt idx="380">0.033536585365853702</cx:pt>
          <cx:pt idx="381">0.396341463414634</cx:pt>
          <cx:pt idx="382">0.067073170731707293</cx:pt>
          <cx:pt idx="383">0.396341463414634</cx:pt>
          <cx:pt idx="384">0.0579268292682927</cx:pt>
          <cx:pt idx="385">0.417682926829268</cx:pt>
          <cx:pt idx="386">0.067073170731707293</cx:pt>
          <cx:pt idx="387">0.25609756097560998</cx:pt>
          <cx:pt idx="388">0.0579268292682927</cx:pt>
          <cx:pt idx="389">0.23475609756097601</cx:pt>
          <cx:pt idx="390">0.045731707317073197</cx:pt>
          <cx:pt idx="465">0.064024390243902399</cx:pt>
          <cx:pt idx="466">0.240853658536585</cx:pt>
          <cx:pt idx="467">0.051829268292682897</cx:pt>
          <cx:pt idx="468">0.40548780487804897</cx:pt>
          <cx:pt idx="469">0.060975609756097601</cx:pt>
          <cx:pt idx="470">0.67987804878048796</cx:pt>
          <cx:pt idx="471">0.060975609756097601</cx:pt>
          <cx:pt idx="472">0.55182926829268297</cx:pt>
          <cx:pt idx="473">0.033536585365853702</cx:pt>
          <cx:pt idx="474">0.396341463414634</cx:pt>
          <cx:pt idx="475">0.067073170731707293</cx:pt>
          <cx:pt idx="476">0.396341463414634</cx:pt>
          <cx:pt idx="477">0.0579268292682927</cx:pt>
          <cx:pt idx="478">0.417682926829268</cx:pt>
          <cx:pt idx="479">0.067073170731707293</cx:pt>
          <cx:pt idx="480">0.25609756097560998</cx:pt>
          <cx:pt idx="481">0.0579268292682927</cx:pt>
          <cx:pt idx="482">0.23475609756097601</cx:pt>
          <cx:pt idx="483">0.045731707317073197</cx:pt>
          <cx:pt idx="558">0.064024390243902399</cx:pt>
          <cx:pt idx="559">0.240853658536585</cx:pt>
          <cx:pt idx="560">0.051829268292682897</cx:pt>
          <cx:pt idx="561">0.40548780487804897</cx:pt>
          <cx:pt idx="562">0.060975609756097601</cx:pt>
          <cx:pt idx="563">0.67987804878048796</cx:pt>
          <cx:pt idx="564">0.060975609756097601</cx:pt>
          <cx:pt idx="565">0.55182926829268297</cx:pt>
          <cx:pt idx="566">0.033536585365853702</cx:pt>
          <cx:pt idx="567">0.396341463414634</cx:pt>
          <cx:pt idx="568">0.067073170731707293</cx:pt>
          <cx:pt idx="569">0.396341463414634</cx:pt>
          <cx:pt idx="570">0.0579268292682927</cx:pt>
          <cx:pt idx="571">0.417682926829268</cx:pt>
          <cx:pt idx="572">0.067073170731707293</cx:pt>
          <cx:pt idx="573">0.25609756097560998</cx:pt>
          <cx:pt idx="574">0.0579268292682927</cx:pt>
          <cx:pt idx="575">0.23475609756097601</cx:pt>
          <cx:pt idx="576">0.045731707317073197</cx:pt>
        </cx:lvl>
      </cx:numDim>
    </cx:data>
    <cx:data id="1">
      <cx:strDim type="cat">
        <cx:f>Koef!$B$3:$B$653</cx:f>
        <cx:lvl ptCount="651">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pt idx="650">6</cx:pt>
        </cx:lvl>
      </cx:strDim>
      <cx:numDim type="val">
        <cx:f>Koef!$D$3:$D$653</cx:f>
        <cx:lvl ptCount="651" formatCode="General">
          <cx:pt idx="0">0.010296010296010299</cx:pt>
          <cx:pt idx="1">0.010296010296010299</cx:pt>
          <cx:pt idx="2">0.021879021879021899</cx:pt>
          <cx:pt idx="3">0.0128700128700129</cx:pt>
          <cx:pt idx="4">0.010296010296010299</cx:pt>
          <cx:pt idx="5">0.014157014157014199</cx:pt>
          <cx:pt idx="6">0.020592020592020598</cx:pt>
          <cx:pt idx="7">0.014157014157014199</cx:pt>
          <cx:pt idx="8">0.0167310167310167</cx:pt>
          <cx:pt idx="9">0.0128700128700129</cx:pt>
          <cx:pt idx="10">0.014157014157014199</cx:pt>
          <cx:pt idx="11">0.0077220077220077196</cx:pt>
          <cx:pt idx="12">0.0167310167310167</cx:pt>
          <cx:pt idx="13">0.010296010296010299</cx:pt>
          <cx:pt idx="14">0.010296010296010299</cx:pt>
          <cx:pt idx="15">0.0167310167310167</cx:pt>
          <cx:pt idx="16">0.021879021879021899</cx:pt>
          <cx:pt idx="17">0.0128700128700129</cx:pt>
          <cx:pt idx="18">0.020592020592020598</cx:pt>
          <cx:pt idx="19">0.010296010296010299</cx:pt>
          <cx:pt idx="20">0.0077220077220077196</cx:pt>
          <cx:pt idx="21">0.0077220077220077196</cx:pt>
          <cx:pt idx="22">0.010296010296010299</cx:pt>
          <cx:pt idx="23">0.010296010296010299</cx:pt>
          <cx:pt idx="24">0.0115830115830116</cx:pt>
          <cx:pt idx="25">0.0051480051480051496</cx:pt>
          <cx:pt idx="26">0.0090090090090090107</cx:pt>
          <cx:pt idx="27">0.0051480051480051496</cx:pt>
          <cx:pt idx="28">0.0051480051480051496</cx:pt>
          <cx:pt idx="29">0.00257400257400257</cx:pt>
          <cx:pt idx="30">0.0038610038610038598</cx:pt>
          <cx:pt idx="31">0.010296010296010299</cx:pt>
          <cx:pt idx="32">0.0038610038610038598</cx:pt>
          <cx:pt idx="33">0.0077220077220077196</cx:pt>
          <cx:pt idx="34">0.0051480051480051496</cx:pt>
          <cx:pt idx="35">0.0064350064350064302</cx:pt>
          <cx:pt idx="36">0.0051480051480051496</cx:pt>
          <cx:pt idx="37">0.0064350064350064302</cx:pt>
          <cx:pt idx="38">0.0090090090090090107</cx:pt>
          <cx:pt idx="39">0.0064350064350064302</cx:pt>
          <cx:pt idx="40">0.0090090090090090107</cx:pt>
          <cx:pt idx="41">0.010296010296010299</cx:pt>
          <cx:pt idx="42">0.0051480051480051496</cx:pt>
          <cx:pt idx="43">0.0038610038610038598</cx:pt>
          <cx:pt idx="44">0.0051480051480051496</cx:pt>
          <cx:pt idx="45">0.0090090090090090107</cx:pt>
          <cx:pt idx="46">0.0051480051480051496</cx:pt>
          <cx:pt idx="47">0.0064350064350064302</cx:pt>
          <cx:pt idx="48">0.00257400257400257</cx:pt>
          <cx:pt idx="49">0.0064350064350064302</cx:pt>
          <cx:pt idx="50">0.0090090090090090107</cx:pt>
          <cx:pt idx="51">0.0038610038610038598</cx:pt>
          <cx:pt idx="52">0.00257400257400257</cx:pt>
          <cx:pt idx="53">0.00128700128700129</cx:pt>
          <cx:pt idx="54">0.014157014157014199</cx:pt>
          <cx:pt idx="55">0.0038610038610038598</cx:pt>
          <cx:pt idx="56">0.015444015444015399</cx:pt>
          <cx:pt idx="57">0.0115830115830116</cx:pt>
          <cx:pt idx="58">0.0038610038610038598</cx:pt>
          <cx:pt idx="59">0.0064350064350064302</cx:pt>
          <cx:pt idx="60">0.014157014157014199</cx:pt>
          <cx:pt idx="61">0.0077220077220077196</cx:pt>
          <cx:pt idx="62">0.0167310167310167</cx:pt>
          <cx:pt idx="63">0.0051480051480051496</cx:pt>
          <cx:pt idx="64">0.015444015444015399</cx:pt>
          <cx:pt idx="65">0.0077220077220077196</cx:pt>
          <cx:pt idx="66">0.014157014157014199</cx:pt>
          <cx:pt idx="67">0.0064350064350064302</cx:pt>
          <cx:pt idx="68">0.0077220077220077196</cx:pt>
          <cx:pt idx="69">0.30244530244530199</cx:pt>
          <cx:pt idx="70">0.066924066924066897</cx:pt>
          <cx:pt idx="71">0.11840411840411801</cx:pt>
          <cx:pt idx="72">0.066924066924066897</cx:pt>
          <cx:pt idx="73">0.26254826254826302</cx:pt>
          <cx:pt idx="74">0.081081081081081099</cx:pt>
          <cx:pt idx="75">0.27027027027027001</cx:pt>
          <cx:pt idx="76">0.074646074646074603</cx:pt>
          <cx:pt idx="77">0.211068211068211</cx:pt>
          <cx:pt idx="78">0.082368082368082393</cx:pt>
          <cx:pt idx="79">0.10296010296010299</cx:pt>
          <cx:pt idx="80">0.074646074646074603</cx:pt>
          <cx:pt idx="81">0.113256113256113</cx:pt>
          <cx:pt idx="82">0.069498069498069498</cx:pt>
          <cx:pt idx="83">0.120978120978121</cx:pt>
          <cx:pt idx="84">0.081081081081081099</cx:pt>
          <cx:pt idx="85">0.111969111969112</cx:pt>
          <cx:pt idx="86">0.074646074646074603</cx:pt>
          <cx:pt idx="87">0.114543114543115</cx:pt>
          <cx:pt idx="88">0.084942084942084897</cx:pt>
          <cx:pt idx="89">0.014157014157014199</cx:pt>
          <cx:pt idx="90">0.0090090090090090107</cx:pt>
          <cx:pt idx="91">0.0064350064350064302</cx:pt>
          <cx:pt idx="92">0.0077220077220077196</cx:pt>
          <cx:pt idx="93">0.0086206896551724102</cx:pt>
          <cx:pt idx="94">0.020114942528735601</cx:pt>
          <cx:pt idx="95">0.0172413793103448</cx:pt>
          <cx:pt idx="96">0.011494252873563199</cx:pt>
          <cx:pt idx="97">0.0086206896551724102</cx:pt>
          <cx:pt idx="98">0.00574712643678161</cx:pt>
          <cx:pt idx="99">0.014367816091954</cx:pt>
          <cx:pt idx="100">0.0172413793103448</cx:pt>
          <cx:pt idx="101">0.011494252873563199</cx:pt>
          <cx:pt idx="102">0.0028735632183907998</cx:pt>
          <cx:pt idx="103">0.011494252873563199</cx:pt>
          <cx:pt idx="104">0.00574712643678161</cx:pt>
          <cx:pt idx="105">0.014367816091954</cx:pt>
          <cx:pt idx="106">0.011494252873563199</cx:pt>
          <cx:pt idx="107">0.014367816091954</cx:pt>
          <cx:pt idx="108">0.0028735632183907998</cx:pt>
          <cx:pt idx="109">0.00574712643678161</cx:pt>
          <cx:pt idx="110">0.0086206896551724102</cx:pt>
          <cx:pt idx="111">0.014367816091954</cx:pt>
          <cx:pt idx="112">0.0028735632183907998</cx:pt>
          <cx:pt idx="113">0.00574712643678161</cx:pt>
          <cx:pt idx="114">0.011494252873563199</cx:pt>
          <cx:pt idx="115">0.0028735632183907998</cx:pt>
          <cx:pt idx="116">0.011494252873563199</cx:pt>
          <cx:pt idx="117">0.014367816091954</cx:pt>
          <cx:pt idx="118">0.0028735632183907998</cx:pt>
          <cx:pt idx="119">0.00574712643678161</cx:pt>
          <cx:pt idx="120">0.0028735632183907998</cx:pt>
          <cx:pt idx="121">0.00574712643678161</cx:pt>
          <cx:pt idx="122">0.0028735632183907998</cx:pt>
          <cx:pt idx="123">0.0028735632183907998</cx:pt>
          <cx:pt idx="124">0.0028735632183907998</cx:pt>
          <cx:pt idx="125">0.0028735632183907998</cx:pt>
          <cx:pt idx="126">0.0086206896551724102</cx:pt>
          <cx:pt idx="127">0.0028735632183907998</cx:pt>
          <cx:pt idx="128">0.020114942528735601</cx:pt>
          <cx:pt idx="129">0.020114942528735601</cx:pt>
          <cx:pt idx="130">0.0086206896551724102</cx:pt>
          <cx:pt idx="131">0.0086206896551724102</cx:pt>
          <cx:pt idx="132">0.011494252873563199</cx:pt>
          <cx:pt idx="133">0.0086206896551724102</cx:pt>
          <cx:pt idx="134">0.020114942528735601</cx:pt>
          <cx:pt idx="135">0.0086206896551724102</cx:pt>
          <cx:pt idx="136">0.011494252873563199</cx:pt>
          <cx:pt idx="137">0.011494252873563199</cx:pt>
          <cx:pt idx="138">0.014367816091954</cx:pt>
          <cx:pt idx="139">0.011494252873563199</cx:pt>
          <cx:pt idx="140">0.011494252873563199</cx:pt>
          <cx:pt idx="141">0.014367816091954</cx:pt>
          <cx:pt idx="142">0.011494252873563199</cx:pt>
          <cx:pt idx="143">0.0172413793103448</cx:pt>
          <cx:pt idx="144">0.011494252873563199</cx:pt>
          <cx:pt idx="145">0.0028735632183907998</cx:pt>
          <cx:pt idx="146">0.0086206896551724102</cx:pt>
          <cx:pt idx="147">0.0172413793103448</cx:pt>
          <cx:pt idx="148">0.0172413793103448</cx:pt>
          <cx:pt idx="149">0.014367816091954</cx:pt>
          <cx:pt idx="150">0.011494252873563199</cx:pt>
          <cx:pt idx="151">0.00574712643678161</cx:pt>
          <cx:pt idx="152">0</cx:pt>
          <cx:pt idx="153">0.028735632183908</cx:pt>
          <cx:pt idx="154">0.00574712643678161</cx:pt>
          <cx:pt idx="155">0.011494252873563199</cx:pt>
          <cx:pt idx="156">0.014367816091954</cx:pt>
          <cx:pt idx="157">0.00574712643678161</cx:pt>
          <cx:pt idx="158">0.0086206896551724102</cx:pt>
          <cx:pt idx="159">0.0086206896551724102</cx:pt>
          <cx:pt idx="160">0.011494252873563199</cx:pt>
          <cx:pt idx="161">0.0086206896551724102</cx:pt>
          <cx:pt idx="162">0.26436781609195398</cx:pt>
          <cx:pt idx="163">0.060344827586206899</cx:pt>
          <cx:pt idx="164">0.066091954022988494</cx:pt>
          <cx:pt idx="165">0.045977011494252901</cx:pt>
          <cx:pt idx="166">0.21551724137931</cx:pt>
          <cx:pt idx="167">0.051724137931034503</cx:pt>
          <cx:pt idx="168">0.232758620689655</cx:pt>
          <cx:pt idx="169">0.034482758620689703</cx:pt>
          <cx:pt idx="170">0.14655172413793099</cx:pt>
          <cx:pt idx="171">0.045977011494252901</cx:pt>
          <cx:pt idx="172">0.077586206896551699</cx:pt>
          <cx:pt idx="173">0.054597701149425297</cx:pt>
          <cx:pt idx="174">0.091954022988505704</cx:pt>
          <cx:pt idx="175">0.051724137931034503</cx:pt>
          <cx:pt idx="176">0.060344827586206899</cx:pt>
          <cx:pt idx="177">0.060344827586206899</cx:pt>
          <cx:pt idx="178">0.066091954022988494</cx:pt>
          <cx:pt idx="179">0.037356321839080497</cx:pt>
          <cx:pt idx="180">0.057471264367816098</cx:pt>
          <cx:pt idx="181">0.051724137931034503</cx:pt>
          <cx:pt idx="182">0.0086206896551724102</cx:pt>
          <cx:pt idx="183">0.0028735632183907998</cx:pt>
          <cx:pt idx="184">0.0028735632183907998</cx:pt>
          <cx:pt idx="185">0.00574712643678161</cx:pt>
          <cx:pt idx="186">0.0060060060060060103</cx:pt>
          <cx:pt idx="187">0.012012012012012</cx:pt>
          <cx:pt idx="188">0.012012012012012</cx:pt>
          <cx:pt idx="189">0.0090090090090090107</cx:pt>
          <cx:pt idx="190">0.0060060060060060103</cx:pt>
          <cx:pt idx="191">0.0060060060060060103</cx:pt>
          <cx:pt idx="192">0.015015015015014999</cx:pt>
          <cx:pt idx="193">0.018018018018018001</cx:pt>
          <cx:pt idx="194">0.0060060060060060103</cx:pt>
          <cx:pt idx="195">0.0030030030030029999</cx:pt>
          <cx:pt idx="196">0.0060060060060060103</cx:pt>
          <cx:pt idx="197">0.012012012012012</cx:pt>
          <cx:pt idx="198">0.012012012012012</cx:pt>
          <cx:pt idx="199">0.018018018018018001</cx:pt>
          <cx:pt idx="200">0.012012012012012</cx:pt>
          <cx:pt idx="201">0.012012012012012</cx:pt>
          <cx:pt idx="202">0.0060060060060060103</cx:pt>
          <cx:pt idx="203">0.012012012012012</cx:pt>
          <cx:pt idx="204">0.0090090090090090107</cx:pt>
          <cx:pt idx="205">0.0030030030030029999</cx:pt>
          <cx:pt idx="206">0.0060060060060060103</cx:pt>
          <cx:pt idx="207">0.0060060060060060103</cx:pt>
          <cx:pt idx="208">0.0030030030030029999</cx:pt>
          <cx:pt idx="209">0.018018018018018001</cx:pt>
          <cx:pt idx="210">0.015015015015014999</cx:pt>
          <cx:pt idx="211">0.0090090090090090107</cx:pt>
          <cx:pt idx="212">0.012012012012012</cx:pt>
          <cx:pt idx="213">0</cx:pt>
          <cx:pt idx="214">0.0060060060060060103</cx:pt>
          <cx:pt idx="215">0.012012012012012</cx:pt>
          <cx:pt idx="216">0.0030030030030029999</cx:pt>
          <cx:pt idx="217">0.012012012012012</cx:pt>
          <cx:pt idx="218">0.0030030030030029999</cx:pt>
          <cx:pt idx="219">0</cx:pt>
          <cx:pt idx="220">0.0060060060060060103</cx:pt>
          <cx:pt idx="221">0.015015015015014999</cx:pt>
          <cx:pt idx="222">0.018018018018018001</cx:pt>
          <cx:pt idx="223">0</cx:pt>
          <cx:pt idx="224">0.0030030030030029999</cx:pt>
          <cx:pt idx="225">0.0060060060060060103</cx:pt>
          <cx:pt idx="226">0.0060060060060060103</cx:pt>
          <cx:pt idx="227">0.0090090090090090107</cx:pt>
          <cx:pt idx="228">0.012012012012012</cx:pt>
          <cx:pt idx="229">0.021021021021020998</cx:pt>
          <cx:pt idx="230">0.0090090090090090107</cx:pt>
          <cx:pt idx="231">0.015015015015014999</cx:pt>
          <cx:pt idx="232">0.0060060060060060103</cx:pt>
          <cx:pt idx="233">0.0030030030030029999</cx:pt>
          <cx:pt idx="234">0.012012012012012</cx:pt>
          <cx:pt idx="235">0.015015015015014999</cx:pt>
          <cx:pt idx="236">0.0090090090090090107</cx:pt>
          <cx:pt idx="237">0.012012012012012</cx:pt>
          <cx:pt idx="238">0.0060060060060060103</cx:pt>
          <cx:pt idx="239">0.0090090090090090107</cx:pt>
          <cx:pt idx="240">0.015015015015014999</cx:pt>
          <cx:pt idx="241">0.015015015015014999</cx:pt>
          <cx:pt idx="242">0.018018018018018001</cx:pt>
          <cx:pt idx="243">0.012012012012012</cx:pt>
          <cx:pt idx="244">0.0030030030030029999</cx:pt>
          <cx:pt idx="245">0.0060060060060060103</cx:pt>
          <cx:pt idx="246">0.021021021021020998</cx:pt>
          <cx:pt idx="247">0.0030030030030029999</cx:pt>
          <cx:pt idx="248">0.012012012012012</cx:pt>
          <cx:pt idx="249">0.015015015015014999</cx:pt>
          <cx:pt idx="250">0.0090090090090090107</cx:pt>
          <cx:pt idx="251">0.0090090090090090107</cx:pt>
          <cx:pt idx="252">0.015015015015014999</cx:pt>
          <cx:pt idx="253">0.0060060060060060103</cx:pt>
          <cx:pt idx="254">0.0090090090090090107</cx:pt>
          <cx:pt idx="255">0.24024024024023999</cx:pt>
          <cx:pt idx="256">0.048048048048047999</cx:pt>
          <cx:pt idx="257">0.054054054054054099</cx:pt>
          <cx:pt idx="258">0.036036036036036001</cx:pt>
          <cx:pt idx="259">0.20420420420420399</cx:pt>
          <cx:pt idx="260">0.039039039039038999</cx:pt>
          <cx:pt idx="261">0.21621621621621601</cx:pt>
          <cx:pt idx="262">0.036036036036036001</cx:pt>
          <cx:pt idx="263">0.13813813813813799</cx:pt>
          <cx:pt idx="264">0.042042042042041997</cx:pt>
          <cx:pt idx="265">0.060060060060060101</cx:pt>
          <cx:pt idx="266">0.036036036036036001</cx:pt>
          <cx:pt idx="267">0.072072072072072099</cx:pt>
          <cx:pt idx="268">0.051051051051051101</cx:pt>
          <cx:pt idx="269">0.045045045045045001</cx:pt>
          <cx:pt idx="270">0.045045045045045001</cx:pt>
          <cx:pt idx="271">0.060060060060060101</cx:pt>
          <cx:pt idx="272">0.027027027027027001</cx:pt>
          <cx:pt idx="273">0.057057057057057103</cx:pt>
          <cx:pt idx="274">0.033033033033033003</cx:pt>
          <cx:pt idx="275">0.015015015015014999</cx:pt>
          <cx:pt idx="276">0.0090090090090090107</cx:pt>
          <cx:pt idx="277">0.0060060060060060103</cx:pt>
          <cx:pt idx="278">0.0030030030030029999</cx:pt>
          <cx:pt idx="279">0.0060790273556231003</cx:pt>
          <cx:pt idx="280">0.0182370820668693</cx:pt>
          <cx:pt idx="281">0.012158054711246201</cx:pt>
          <cx:pt idx="282">0.00911854103343465</cx:pt>
          <cx:pt idx="283">0.0060790273556231003</cx:pt>
          <cx:pt idx="284">0.0060790273556231003</cx:pt>
          <cx:pt idx="285">0.0151975683890578</cx:pt>
          <cx:pt idx="286">0.0182370820668693</cx:pt>
          <cx:pt idx="287">0.0060790273556231003</cx:pt>
          <cx:pt idx="288">0.0030395136778115501</cx:pt>
          <cx:pt idx="289">0.00911854103343465</cx:pt>
          <cx:pt idx="290">0.012158054711246201</cx:pt>
          <cx:pt idx="291">0.012158054711246201</cx:pt>
          <cx:pt idx="292">0.0182370820668693</cx:pt>
          <cx:pt idx="293">0.00911854103343465</cx:pt>
          <cx:pt idx="294">0.0151975683890578</cx:pt>
          <cx:pt idx="295">0.0060790273556231003</cx:pt>
          <cx:pt idx="296">0.012158054711246201</cx:pt>
          <cx:pt idx="297">0.00911854103343465</cx:pt>
          <cx:pt idx="298">0.0030395136778115501</cx:pt>
          <cx:pt idx="299">0.0030395136778115501</cx:pt>
          <cx:pt idx="300">0.0060790273556231003</cx:pt>
          <cx:pt idx="301">0.0030395136778115501</cx:pt>
          <cx:pt idx="302">0.021276595744680899</cx:pt>
          <cx:pt idx="303">0.0151975683890578</cx:pt>
          <cx:pt idx="304">0.00911854103343465</cx:pt>
          <cx:pt idx="305">0.012158054711246201</cx:pt>
          <cx:pt idx="306">0</cx:pt>
          <cx:pt idx="307">0.0060790273556231003</cx:pt>
          <cx:pt idx="308">0.012158054711246201</cx:pt>
          <cx:pt idx="309">0.0030395136778115501</cx:pt>
          <cx:pt idx="310">0.012158054711246201</cx:pt>
          <cx:pt idx="311">0.0060790273556231003</cx:pt>
          <cx:pt idx="312">0</cx:pt>
          <cx:pt idx="313">0.0030395136778115501</cx:pt>
          <cx:pt idx="314">0.0151975683890578</cx:pt>
          <cx:pt idx="315">0.0182370820668693</cx:pt>
          <cx:pt idx="316">0</cx:pt>
          <cx:pt idx="317">0.0030395136778115501</cx:pt>
          <cx:pt idx="318">0.0060790273556231003</cx:pt>
          <cx:pt idx="319">0.00911854103343465</cx:pt>
          <cx:pt idx="320">0.0060790273556231003</cx:pt>
          <cx:pt idx="321">0.012158054711246201</cx:pt>
          <cx:pt idx="322">0.0182370820668693</cx:pt>
          <cx:pt idx="323">0.00911854103343465</cx:pt>
          <cx:pt idx="324">0.0151975683890578</cx:pt>
          <cx:pt idx="325">0.0060790273556231003</cx:pt>
          <cx:pt idx="326">0.0030395136778115501</cx:pt>
          <cx:pt idx="327">0.00911854103343465</cx:pt>
          <cx:pt idx="328">0.0182370820668693</cx:pt>
          <cx:pt idx="329">0.012158054711246201</cx:pt>
          <cx:pt idx="330">0.00911854103343465</cx:pt>
          <cx:pt idx="331">0.0060790273556231003</cx:pt>
          <cx:pt idx="332">0.00911854103343465</cx:pt>
          <cx:pt idx="333">0.012158054711246201</cx:pt>
          <cx:pt idx="334">0.0151975683890578</cx:pt>
          <cx:pt idx="335">0.0182370820668693</cx:pt>
          <cx:pt idx="336">0.012158054711246201</cx:pt>
          <cx:pt idx="337">0.0030395136778115501</cx:pt>
          <cx:pt idx="338">0.0060790273556231003</cx:pt>
          <cx:pt idx="339">0.0182370820668693</cx:pt>
          <cx:pt idx="340">0.0030395136778115501</cx:pt>
          <cx:pt idx="341">0.012158054711246201</cx:pt>
          <cx:pt idx="342">0.012158054711246201</cx:pt>
          <cx:pt idx="343">0.00911854103343465</cx:pt>
          <cx:pt idx="344">0.00911854103343465</cx:pt>
          <cx:pt idx="345">0.00911854103343465</cx:pt>
          <cx:pt idx="346">0.0060790273556231003</cx:pt>
          <cx:pt idx="347">0.00911854103343465</cx:pt>
          <cx:pt idx="348">0.24316109422492399</cx:pt>
          <cx:pt idx="349">0.048632218844984802</cx:pt>
          <cx:pt idx="350">0.054711246200607903</cx:pt>
          <cx:pt idx="351">0.039513677811550199</cx:pt>
          <cx:pt idx="352">0.20668693009118499</cx:pt>
          <cx:pt idx="353">0.039513677811550199</cx:pt>
          <cx:pt idx="354">0.218844984802432</cx:pt>
          <cx:pt idx="355">0.0364741641337386</cx:pt>
          <cx:pt idx="356">0.13981762917933099</cx:pt>
          <cx:pt idx="357">0.042553191489361701</cx:pt>
          <cx:pt idx="358">0.060790273556230998</cx:pt>
          <cx:pt idx="359">0.0364741641337386</cx:pt>
          <cx:pt idx="360">0.0729483282674772</cx:pt>
          <cx:pt idx="361">0.051671732522796401</cx:pt>
          <cx:pt idx="362">0.0455927051671733</cx:pt>
          <cx:pt idx="363">0.0455927051671733</cx:pt>
          <cx:pt idx="364">0.060790273556230998</cx:pt>
          <cx:pt idx="365">0.027355623100304</cx:pt>
          <cx:pt idx="366">0.057750759878419503</cx:pt>
          <cx:pt idx="367">0.033434650455927001</cx:pt>
          <cx:pt idx="368">0.0151975683890578</cx:pt>
          <cx:pt idx="369">0.00911854103343465</cx:pt>
          <cx:pt idx="370">0.0030395136778115501</cx:pt>
          <cx:pt idx="371">0.0030395136778115501</cx:pt>
          <cx:pt idx="372">0.0060975609756097598</cx:pt>
          <cx:pt idx="373">0.0121951219512195</cx:pt>
          <cx:pt idx="374">0.0121951219512195</cx:pt>
          <cx:pt idx="375">0.0091463414634146301</cx:pt>
          <cx:pt idx="376">0.0060975609756097598</cx:pt>
          <cx:pt idx="377">0.0060975609756097598</cx:pt>
          <cx:pt idx="378">0.0152439024390244</cx:pt>
          <cx:pt idx="379">0.018292682926829298</cx:pt>
          <cx:pt idx="380">0.0060975609756097598</cx:pt>
          <cx:pt idx="381">0.0030487804878048799</cx:pt>
          <cx:pt idx="382">0.0091463414634146301</cx:pt>
          <cx:pt idx="383">0.0121951219512195</cx:pt>
          <cx:pt idx="384">0.0121951219512195</cx:pt>
          <cx:pt idx="385">0.018292682926829298</cx:pt>
          <cx:pt idx="386">0.0091463414634146301</cx:pt>
          <cx:pt idx="387">0.0152439024390244</cx:pt>
          <cx:pt idx="388">0.0060975609756097598</cx:pt>
          <cx:pt idx="389">0.0121951219512195</cx:pt>
          <cx:pt idx="390">0.0091463414634146301</cx:pt>
          <cx:pt idx="391">0.0030487804878048799</cx:pt>
          <cx:pt idx="392">0.0030487804878048799</cx:pt>
          <cx:pt idx="393">0.0060975609756097598</cx:pt>
          <cx:pt idx="394">0.0030487804878048799</cx:pt>
          <cx:pt idx="395">0.018292682926829298</cx:pt>
          <cx:pt idx="396">0.0121951219512195</cx:pt>
          <cx:pt idx="397">0.0091463414634146301</cx:pt>
          <cx:pt idx="398">0.0121951219512195</cx:pt>
          <cx:pt idx="399">0</cx:pt>
          <cx:pt idx="400">0.0060975609756097598</cx:pt>
          <cx:pt idx="401">0.0121951219512195</cx:pt>
          <cx:pt idx="402">0.0030487804878048799</cx:pt>
          <cx:pt idx="403">0.0121951219512195</cx:pt>
          <cx:pt idx="404">0.0060975609756097598</cx:pt>
          <cx:pt idx="405">0</cx:pt>
          <cx:pt idx="406">0.0030487804878048799</cx:pt>
          <cx:pt idx="407">0.0152439024390244</cx:pt>
          <cx:pt idx="408">0.018292682926829298</cx:pt>
          <cx:pt idx="409">0</cx:pt>
          <cx:pt idx="410">0.0030487804878048799</cx:pt>
          <cx:pt idx="411">0.0060975609756097598</cx:pt>
          <cx:pt idx="412">0.0091463414634146301</cx:pt>
          <cx:pt idx="413">0.0060975609756097598</cx:pt>
          <cx:pt idx="414">0.0121951219512195</cx:pt>
          <cx:pt idx="415">0.021341463414634099</cx:pt>
          <cx:pt idx="416">0.0091463414634146301</cx:pt>
          <cx:pt idx="417">0.0152439024390244</cx:pt>
          <cx:pt idx="418">0.0060975609756097598</cx:pt>
          <cx:pt idx="419">0.0030487804878048799</cx:pt>
          <cx:pt idx="420">0.0091463414634146301</cx:pt>
          <cx:pt idx="421">0.018292682926829298</cx:pt>
          <cx:pt idx="422">0.0121951219512195</cx:pt>
          <cx:pt idx="423">0.0091463414634146301</cx:pt>
          <cx:pt idx="424">0.0060975609756097598</cx:pt>
          <cx:pt idx="425">0.0091463414634146301</cx:pt>
          <cx:pt idx="426">0.0121951219512195</cx:pt>
          <cx:pt idx="427">0.0152439024390244</cx:pt>
          <cx:pt idx="428">0.021341463414634099</cx:pt>
          <cx:pt idx="429">0.0121951219512195</cx:pt>
          <cx:pt idx="430">0.0030487804878048799</cx:pt>
          <cx:pt idx="431">0.0060975609756097598</cx:pt>
          <cx:pt idx="432">0.018292682926829298</cx:pt>
          <cx:pt idx="433">0.0030487804878048799</cx:pt>
          <cx:pt idx="434">0.0121951219512195</cx:pt>
          <cx:pt idx="435">0.0121951219512195</cx:pt>
          <cx:pt idx="436">0.0091463414634146301</cx:pt>
          <cx:pt idx="437">0.0091463414634146301</cx:pt>
          <cx:pt idx="438">0.0091463414634146301</cx:pt>
          <cx:pt idx="439">0.0060975609756097598</cx:pt>
          <cx:pt idx="440">0.0091463414634146301</cx:pt>
          <cx:pt idx="441">0.24390243902438999</cx:pt>
          <cx:pt idx="442">0.048780487804878099</cx:pt>
          <cx:pt idx="443">0.054878048780487798</cx:pt>
          <cx:pt idx="444">0.039634146341463401</cx:pt>
          <cx:pt idx="445">0.207317073170732</cx:pt>
          <cx:pt idx="446">0.039634146341463401</cx:pt>
          <cx:pt idx="447">0.219512195121951</cx:pt>
          <cx:pt idx="448">0.0365853658536585</cx:pt>
          <cx:pt idx="449">0.14024390243902399</cx:pt>
          <cx:pt idx="450">0.042682926829268303</cx:pt>
          <cx:pt idx="451">0.060975609756097601</cx:pt>
          <cx:pt idx="452">0.0365853658536585</cx:pt>
          <cx:pt idx="453">0.073170731707317097</cx:pt>
          <cx:pt idx="454">0.051829268292682897</cx:pt>
          <cx:pt idx="455">0.045731707317073197</cx:pt>
          <cx:pt idx="456">0.045731707317073197</cx:pt>
          <cx:pt idx="457">0.060975609756097601</cx:pt>
          <cx:pt idx="458">0.027439024390243899</cx:pt>
          <cx:pt idx="459">0.0579268292682927</cx:pt>
          <cx:pt idx="460">0.033536585365853702</cx:pt>
          <cx:pt idx="461">0.0152439024390244</cx:pt>
          <cx:pt idx="462">0.0091463414634146301</cx:pt>
          <cx:pt idx="463">0.0030487804878048799</cx:pt>
          <cx:pt idx="464">0.0030487804878048799</cx:pt>
          <cx:pt idx="465">0.0060975609756097598</cx:pt>
          <cx:pt idx="466">0.0121951219512195</cx:pt>
          <cx:pt idx="467">0.0121951219512195</cx:pt>
          <cx:pt idx="468">0.0091463414634146301</cx:pt>
          <cx:pt idx="469">0.0060975609756097598</cx:pt>
          <cx:pt idx="470">0.0060975609756097598</cx:pt>
          <cx:pt idx="471">0.0152439024390244</cx:pt>
          <cx:pt idx="472">0.018292682926829298</cx:pt>
          <cx:pt idx="473">0.0060975609756097598</cx:pt>
          <cx:pt idx="474">0.0030487804878048799</cx:pt>
          <cx:pt idx="475">0.0091463414634146301</cx:pt>
          <cx:pt idx="476">0.0121951219512195</cx:pt>
          <cx:pt idx="477">0.0121951219512195</cx:pt>
          <cx:pt idx="478">0.018292682926829298</cx:pt>
          <cx:pt idx="479">0.0091463414634146301</cx:pt>
          <cx:pt idx="480">0.0152439024390244</cx:pt>
          <cx:pt idx="481">0.0060975609756097598</cx:pt>
          <cx:pt idx="482">0.0121951219512195</cx:pt>
          <cx:pt idx="483">0.0091463414634146301</cx:pt>
          <cx:pt idx="484">0.0030487804878048799</cx:pt>
          <cx:pt idx="485">0.0030487804878048799</cx:pt>
          <cx:pt idx="486">0.0060975609756097598</cx:pt>
          <cx:pt idx="487">0.0030487804878048799</cx:pt>
          <cx:pt idx="488">0.018292682926829298</cx:pt>
          <cx:pt idx="489">0.0121951219512195</cx:pt>
          <cx:pt idx="490">0.0091463414634146301</cx:pt>
          <cx:pt idx="491">0.0121951219512195</cx:pt>
          <cx:pt idx="492">0</cx:pt>
          <cx:pt idx="493">0.0060975609756097598</cx:pt>
          <cx:pt idx="494">0.0121951219512195</cx:pt>
          <cx:pt idx="495">0.0030487804878048799</cx:pt>
          <cx:pt idx="496">0.0121951219512195</cx:pt>
          <cx:pt idx="497">0.0060975609756097598</cx:pt>
          <cx:pt idx="498">0</cx:pt>
          <cx:pt idx="499">0.0030487804878048799</cx:pt>
          <cx:pt idx="500">0.0152439024390244</cx:pt>
          <cx:pt idx="501">0.018292682926829298</cx:pt>
          <cx:pt idx="502">0</cx:pt>
          <cx:pt idx="503">0.0030487804878048799</cx:pt>
          <cx:pt idx="504">0.0060975609756097598</cx:pt>
          <cx:pt idx="505">0.0091463414634146301</cx:pt>
          <cx:pt idx="506">0.0060975609756097598</cx:pt>
          <cx:pt idx="507">0.0121951219512195</cx:pt>
          <cx:pt idx="508">0.021341463414634099</cx:pt>
          <cx:pt idx="509">0.0091463414634146301</cx:pt>
          <cx:pt idx="510">0.0152439024390244</cx:pt>
          <cx:pt idx="511">0.0060975609756097598</cx:pt>
          <cx:pt idx="512">0.0030487804878048799</cx:pt>
          <cx:pt idx="513">0.0091463414634146301</cx:pt>
          <cx:pt idx="514">0.018292682926829298</cx:pt>
          <cx:pt idx="515">0.0121951219512195</cx:pt>
          <cx:pt idx="516">0.0091463414634146301</cx:pt>
          <cx:pt idx="517">0.0060975609756097598</cx:pt>
          <cx:pt idx="518">0.0091463414634146301</cx:pt>
          <cx:pt idx="519">0.0121951219512195</cx:pt>
          <cx:pt idx="520">0.0152439024390244</cx:pt>
          <cx:pt idx="521">0.021341463414634099</cx:pt>
          <cx:pt idx="522">0.0121951219512195</cx:pt>
          <cx:pt idx="523">0.0030487804878048799</cx:pt>
          <cx:pt idx="524">0.0060975609756097598</cx:pt>
          <cx:pt idx="525">0.018292682926829298</cx:pt>
          <cx:pt idx="526">0.0030487804878048799</cx:pt>
          <cx:pt idx="527">0.0121951219512195</cx:pt>
          <cx:pt idx="528">0.0121951219512195</cx:pt>
          <cx:pt idx="529">0.0091463414634146301</cx:pt>
          <cx:pt idx="530">0.0091463414634146301</cx:pt>
          <cx:pt idx="531">0.0091463414634146301</cx:pt>
          <cx:pt idx="532">0.0060975609756097598</cx:pt>
          <cx:pt idx="533">0.0091463414634146301</cx:pt>
          <cx:pt idx="534">0.24390243902438999</cx:pt>
          <cx:pt idx="535">0.048780487804878099</cx:pt>
          <cx:pt idx="536">0.054878048780487798</cx:pt>
          <cx:pt idx="537">0.039634146341463401</cx:pt>
          <cx:pt idx="538">0.207317073170732</cx:pt>
          <cx:pt idx="539">0.039634146341463401</cx:pt>
          <cx:pt idx="540">0.219512195121951</cx:pt>
          <cx:pt idx="541">0.0365853658536585</cx:pt>
          <cx:pt idx="542">0.14024390243902399</cx:pt>
          <cx:pt idx="543">0.042682926829268303</cx:pt>
          <cx:pt idx="544">0.060975609756097601</cx:pt>
          <cx:pt idx="545">0.0365853658536585</cx:pt>
          <cx:pt idx="546">0.073170731707317097</cx:pt>
          <cx:pt idx="547">0.051829268292682897</cx:pt>
          <cx:pt idx="548">0.045731707317073197</cx:pt>
          <cx:pt idx="549">0.045731707317073197</cx:pt>
          <cx:pt idx="550">0.060975609756097601</cx:pt>
          <cx:pt idx="551">0.027439024390243899</cx:pt>
          <cx:pt idx="552">0.0579268292682927</cx:pt>
          <cx:pt idx="553">0.033536585365853702</cx:pt>
          <cx:pt idx="554">0.0152439024390244</cx:pt>
          <cx:pt idx="555">0.0091463414634146301</cx:pt>
          <cx:pt idx="556">0.0030487804878048799</cx:pt>
          <cx:pt idx="557">0.0030487804878048799</cx:pt>
          <cx:pt idx="558">0.0060975609756097598</cx:pt>
          <cx:pt idx="559">0.0121951219512195</cx:pt>
          <cx:pt idx="560">0.0121951219512195</cx:pt>
          <cx:pt idx="561">0.0091463414634146301</cx:pt>
          <cx:pt idx="562">0.0060975609756097598</cx:pt>
          <cx:pt idx="563">0.0060975609756097598</cx:pt>
          <cx:pt idx="564">0.0152439024390244</cx:pt>
          <cx:pt idx="565">0.018292682926829298</cx:pt>
          <cx:pt idx="566">0.0060975609756097598</cx:pt>
          <cx:pt idx="567">0.0030487804878048799</cx:pt>
          <cx:pt idx="568">0.0091463414634146301</cx:pt>
          <cx:pt idx="569">0.0121951219512195</cx:pt>
          <cx:pt idx="570">0.0121951219512195</cx:pt>
          <cx:pt idx="571">0.018292682926829298</cx:pt>
          <cx:pt idx="572">0.0091463414634146301</cx:pt>
          <cx:pt idx="573">0.0152439024390244</cx:pt>
          <cx:pt idx="574">0.0060975609756097598</cx:pt>
          <cx:pt idx="575">0.0121951219512195</cx:pt>
          <cx:pt idx="576">0.0091463414634146301</cx:pt>
          <cx:pt idx="577">0.0030487804878048799</cx:pt>
          <cx:pt idx="578">0.0030487804878048799</cx:pt>
          <cx:pt idx="579">0.0060975609756097598</cx:pt>
          <cx:pt idx="580">0.0030487804878048799</cx:pt>
          <cx:pt idx="581">0.018292682926829298</cx:pt>
          <cx:pt idx="582">0.0121951219512195</cx:pt>
          <cx:pt idx="583">0.0091463414634146301</cx:pt>
          <cx:pt idx="584">0.0121951219512195</cx:pt>
          <cx:pt idx="585">0</cx:pt>
          <cx:pt idx="586">0.0060975609756097598</cx:pt>
          <cx:pt idx="587">0.0121951219512195</cx:pt>
          <cx:pt idx="588">0.0030487804878048799</cx:pt>
          <cx:pt idx="589">0.0121951219512195</cx:pt>
          <cx:pt idx="590">0.0060975609756097598</cx:pt>
          <cx:pt idx="591">0</cx:pt>
          <cx:pt idx="592">0.0030487804878048799</cx:pt>
          <cx:pt idx="593">0.0152439024390244</cx:pt>
          <cx:pt idx="594">0.018292682926829298</cx:pt>
          <cx:pt idx="595">0</cx:pt>
          <cx:pt idx="596">0.0030487804878048799</cx:pt>
          <cx:pt idx="597">0.0060975609756097598</cx:pt>
          <cx:pt idx="598">0.0091463414634146301</cx:pt>
          <cx:pt idx="599">0.0060975609756097598</cx:pt>
          <cx:pt idx="600">0.0121951219512195</cx:pt>
          <cx:pt idx="601">0.021341463414634099</cx:pt>
          <cx:pt idx="602">0.0091463414634146301</cx:pt>
          <cx:pt idx="603">0.0152439024390244</cx:pt>
          <cx:pt idx="604">0.0060975609756097598</cx:pt>
          <cx:pt idx="605">0.0030487804878048799</cx:pt>
          <cx:pt idx="606">0.0091463414634146301</cx:pt>
          <cx:pt idx="607">0.018292682926829298</cx:pt>
          <cx:pt idx="608">0.0121951219512195</cx:pt>
          <cx:pt idx="609">0.0091463414634146301</cx:pt>
          <cx:pt idx="610">0.0060975609756097598</cx:pt>
          <cx:pt idx="611">0.0091463414634146301</cx:pt>
          <cx:pt idx="612">0.0121951219512195</cx:pt>
          <cx:pt idx="613">0.0152439024390244</cx:pt>
          <cx:pt idx="614">0.021341463414634099</cx:pt>
          <cx:pt idx="615">0.0121951219512195</cx:pt>
          <cx:pt idx="616">0.0030487804878048799</cx:pt>
          <cx:pt idx="617">0.0060975609756097598</cx:pt>
          <cx:pt idx="618">0.018292682926829298</cx:pt>
          <cx:pt idx="619">0.0030487804878048799</cx:pt>
          <cx:pt idx="620">0.0121951219512195</cx:pt>
          <cx:pt idx="621">0.0121951219512195</cx:pt>
          <cx:pt idx="622">0.0091463414634146301</cx:pt>
          <cx:pt idx="623">0.0091463414634146301</cx:pt>
          <cx:pt idx="624">0.0091463414634146301</cx:pt>
          <cx:pt idx="625">0.0060975609756097598</cx:pt>
          <cx:pt idx="626">0.0091463414634146301</cx:pt>
          <cx:pt idx="627">0.24390243902438999</cx:pt>
          <cx:pt idx="628">0.048780487804878099</cx:pt>
          <cx:pt idx="629">0.054878048780487798</cx:pt>
          <cx:pt idx="630">0.039634146341463401</cx:pt>
          <cx:pt idx="631">0.207317073170732</cx:pt>
          <cx:pt idx="632">0.039634146341463401</cx:pt>
          <cx:pt idx="633">0.219512195121951</cx:pt>
          <cx:pt idx="634">0.0365853658536585</cx:pt>
          <cx:pt idx="635">0.14024390243902399</cx:pt>
          <cx:pt idx="636">0.042682926829268303</cx:pt>
          <cx:pt idx="637">0.060975609756097601</cx:pt>
          <cx:pt idx="638">0.0365853658536585</cx:pt>
          <cx:pt idx="639">0.073170731707317097</cx:pt>
          <cx:pt idx="640">0.051829268292682897</cx:pt>
          <cx:pt idx="641">0.045731707317073197</cx:pt>
          <cx:pt idx="642">0.045731707317073197</cx:pt>
          <cx:pt idx="643">0.060975609756097601</cx:pt>
          <cx:pt idx="644">0.027439024390243899</cx:pt>
          <cx:pt idx="645">0.0579268292682927</cx:pt>
          <cx:pt idx="646">0.033536585365853702</cx:pt>
          <cx:pt idx="647">0.0152439024390244</cx:pt>
          <cx:pt idx="648">0.0091463414634146301</cx:pt>
          <cx:pt idx="649">0.0030487804878048799</cx:pt>
          <cx:pt idx="650">0.0030487804878048799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a:t>
            </a:r>
            <a:r>
              <a:rPr lang="cs-CZ">
                <a:effectLst/>
              </a:rPr>
              <a:t>na úrovních obrazové pyramidy v kterých se detekují body zájmu </a:t>
            </a:r>
            <a:r>
              <a:rPr lang="en-US">
                <a:effectLst/>
              </a:rPr>
              <a:t>[octaves]</a:t>
            </a:r>
            <a:r>
              <a:rPr lang="cs-CZ">
                <a:effectLst/>
              </a:rPr>
              <a:t> </a:t>
            </a:r>
            <a:endParaRPr lang="en-US"/>
          </a:p>
        </cx:rich>
      </cx:tx>
    </cx:title>
    <cx:plotArea>
      <cx:plotAreaRegion>
        <cx:series layoutId="boxWhisker" uniqueId="{50632E58-79A6-4D5D-84D3-32139D9A89C3}">
          <cx:tx>
            <cx:txData>
              <cx:f>Koef!$C$2</cx:f>
              <cx:v>Testovací množina se shodnými obrazovkami</cx:v>
            </cx:txData>
          </cx:tx>
          <cx:dataId val="0"/>
          <cx:layoutPr>
            <cx:visibility meanLine="0" meanMarker="1" nonoutliers="0" outliers="1"/>
            <cx:statistics quartileMethod="exclusive"/>
          </cx:layoutPr>
        </cx:series>
        <cx:series layoutId="boxWhisker" uniqueId="{6BBB4157-1E20-4644-A687-D2089ACE958D}">
          <cx:tx>
            <cx:txData>
              <cx:f>Koef!$D$2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Match'!$B$3:$B$652</cx:f>
        <cx:lvl ptCount="650">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lvl>
      </cx:strDim>
      <cx:numDim type="val">
        <cx:f>'Distance Match'!$C$3:$C$652</cx:f>
        <cx:lvl ptCount="650" formatCode="General">
          <cx:pt idx="0">117.953651428223</cx:pt>
          <cx:pt idx="1">100.90243530273401</cx:pt>
          <cx:pt idx="2">118.635131835938</cx:pt>
          <cx:pt idx="3">76.539405822753906</cx:pt>
          <cx:pt idx="4">121.136276245117</cx:pt>
          <cx:pt idx="5">51.849445343017599</cx:pt>
          <cx:pt idx="6">117.35650634765599</cx:pt>
          <cx:pt idx="7">60.892616271972699</cx:pt>
          <cx:pt idx="8">118.86017608642599</cx:pt>
          <cx:pt idx="9">71.302803039550795</cx:pt>
          <cx:pt idx="10">118.104530334473</cx:pt>
          <cx:pt idx="11">78.792251586914105</cx:pt>
          <cx:pt idx="12">118.574996948242</cx:pt>
          <cx:pt idx="13">76.068809509277301</cx:pt>
          <cx:pt idx="14">118.619132995605</cx:pt>
          <cx:pt idx="15">96.036926269531307</cx:pt>
          <cx:pt idx="16">119.06866455078099</cx:pt>
          <cx:pt idx="17">97.937698364257798</cx:pt>
          <cx:pt idx="18">118.49826812744099</cx:pt>
          <cx:pt idx="93">129.85606384277301</cx:pt>
          <cx:pt idx="94">111.29473876953099</cx:pt>
          <cx:pt idx="95">127.73744964599599</cx:pt>
          <cx:pt idx="96">89.660308837890597</cx:pt>
          <cx:pt idx="97">127.97959136962901</cx:pt>
          <cx:pt idx="98">54.155235290527301</cx:pt>
          <cx:pt idx="99">129.98507690429699</cx:pt>
          <cx:pt idx="100">68.747077941894503</cx:pt>
          <cx:pt idx="101">129.37918090820301</cx:pt>
          <cx:pt idx="102">82.099998474121094</cx:pt>
          <cx:pt idx="103">129.79197692871099</cx:pt>
          <cx:pt idx="104">89.672355651855497</cx:pt>
          <cx:pt idx="105">128.06614685058599</cx:pt>
          <cx:pt idx="106">88.425247192382798</cx:pt>
          <cx:pt idx="107">128.53515625</cx:pt>
          <cx:pt idx="108">106.041664123535</cx:pt>
          <cx:pt idx="109">130.13534545898401</cx:pt>
          <cx:pt idx="110">110.632865905762</cx:pt>
          <cx:pt idx="111">130.24444580078099</cx:pt>
          <cx:pt idx="186">130.24369812011699</cx:pt>
          <cx:pt idx="187">113.685188293457</cx:pt>
          <cx:pt idx="188">129.77777099609401</cx:pt>
          <cx:pt idx="189">90.783134460449205</cx:pt>
          <cx:pt idx="190">130.91342163085901</cx:pt>
          <cx:pt idx="191">56.397769927978501</cx:pt>
          <cx:pt idx="192">132.97570800781301</cx:pt>
          <cx:pt idx="193">70.351020812988295</cx:pt>
          <cx:pt idx="194">131.76190185546901</cx:pt>
          <cx:pt idx="195">87.327644348144503</cx:pt>
          <cx:pt idx="196">131.60800170898401</cx:pt>
          <cx:pt idx="197">93.357139587402301</cx:pt>
          <cx:pt idx="198">132.05372619628901</cx:pt>
          <cx:pt idx="199">89.482269287109403</cx:pt>
          <cx:pt idx="200">129.79914855957</cx:pt>
          <cx:pt idx="201">110.07664489746099</cx:pt>
          <cx:pt idx="202">132.39675903320301</cx:pt>
          <cx:pt idx="203">112.877326965332</cx:pt>
          <cx:pt idx="204">131.599197387695</cx:pt>
          <cx:pt idx="279">130.56118774414099</cx:pt>
          <cx:pt idx="280">113.82462310791</cx:pt>
          <cx:pt idx="281">130.11489868164099</cx:pt>
          <cx:pt idx="282">91.380569458007798</cx:pt>
          <cx:pt idx="283">131.77682495117199</cx:pt>
          <cx:pt idx="284">56.343395233154297</cx:pt>
          <cx:pt idx="285">132.72314453125</cx:pt>
          <cx:pt idx="286">70.617286682128906</cx:pt>
          <cx:pt idx="287">131.98814392089801</cx:pt>
          <cx:pt idx="288">87.517242431640597</cx:pt>
          <cx:pt idx="289">131.82212829589801</cx:pt>
          <cx:pt idx="290">92.838706970214801</cx:pt>
          <cx:pt idx="291">131.35169982910199</cx:pt>
          <cx:pt idx="292">89.681976318359403</cx:pt>
          <cx:pt idx="293">130.11587524414099</cx:pt>
          <cx:pt idx="294">109.99632263183599</cx:pt>
          <cx:pt idx="295">131.69958496093801</cx:pt>
          <cx:pt idx="296">112.921348571777</cx:pt>
          <cx:pt idx="297">131.35917663574199</cx:pt>
          <cx:pt idx="372">130.54893493652301</cx:pt>
          <cx:pt idx="373">113.737831115723</cx:pt>
          <cx:pt idx="374">130.11965942382801</cx:pt>
          <cx:pt idx="375">91.380569458007798</cx:pt>
          <cx:pt idx="376">131.386962890625</cx:pt>
          <cx:pt idx="377">56.343395233154297</cx:pt>
          <cx:pt idx="378">132.79252624511699</cx:pt>
          <cx:pt idx="379">70.617286682128906</cx:pt>
          <cx:pt idx="380">132.01190185546901</cx:pt>
          <cx:pt idx="381">87.55517578125</cx:pt>
          <cx:pt idx="382">131.68127441406301</cx:pt>
          <cx:pt idx="383">92.817207336425795</cx:pt>
          <cx:pt idx="384">131.88235473632801</cx:pt>
          <cx:pt idx="385">89.681976318359403</cx:pt>
          <cx:pt idx="386">130.24462890625</cx:pt>
          <cx:pt idx="387">109.777778625488</cx:pt>
          <cx:pt idx="388">132.05328369140599</cx:pt>
          <cx:pt idx="389">112.96629333496099</cx:pt>
          <cx:pt idx="390">131.46122741699199</cx:pt>
          <cx:pt idx="465">130.54893493652301</cx:pt>
          <cx:pt idx="466">113.737831115723</cx:pt>
          <cx:pt idx="467">130.11965942382801</cx:pt>
          <cx:pt idx="468">91.380569458007798</cx:pt>
          <cx:pt idx="469">131.386962890625</cx:pt>
          <cx:pt idx="470">56.343395233154297</cx:pt>
          <cx:pt idx="471">132.79252624511699</cx:pt>
          <cx:pt idx="472">70.617286682128906</cx:pt>
          <cx:pt idx="473">132.01190185546901</cx:pt>
          <cx:pt idx="474">87.55517578125</cx:pt>
          <cx:pt idx="475">131.68127441406301</cx:pt>
          <cx:pt idx="476">92.817207336425795</cx:pt>
          <cx:pt idx="477">131.88235473632801</cx:pt>
          <cx:pt idx="478">89.681976318359403</cx:pt>
          <cx:pt idx="479">130.24462890625</cx:pt>
          <cx:pt idx="480">109.777778625488</cx:pt>
          <cx:pt idx="481">132.05328369140599</cx:pt>
          <cx:pt idx="482">112.96629333496099</cx:pt>
          <cx:pt idx="483">131.46122741699199</cx:pt>
          <cx:pt idx="558">130.54893493652301</cx:pt>
          <cx:pt idx="559">113.737831115723</cx:pt>
          <cx:pt idx="560">130.11965942382801</cx:pt>
          <cx:pt idx="561">91.380569458007798</cx:pt>
          <cx:pt idx="562">131.386962890625</cx:pt>
          <cx:pt idx="563">56.343395233154297</cx:pt>
          <cx:pt idx="564">132.79252624511699</cx:pt>
          <cx:pt idx="565">70.617286682128906</cx:pt>
          <cx:pt idx="566">132.01190185546901</cx:pt>
          <cx:pt idx="567">87.55517578125</cx:pt>
          <cx:pt idx="568">131.68127441406301</cx:pt>
          <cx:pt idx="569">92.817207336425795</cx:pt>
          <cx:pt idx="570">131.88235473632801</cx:pt>
          <cx:pt idx="571">89.681976318359403</cx:pt>
          <cx:pt idx="572">130.24462890625</cx:pt>
          <cx:pt idx="573">109.777778625488</cx:pt>
          <cx:pt idx="574">132.05328369140599</cx:pt>
          <cx:pt idx="575">112.96629333496099</cx:pt>
          <cx:pt idx="576">131.46122741699199</cx:pt>
        </cx:lvl>
      </cx:numDim>
    </cx:data>
    <cx:data id="1">
      <cx:strDim type="cat">
        <cx:f>'Distance Match'!$B$3:$B$652</cx:f>
        <cx:lvl ptCount="650">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lvl>
      </cx:strDim>
      <cx:numDim type="val">
        <cx:f>'Distance Match'!$D$3:$D$652</cx:f>
        <cx:lvl ptCount="650" formatCode="General">
          <cx:pt idx="0">134.44117736816401</cx:pt>
          <cx:pt idx="1">138.16009521484401</cx:pt>
          <cx:pt idx="2">132.83018493652301</cx:pt>
          <cx:pt idx="3">136.39068603515599</cx:pt>
          <cx:pt idx="4">134.10238647460901</cx:pt>
          <cx:pt idx="5">136.08818054199199</cx:pt>
          <cx:pt idx="6">134.463790893555</cx:pt>
          <cx:pt idx="7">135.00227355957</cx:pt>
          <cx:pt idx="8">134.11599731445301</cx:pt>
          <cx:pt idx="9">135.66427612304699</cx:pt>
          <cx:pt idx="10">134.17222595214801</cx:pt>
          <cx:pt idx="11">136.02688598632801</cx:pt>
          <cx:pt idx="12">134.68150329589801</cx:pt>
          <cx:pt idx="13">136.91633605957</cx:pt>
          <cx:pt idx="14">134.73951721191401</cx:pt>
          <cx:pt idx="15">136.16990661621099</cx:pt>
          <cx:pt idx="16">133.66204833984401</cx:pt>
          <cx:pt idx="17">134.74890136718801</cx:pt>
          <cx:pt idx="18">133.98774719238301</cx:pt>
          <cx:pt idx="19">136.53237915039099</cx:pt>
          <cx:pt idx="20">133.89463806152301</cx:pt>
          <cx:pt idx="21">133.00836181640599</cx:pt>
          <cx:pt idx="22">138.98165893554699</cx:pt>
          <cx:pt idx="23">137.78889465332</cx:pt>
          <cx:pt idx="24">138.65707397460901</cx:pt>
          <cx:pt idx="25">139.31236267089801</cx:pt>
          <cx:pt idx="26">138.86877441406301</cx:pt>
          <cx:pt idx="27">138.50759887695301</cx:pt>
          <cx:pt idx="28">138.24839782714801</cx:pt>
          <cx:pt idx="29">138.92190551757801</cx:pt>
          <cx:pt idx="30">139.24353027343801</cx:pt>
          <cx:pt idx="31">130.97819519043</cx:pt>
          <cx:pt idx="32">132.15570068359401</cx:pt>
          <cx:pt idx="33">131.19256591796901</cx:pt>
          <cx:pt idx="34">130.25325012207</cx:pt>
          <cx:pt idx="35">130.00970458984401</cx:pt>
          <cx:pt idx="36">130.25158691406301</cx:pt>
          <cx:pt idx="37">129.97096252441401</cx:pt>
          <cx:pt idx="38">129.25685119628901</cx:pt>
          <cx:pt idx="39">130.37829589843801</cx:pt>
          <cx:pt idx="40">129.73089599609401</cx:pt>
          <cx:pt idx="41">129.97642517089801</cx:pt>
          <cx:pt idx="42">129.78276062011699</cx:pt>
          <cx:pt idx="43">130.44923400878901</cx:pt>
          <cx:pt idx="44">131.33332824707</cx:pt>
          <cx:pt idx="45">131.74880981445301</cx:pt>
          <cx:pt idx="46">131.35140991210901</cx:pt>
          <cx:pt idx="47">132.03944396972699</cx:pt>
          <cx:pt idx="48">131.90243530273401</cx:pt>
          <cx:pt idx="49">130.72836303710901</cx:pt>
          <cx:pt idx="50">131.02137756347699</cx:pt>
          <cx:pt idx="51">131.911697387695</cx:pt>
          <cx:pt idx="52">131.79368591308599</cx:pt>
          <cx:pt idx="53">134.73306274414099</cx:pt>
          <cx:pt idx="54">132.23345947265599</cx:pt>
          <cx:pt idx="55">133.55061340332</cx:pt>
          <cx:pt idx="56">131.86990356445301</cx:pt>
          <cx:pt idx="57">134.21192932128901</cx:pt>
          <cx:pt idx="58">135.33003234863301</cx:pt>
          <cx:pt idx="59">134.01919555664099</cx:pt>
          <cx:pt idx="60">133.61831665039099</cx:pt>
          <cx:pt idx="61">134.455078125</cx:pt>
          <cx:pt idx="62">131.94390869140599</cx:pt>
          <cx:pt idx="63">134.67330932617199</cx:pt>
          <cx:pt idx="64">133.34765625</cx:pt>
          <cx:pt idx="65">133.78088378906301</cx:pt>
          <cx:pt idx="66">132.28681945800801</cx:pt>
          <cx:pt idx="67">134.85968017578099</cx:pt>
          <cx:pt idx="68">133.00981140136699</cx:pt>
          <cx:pt idx="69">78.186599731445298</cx:pt>
          <cx:pt idx="70">117.952507019043</cx:pt>
          <cx:pt idx="71">113.075759887695</cx:pt>
          <cx:pt idx="72">118.47013092041</cx:pt>
          <cx:pt idx="73">86.655090332031307</cx:pt>
          <cx:pt idx="74">117.30256652832</cx:pt>
          <cx:pt idx="75">85.622787475585895</cx:pt>
          <cx:pt idx="76">116.396278381348</cx:pt>
          <cx:pt idx="77">99.657501220703097</cx:pt>
          <cx:pt idx="78">116.56021118164099</cx:pt>
          <cx:pt idx="79">111.09999847412099</cx:pt>
          <cx:pt idx="80">116.28688812255901</cx:pt>
          <cx:pt idx="81">111.280555725098</cx:pt>
          <cx:pt idx="82">117.13137054443401</cx:pt>
          <cx:pt idx="83">114.118026733398</cx:pt>
          <cx:pt idx="84">116.489303588867</cx:pt>
          <cx:pt idx="85">113.11403656005901</cx:pt>
          <cx:pt idx="86">117.947647094727</cx:pt>
          <cx:pt idx="87">113.921226501465</cx:pt>
          <cx:pt idx="88">118.150756835938</cx:pt>
          <cx:pt idx="89">131.88710021972699</cx:pt>
          <cx:pt idx="90">132.86170959472699</cx:pt>
          <cx:pt idx="91">131.50444030761699</cx:pt>
          <cx:pt idx="92">133.10656738281301</cx:pt>
          <cx:pt idx="93">137.29057312011699</cx:pt>
          <cx:pt idx="94">140.66331481933599</cx:pt>
          <cx:pt idx="95">138.15217590332</cx:pt>
          <cx:pt idx="96">140.28889465332</cx:pt>
          <cx:pt idx="97">137.91450500488301</cx:pt>
          <cx:pt idx="98">139.61216735839801</cx:pt>
          <cx:pt idx="99">135.13409423828099</cx:pt>
          <cx:pt idx="100">139.00994873046901</cx:pt>
          <cx:pt idx="101">136.58544921875</cx:pt>
          <cx:pt idx="102">140.29200744628901</cx:pt>
          <cx:pt idx="103">135.72587585449199</cx:pt>
          <cx:pt idx="104">139.60400390625</cx:pt>
          <cx:pt idx="105">136.87454223632801</cx:pt>
          <cx:pt idx="106">140.92274475097699</cx:pt>
          <cx:pt idx="107">136.56869506835901</cx:pt>
          <cx:pt idx="108">140.55513000488301</cx:pt>
          <cx:pt idx="109">137.62222290039099</cx:pt>
          <cx:pt idx="110">139.77033996582</cx:pt>
          <cx:pt idx="111">137.11355590820301</cx:pt>
          <cx:pt idx="112">139.60000610351599</cx:pt>
          <cx:pt idx="113">137.96511840820301</cx:pt>
          <cx:pt idx="114">137.56175231933599</cx:pt>
          <cx:pt idx="115">144.1875</cx:pt>
          <cx:pt idx="116">143.03334045410199</cx:pt>
          <cx:pt idx="117">143.29167175293</cx:pt>
          <cx:pt idx="118">144.95945739746099</cx:pt>
          <cx:pt idx="119">143.25358581543</cx:pt>
          <cx:pt idx="120">144.65158081054699</cx:pt>
          <cx:pt idx="121">143.63926696777301</cx:pt>
          <cx:pt idx="122">144.06140136718801</cx:pt>
          <cx:pt idx="123">144.64141845703099</cx:pt>
          <cx:pt idx="124">137.51690673828099</cx:pt>
          <cx:pt idx="125">135.31739807128901</cx:pt>
          <cx:pt idx="126">138.89418029785199</cx:pt>
          <cx:pt idx="127">137.60000610351599</cx:pt>
          <cx:pt idx="128">136.72872924804699</cx:pt>
          <cx:pt idx="129">137.52459716796901</cx:pt>
          <cx:pt idx="130">137.301681518555</cx:pt>
          <cx:pt idx="131">136.93641662597699</cx:pt>
          <cx:pt idx="132">138.80747985839801</cx:pt>
          <cx:pt idx="133">137.94021606445301</cx:pt>
          <cx:pt idx="134">137.80513000488301</cx:pt>
          <cx:pt idx="135">137.04917907714801</cx:pt>
          <cx:pt idx="136">135.80702209472699</cx:pt>
          <cx:pt idx="137">136.19297790527301</cx:pt>
          <cx:pt idx="138">135.06335449218801</cx:pt>
          <cx:pt idx="139">135.95726013183599</cx:pt>
          <cx:pt idx="140">136.15625</cx:pt>
          <cx:pt idx="141">135.99127197265599</cx:pt>
          <cx:pt idx="142">135.681228637695</cx:pt>
          <cx:pt idx="143">136.04762268066401</cx:pt>
          <cx:pt idx="144">135.11483764648401</cx:pt>
          <cx:pt idx="145">133.98577880859401</cx:pt>
          <cx:pt idx="146">142.9833984375</cx:pt>
          <cx:pt idx="147">138.24151611328099</cx:pt>
          <cx:pt idx="148">140.98770141601599</cx:pt>
          <cx:pt idx="149">138</cx:pt>
          <cx:pt idx="150">141.23181152343801</cx:pt>
          <cx:pt idx="151">141.57081604003901</cx:pt>
          <cx:pt idx="152">141.17509460449199</cx:pt>
          <cx:pt idx="153">137.44999694824199</cx:pt>
          <cx:pt idx="154">140.94606018066401</cx:pt>
          <cx:pt idx="155">138.09877014160199</cx:pt>
          <cx:pt idx="156">140.86692810058599</cx:pt>
          <cx:pt idx="157">138.65516662597699</cx:pt>
          <cx:pt idx="158">141.79838562011699</cx:pt>
          <cx:pt idx="159">137.06349182128901</cx:pt>
          <cx:pt idx="160">140.86975097656301</cx:pt>
          <cx:pt idx="161">140.92826843261699</cx:pt>
          <cx:pt idx="162">89.037635803222699</cx:pt>
          <cx:pt idx="163">126.41081237793</cx:pt>
          <cx:pt idx="164">125.523811340332</cx:pt>
          <cx:pt idx="165">127.059455871582</cx:pt>
          <cx:pt idx="166">98.235290527343807</cx:pt>
          <cx:pt idx="167">126.835166931152</cx:pt>
          <cx:pt idx="168">96.413795471191406</cx:pt>
          <cx:pt idx="169">127.32022094726599</cx:pt>
          <cx:pt idx="170">113.580459594727</cx:pt>
          <cx:pt idx="171">127.443244934082</cx:pt>
          <cx:pt idx="172">125.24674987793</cx:pt>
          <cx:pt idx="173">128.77604675293</cx:pt>
          <cx:pt idx="174">125.859870910645</cx:pt>
          <cx:pt idx="175">127.17934417724599</cx:pt>
          <cx:pt idx="176">125.981567382813</cx:pt>
          <cx:pt idx="177">126.72826385498</cx:pt>
          <cx:pt idx="178">125.09906005859401</cx:pt>
          <cx:pt idx="179">130.30107116699199</cx:pt>
          <cx:pt idx="180">125.390907287598</cx:pt>
          <cx:pt idx="181">125.931427001953</cx:pt>
          <cx:pt idx="182">136.57554626464801</cx:pt>
          <cx:pt idx="183">136.734619140625</cx:pt>
          <cx:pt idx="184">137.62229919433599</cx:pt>
          <cx:pt idx="185">137.59925842285199</cx:pt>
          <cx:pt idx="186">136.78175354003901</cx:pt>
          <cx:pt idx="187">142.11500549316401</cx:pt>
          <cx:pt idx="188">138.27674865722699</cx:pt>
          <cx:pt idx="189">142.47926330566401</cx:pt>
          <cx:pt idx="190">137.96617126464801</cx:pt>
          <cx:pt idx="191">140.24481201171901</cx:pt>
          <cx:pt idx="192">136.26800537109401</cx:pt>
          <cx:pt idx="193">141.36633300781301</cx:pt>
          <cx:pt idx="194">138.55677795410199</cx:pt>
          <cx:pt idx="195">141.147537231445</cx:pt>
          <cx:pt idx="196">137.71102905273401</cx:pt>
          <cx:pt idx="197">140.80508422851599</cx:pt>
          <cx:pt idx="198">138.48313903808599</cx:pt>
          <cx:pt idx="199">140.81463623046901</cx:pt>
          <cx:pt idx="200">136.85931396484401</cx:pt>
          <cx:pt idx="201">140.45935058593801</cx:pt>
          <cx:pt idx="202">138.04615783691401</cx:pt>
          <cx:pt idx="203">141.43814086914099</cx:pt>
          <cx:pt idx="204">137.727615356445</cx:pt>
          <cx:pt idx="205">139.85000610351599</cx:pt>
          <cx:pt idx="206">136.01141357421901</cx:pt>
          <cx:pt idx="207">137.63114929199199</cx:pt>
          <cx:pt idx="208">144.285720825195</cx:pt>
          <cx:pt idx="209">141.31840515136699</cx:pt>
          <cx:pt idx="210">143.46728515625</cx:pt>
          <cx:pt idx="211">142.81553649902301</cx:pt>
          <cx:pt idx="212">142.04020690918</cx:pt>
          <cx:pt idx="213">142.817306518555</cx:pt>
          <cx:pt idx="214">142.120193481445</cx:pt>
          <cx:pt idx="215">141.52293395996099</cx:pt>
          <cx:pt idx="216">145.433670043945</cx:pt>
          <cx:pt idx="217">140.53846740722699</cx:pt>
          <cx:pt idx="218">137.40969848632801</cx:pt>
          <cx:pt idx="219">141.08955383300801</cx:pt>
          <cx:pt idx="220">139.77272033691401</cx:pt>
          <cx:pt idx="221">138.31658935546901</cx:pt>
          <cx:pt idx="222">138.919998168945</cx:pt>
          <cx:pt idx="223">138.037033081055</cx:pt>
          <cx:pt idx="224">139.30158996582</cx:pt>
          <cx:pt idx="225">139.66667175293</cx:pt>
          <cx:pt idx="226">138.06349182128901</cx:pt>
          <cx:pt idx="227">138.95477294921901</cx:pt>
          <cx:pt idx="228">137.52819824218801</cx:pt>
          <cx:pt idx="229">137.50485229492199</cx:pt>
          <cx:pt idx="230">137.88095092773401</cx:pt>
          <cx:pt idx="231">138.390701293945</cx:pt>
          <cx:pt idx="232">136.9375</cx:pt>
          <cx:pt idx="233">139.67591857910199</cx:pt>
          <cx:pt idx="234">138.92092895507801</cx:pt>
          <cx:pt idx="235">138.261474609375</cx:pt>
          <cx:pt idx="236">137.82028198242199</cx:pt>
          <cx:pt idx="237">138.26290893554699</cx:pt>
          <cx:pt idx="238">135.85221862793</cx:pt>
          <cx:pt idx="239">143.23109436035199</cx:pt>
          <cx:pt idx="240">138.919357299805</cx:pt>
          <cx:pt idx="241">141.26271057128901</cx:pt>
          <cx:pt idx="242">137.14166259765599</cx:pt>
          <cx:pt idx="243">141.66818237304699</cx:pt>
          <cx:pt idx="244">141.07272338867199</cx:pt>
          <cx:pt idx="245">140.77142333984401</cx:pt>
          <cx:pt idx="246">138.64999389648401</cx:pt>
          <cx:pt idx="247">141.92857360839801</cx:pt>
          <cx:pt idx="248">138.46502685546901</cx:pt>
          <cx:pt idx="249">144.35743713378901</cx:pt>
          <cx:pt idx="250">139.01249694824199</cx:pt>
          <cx:pt idx="251">142.23431396484401</cx:pt>
          <cx:pt idx="252">136.98353576660199</cx:pt>
          <cx:pt idx="253">143.31645202636699</cx:pt>
          <cx:pt idx="254">142.23176574707</cx:pt>
          <cx:pt idx="255">96.033706665039105</cx:pt>
          <cx:pt idx="256">130.77456665039099</cx:pt>
          <cx:pt idx="257">128.27461242675801</cx:pt>
          <cx:pt idx="258">129.58084106445301</cx:pt>
          <cx:pt idx="259">102.78915405273401</cx:pt>
          <cx:pt idx="260">130.05987548828099</cx:pt>
          <cx:pt idx="261">103.63584136962901</cx:pt>
          <cx:pt idx="262">129.32679748535199</cx:pt>
          <cx:pt idx="263">117.09433746337901</cx:pt>
          <cx:pt idx="264">131.60818481445301</cx:pt>
          <cx:pt idx="265">129.50340270996099</cx:pt>
          <cx:pt idx="266">131.20904541015599</cx:pt>
          <cx:pt idx="267">131.05882263183599</cx:pt>
          <cx:pt idx="268">129.57830810546901</cx:pt>
          <cx:pt idx="269">128.16751098632801</cx:pt>
          <cx:pt idx="270">130.38011169433599</cx:pt>
          <cx:pt idx="271">128.77082824707</cx:pt>
          <cx:pt idx="272">130.92308044433599</cx:pt>
          <cx:pt idx="273">128.32337951660199</cx:pt>
          <cx:pt idx="274">127.378204345703</cx:pt>
          <cx:pt idx="275">136.025634765625</cx:pt>
          <cx:pt idx="276">136.21537780761699</cx:pt>
          <cx:pt idx="277">136.82672119140599</cx:pt>
          <cx:pt idx="278">138.286209106445</cx:pt>
          <cx:pt idx="279">137.69444274902301</cx:pt>
          <cx:pt idx="280">142.45454406738301</cx:pt>
          <cx:pt idx="281">138.32958984375</cx:pt>
          <cx:pt idx="282">142.20283508300801</cx:pt>
          <cx:pt idx="283">137.88076782226599</cx:pt>
          <cx:pt idx="284">139.92050170898401</cx:pt>
          <cx:pt idx="285">136.70399475097699</cx:pt>
          <cx:pt idx="286">141.67822265625</cx:pt>
          <cx:pt idx="287">138.42642211914099</cx:pt>
          <cx:pt idx="288">140.806716918945</cx:pt>
          <cx:pt idx="289">137.97317504882801</cx:pt>
          <cx:pt idx="290">140.74569702148401</cx:pt>
          <cx:pt idx="291">138.80682373046901</cx:pt>
          <cx:pt idx="292">141.26600646972699</cx:pt>
          <cx:pt idx="293">137.31558227539099</cx:pt>
          <cx:pt idx="294">140.86122131347699</cx:pt>
          <cx:pt idx="295">138.92366027832</cx:pt>
          <cx:pt idx="296">139.98368835449199</cx:pt>
          <cx:pt idx="297">137.03112792968801</cx:pt>
          <cx:pt idx="298">139.873947143555</cx:pt>
          <cx:pt idx="299">137.03053283691401</cx:pt>
          <cx:pt idx="300">138.19421386718801</cx:pt>
          <cx:pt idx="301">144.25489807128901</cx:pt>
          <cx:pt idx="302">141.02487182617199</cx:pt>
          <cx:pt idx="303">142.63107299804699</cx:pt>
          <cx:pt idx="304">142.93069458007801</cx:pt>
          <cx:pt idx="305">142.56060791015599</cx:pt>
          <cx:pt idx="306">142.926834106445</cx:pt>
          <cx:pt idx="307">143.00500488281301</cx:pt>
          <cx:pt idx="308">142.50228881835901</cx:pt>
          <cx:pt idx="309">145.5</cx:pt>
          <cx:pt idx="310">140.80383300781301</cx:pt>
          <cx:pt idx="311">136.95045471191401</cx:pt>
          <cx:pt idx="312">141.273193359375</cx:pt>
          <cx:pt idx="313">140.29441833496099</cx:pt>
          <cx:pt idx="314">137.85203552246099</cx:pt>
          <cx:pt idx="315">138.77947998046901</cx:pt>
          <cx:pt idx="316">139.34574890136699</cx:pt>
          <cx:pt idx="317">139.33332824707</cx:pt>
          <cx:pt idx="318">140.92669677734401</cx:pt>
          <cx:pt idx="319">138.80540466308599</cx:pt>
          <cx:pt idx="320">140.08457946777301</cx:pt>
          <cx:pt idx="321">138.68063354492199</cx:pt>
          <cx:pt idx="322">137.65347290039099</cx:pt>
          <cx:pt idx="323">137.53201293945301</cx:pt>
          <cx:pt idx="324">138.61009216308599</cx:pt>
          <cx:pt idx="325">136.42132568359401</cx:pt>
          <cx:pt idx="326">139.74766540527301</cx:pt>
          <cx:pt idx="327">138.24285888671901</cx:pt>
          <cx:pt idx="328">137.94761657714801</cx:pt>
          <cx:pt idx="329">137.34928894043</cx:pt>
          <cx:pt idx="330">137.71498107910199</cx:pt>
          <cx:pt idx="331">135.62814331054699</cx:pt>
          <cx:pt idx="332">142.813552856445</cx:pt>
          <cx:pt idx="333">139.343994140625</cx:pt>
          <cx:pt idx="334">140.87982177734401</cx:pt>
          <cx:pt idx="335">137.47917175293</cx:pt>
          <cx:pt idx="336">142.42987060546901</cx:pt>
          <cx:pt idx="337">141.27149963378901</cx:pt>
          <cx:pt idx="338">140.71369934082</cx:pt>
          <cx:pt idx="339">138.30084228515599</cx:pt>
          <cx:pt idx="340">142.27197265625</cx:pt>
          <cx:pt idx="341">138.03781127929699</cx:pt>
          <cx:pt idx="342">144.35510253906301</cx:pt>
          <cx:pt idx="343">138.21121215820301</cx:pt>
          <cx:pt idx="344">142.39506530761699</cx:pt>
          <cx:pt idx="345">137.06639099121099</cx:pt>
          <cx:pt idx="346">143.10127258300801</cx:pt>
          <cx:pt idx="347">141.76292419433599</cx:pt>
          <cx:pt idx="348">96.117980957031307</cx:pt>
          <cx:pt idx="349">130.63372802734401</cx:pt>
          <cx:pt idx="350">128.57435607910199</cx:pt>
          <cx:pt idx="351">129.41667175293</cx:pt>
          <cx:pt idx="352">102.97590637207</cx:pt>
          <cx:pt idx="353">129.74250793457</cx:pt>
          <cx:pt idx="354">103.42441558837901</cx:pt>
          <cx:pt idx="355">129.56494140625</cx:pt>
          <cx:pt idx="356">117.393753051758</cx:pt>
          <cx:pt idx="357">131.24851989746099</cx:pt>
          <cx:pt idx="358">129.43243408203099</cx:pt>
          <cx:pt idx="359">131.028244018555</cx:pt>
          <cx:pt idx="360">131.69871520996099</cx:pt>
          <cx:pt idx="361">129.22891235351599</cx:pt>
          <cx:pt idx="362">128.63999938964801</cx:pt>
          <cx:pt idx="363">130.02366638183599</cx:pt>
          <cx:pt idx="364">128.06315612793</cx:pt>
          <cx:pt idx="365">131.35671997070301</cx:pt>
          <cx:pt idx="366">128.24000549316401</cx:pt>
          <cx:pt idx="367">127.53164672851599</cx:pt>
          <cx:pt idx="368">136.59191894531301</cx:pt>
          <cx:pt idx="369">136.96875</cx:pt>
          <cx:pt idx="370">136.67279052734401</cx:pt>
          <cx:pt idx="371">137.68231201171901</cx:pt>
          <cx:pt idx="372">137.51394653320301</cx:pt>
          <cx:pt idx="373">142.464279174805</cx:pt>
          <cx:pt idx="374">138.43820190429699</cx:pt>
          <cx:pt idx="375">142.25942993164099</cx:pt>
          <cx:pt idx="376">137.81080627441401</cx:pt>
          <cx:pt idx="377">139.95378112793</cx:pt>
          <cx:pt idx="378">136.66667175293</cx:pt>
          <cx:pt idx="379">141.49505615234401</cx:pt>
          <cx:pt idx="380">138.424240112305</cx:pt>
          <cx:pt idx="381">140.91175842285199</cx:pt>
          <cx:pt idx="382">137.98846435546901</cx:pt>
          <cx:pt idx="383">140.76956176757801</cx:pt>
          <cx:pt idx="384">138.88636779785199</cx:pt>
          <cx:pt idx="385">141.24630737304699</cx:pt>
          <cx:pt idx="386">137.49809265136699</cx:pt>
          <cx:pt idx="387">140.84835815429699</cx:pt>
          <cx:pt idx="388">139.05343627929699</cx:pt>
          <cx:pt idx="389">139.96195983886699</cx:pt>
          <cx:pt idx="390">137.13618469238301</cx:pt>
          <cx:pt idx="391">139.805908203125</cx:pt>
          <cx:pt idx="392">137.04214477539099</cx:pt>
          <cx:pt idx="393">138.24279785156301</cx:pt>
          <cx:pt idx="394">144.23382568359401</cx:pt>
          <cx:pt idx="395">141.25247192382801</cx:pt>
          <cx:pt idx="396">142.82524108886699</cx:pt>
          <cx:pt idx="397">143.41175842285199</cx:pt>
          <cx:pt idx="398">142.65325927734401</cx:pt>
          <cx:pt idx="399">142.70936584472699</cx:pt>
          <cx:pt idx="400">142.63316345214801</cx:pt>
          <cx:pt idx="401">142.51834106445301</cx:pt>
          <cx:pt idx="402">145.57731628418</cx:pt>
          <cx:pt idx="403">140.89952087402301</cx:pt>
          <cx:pt idx="404">136.95045471191401</cx:pt>
          <cx:pt idx="405">140.764404296875</cx:pt>
          <cx:pt idx="406">140.51776123046901</cx:pt>
          <cx:pt idx="407">137.27461242675801</cx:pt>
          <cx:pt idx="408">138.37173461914099</cx:pt>
          <cx:pt idx="409">139.30319213867199</cx:pt>
          <cx:pt idx="410">139.243087768555</cx:pt>
          <cx:pt idx="411">140.542556762695</cx:pt>
          <cx:pt idx="412">139.427810668945</cx:pt>
          <cx:pt idx="413">140.20895385742199</cx:pt>
          <cx:pt idx="414">138.56613159179699</cx:pt>
          <cx:pt idx="415">137.94029235839801</cx:pt>
          <cx:pt idx="416">137.480392456055</cx:pt>
          <cx:pt idx="417">138.24423217773401</cx:pt>
          <cx:pt idx="418">136.56282043457</cx:pt>
          <cx:pt idx="419">139.78404235839801</cx:pt>
          <cx:pt idx="420">138.33653259277301</cx:pt>
          <cx:pt idx="421">137.990478515625</cx:pt>
          <cx:pt idx="422">137.33816528320301</cx:pt>
          <cx:pt idx="423">137.67149353027301</cx:pt>
          <cx:pt idx="424">135.73500061035199</cx:pt>
          <cx:pt idx="425">142.440673828125</cx:pt>
          <cx:pt idx="426">139.343994140625</cx:pt>
          <cx:pt idx="427">140.61207580566401</cx:pt>
          <cx:pt idx="428">137.42738342285199</cx:pt>
          <cx:pt idx="429">141.87330627441401</cx:pt>
          <cx:pt idx="430">141.13063049316401</cx:pt>
          <cx:pt idx="431">140.75833129882801</cx:pt>
          <cx:pt idx="432">138.20762634277301</cx:pt>
          <cx:pt idx="433">141.873947143555</cx:pt>
          <cx:pt idx="434">138.26582336425801</cx:pt>
          <cx:pt idx="435">144.00813293457</cx:pt>
          <cx:pt idx="436">138.14654541015599</cx:pt>
          <cx:pt idx="437">142.09542846679699</cx:pt>
          <cx:pt idx="438">137.08299255371099</cx:pt>
          <cx:pt idx="439">142.966384887695</cx:pt>
          <cx:pt idx="440">141.83189392089801</cx:pt>
          <cx:pt idx="441">96.117980957031307</cx:pt>
          <cx:pt idx="442">130.65116882324199</cx:pt>
          <cx:pt idx="443">128.22279357910199</cx:pt>
          <cx:pt idx="444">129.45832824707</cx:pt>
          <cx:pt idx="445">102.97590637207</cx:pt>
          <cx:pt idx="446">129.7724609375</cx:pt>
          <cx:pt idx="447">103.42441558837901</cx:pt>
          <cx:pt idx="448">129.228759765625</cx:pt>
          <cx:pt idx="449">117.393753051758</cx:pt>
          <cx:pt idx="450">131.30177307128901</cx:pt>
          <cx:pt idx="451">129.54730224609401</cx:pt>
          <cx:pt idx="452">131.028244018555</cx:pt>
          <cx:pt idx="453">131.49032592773401</cx:pt>
          <cx:pt idx="454">129.27108764648401</cx:pt>
          <cx:pt idx="455">128.36181640625</cx:pt>
          <cx:pt idx="456">130.07691955566401</cx:pt>
          <cx:pt idx="457">128.13684082031301</cx:pt>
          <cx:pt idx="458">131.39765930175801</cx:pt>
          <cx:pt idx="459">128.24000549316401</cx:pt>
          <cx:pt idx="460">127.55696105957</cx:pt>
          <cx:pt idx="461">136.54243469238301</cx:pt>
          <cx:pt idx="462">136.77647399902301</cx:pt>
          <cx:pt idx="463">136.64205932617199</cx:pt>
          <cx:pt idx="464">137.659423828125</cx:pt>
          <cx:pt idx="465">137.51394653320301</cx:pt>
          <cx:pt idx="466">142.464279174805</cx:pt>
          <cx:pt idx="467">138.43820190429699</cx:pt>
          <cx:pt idx="468">142.25942993164099</cx:pt>
          <cx:pt idx="469">137.81080627441401</cx:pt>
          <cx:pt idx="470">139.95378112793</cx:pt>
          <cx:pt idx="471">136.66667175293</cx:pt>
          <cx:pt idx="472">141.49505615234401</cx:pt>
          <cx:pt idx="473">138.424240112305</cx:pt>
          <cx:pt idx="474">140.91175842285199</cx:pt>
          <cx:pt idx="475">137.98846435546901</cx:pt>
          <cx:pt idx="476">140.76956176757801</cx:pt>
          <cx:pt idx="477">138.88636779785199</cx:pt>
          <cx:pt idx="478">141.24630737304699</cx:pt>
          <cx:pt idx="479">137.49809265136699</cx:pt>
          <cx:pt idx="480">140.84835815429699</cx:pt>
          <cx:pt idx="481">139.05343627929699</cx:pt>
          <cx:pt idx="482">139.98368835449199</cx:pt>
          <cx:pt idx="483">137.13618469238301</cx:pt>
          <cx:pt idx="484">139.805908203125</cx:pt>
          <cx:pt idx="485">137.04214477539099</cx:pt>
          <cx:pt idx="486">138.24279785156301</cx:pt>
          <cx:pt idx="487">144.23382568359401</cx:pt>
          <cx:pt idx="488">141.34158325195301</cx:pt>
          <cx:pt idx="489">142.85922241210901</cx:pt>
          <cx:pt idx="490">143.36764526367199</cx:pt>
          <cx:pt idx="491">142.65325927734401</cx:pt>
          <cx:pt idx="492">142.70936584472699</cx:pt>
          <cx:pt idx="493">142.63316345214801</cx:pt>
          <cx:pt idx="494">142.51834106445301</cx:pt>
          <cx:pt idx="495">145.75384521484401</cx:pt>
          <cx:pt idx="496">140.89952087402301</cx:pt>
          <cx:pt idx="497">136.95045471191401</cx:pt>
          <cx:pt idx="498">140.764404296875</cx:pt>
          <cx:pt idx="499">140.51776123046901</cx:pt>
          <cx:pt idx="500">137.27461242675801</cx:pt>
          <cx:pt idx="501">138.37173461914099</cx:pt>
          <cx:pt idx="502">139.30319213867199</cx:pt>
          <cx:pt idx="503">139.243087768555</cx:pt>
          <cx:pt idx="504">140.542556762695</cx:pt>
          <cx:pt idx="505">139.427810668945</cx:pt>
          <cx:pt idx="506">140.20895385742199</cx:pt>
          <cx:pt idx="507">138.56613159179699</cx:pt>
          <cx:pt idx="508">137.94029235839801</cx:pt>
          <cx:pt idx="509">137.480392456055</cx:pt>
          <cx:pt idx="510">138.24423217773401</cx:pt>
          <cx:pt idx="511">136.63499450683599</cx:pt>
          <cx:pt idx="512">139.78404235839801</cx:pt>
          <cx:pt idx="513">138.53109741210901</cx:pt>
          <cx:pt idx="514">137.96665954589801</cx:pt>
          <cx:pt idx="515">137.33816528320301</cx:pt>
          <cx:pt idx="516">137.67149353027301</cx:pt>
          <cx:pt idx="517">135.73500061035199</cx:pt>
          <cx:pt idx="518">142.53813171386699</cx:pt>
          <cx:pt idx="519">139.343994140625</cx:pt>
          <cx:pt idx="520">140.61207580566401</cx:pt>
          <cx:pt idx="521">137.42738342285199</cx:pt>
          <cx:pt idx="522">141.87330627441401</cx:pt>
          <cx:pt idx="523">141.13063049316401</cx:pt>
          <cx:pt idx="524">140.75833129882801</cx:pt>
          <cx:pt idx="525">138.30084228515599</cx:pt>
          <cx:pt idx="526">141.86610412597699</cx:pt>
          <cx:pt idx="527">138.27848815918</cx:pt>
          <cx:pt idx="528">144.00813293457</cx:pt>
          <cx:pt idx="529">138.14654541015599</cx:pt>
          <cx:pt idx="530">142.09542846679699</cx:pt>
          <cx:pt idx="531">136.84233093261699</cx:pt>
          <cx:pt idx="532">142.966384887695</cx:pt>
          <cx:pt idx="533">141.83189392089801</cx:pt>
          <cx:pt idx="534">96.117980957031307</cx:pt>
          <cx:pt idx="535">130.65116882324199</cx:pt>
          <cx:pt idx="536">128.22279357910199</cx:pt>
          <cx:pt idx="537">129.45832824707</cx:pt>
          <cx:pt idx="538">102.97590637207</cx:pt>
          <cx:pt idx="539">129.97024536132801</cx:pt>
          <cx:pt idx="540">103.42441558837901</cx:pt>
          <cx:pt idx="541">129.228759765625</cx:pt>
          <cx:pt idx="542">117.393753051758</cx:pt>
          <cx:pt idx="543">131.30177307128901</cx:pt>
          <cx:pt idx="544">129.54730224609401</cx:pt>
          <cx:pt idx="545">131.028244018555</cx:pt>
          <cx:pt idx="546">131.49032592773401</cx:pt>
          <cx:pt idx="547">129.46707153320301</cx:pt>
          <cx:pt idx="548">128.36181640625</cx:pt>
          <cx:pt idx="549">130.07691955566401</cx:pt>
          <cx:pt idx="550">128.13684082031301</cx:pt>
          <cx:pt idx="551">131.57557678222699</cx:pt>
          <cx:pt idx="552">128.24000549316401</cx:pt>
          <cx:pt idx="553">127.55696105957</cx:pt>
          <cx:pt idx="554">136.54243469238301</cx:pt>
          <cx:pt idx="555">136.77647399902301</cx:pt>
          <cx:pt idx="556">136.64205932617199</cx:pt>
          <cx:pt idx="557">137.659423828125</cx:pt>
          <cx:pt idx="558">142.464279174805</cx:pt>
          <cx:pt idx="559">138.43820190429699</cx:pt>
          <cx:pt idx="560">142.25942993164099</cx:pt>
          <cx:pt idx="561">137.81080627441401</cx:pt>
          <cx:pt idx="562">139.95378112793</cx:pt>
          <cx:pt idx="563">136.66667175293</cx:pt>
          <cx:pt idx="564">141.49505615234401</cx:pt>
          <cx:pt idx="565">138.424240112305</cx:pt>
          <cx:pt idx="566">140.91175842285199</cx:pt>
          <cx:pt idx="567">137.98846435546901</cx:pt>
          <cx:pt idx="568">140.76956176757801</cx:pt>
          <cx:pt idx="569">138.88636779785199</cx:pt>
          <cx:pt idx="570">141.24630737304699</cx:pt>
          <cx:pt idx="571">137.49809265136699</cx:pt>
          <cx:pt idx="572">140.84835815429699</cx:pt>
          <cx:pt idx="573">139.05343627929699</cx:pt>
          <cx:pt idx="574">139.98368835449199</cx:pt>
          <cx:pt idx="575">137.13618469238301</cx:pt>
          <cx:pt idx="576">139.805908203125</cx:pt>
          <cx:pt idx="577">137.04214477539099</cx:pt>
          <cx:pt idx="578">138.24279785156301</cx:pt>
          <cx:pt idx="579">144.23382568359401</cx:pt>
          <cx:pt idx="580">141.34158325195301</cx:pt>
          <cx:pt idx="581">142.85922241210901</cx:pt>
          <cx:pt idx="582">143.36764526367199</cx:pt>
          <cx:pt idx="583">142.65325927734401</cx:pt>
          <cx:pt idx="584">142.70936584472699</cx:pt>
          <cx:pt idx="585">142.63316345214801</cx:pt>
          <cx:pt idx="586">142.51834106445301</cx:pt>
          <cx:pt idx="587">145.75384521484401</cx:pt>
          <cx:pt idx="588">140.89952087402301</cx:pt>
          <cx:pt idx="589">136.95045471191401</cx:pt>
          <cx:pt idx="590">140.764404296875</cx:pt>
          <cx:pt idx="591">140.51776123046901</cx:pt>
          <cx:pt idx="592">137.27461242675801</cx:pt>
          <cx:pt idx="593">138.37173461914099</cx:pt>
          <cx:pt idx="594">139.30319213867199</cx:pt>
          <cx:pt idx="595">139.243087768555</cx:pt>
          <cx:pt idx="596">140.542556762695</cx:pt>
          <cx:pt idx="597">139.427810668945</cx:pt>
          <cx:pt idx="598">140.20895385742199</cx:pt>
          <cx:pt idx="599">138.56613159179699</cx:pt>
          <cx:pt idx="600">137.94029235839801</cx:pt>
          <cx:pt idx="601">137.480392456055</cx:pt>
          <cx:pt idx="602">138.24423217773401</cx:pt>
          <cx:pt idx="603">136.63499450683599</cx:pt>
          <cx:pt idx="604">139.78404235839801</cx:pt>
          <cx:pt idx="605">138.53109741210901</cx:pt>
          <cx:pt idx="606">137.96665954589801</cx:pt>
          <cx:pt idx="607">137.33816528320301</cx:pt>
          <cx:pt idx="608">137.67149353027301</cx:pt>
          <cx:pt idx="609">135.73500061035199</cx:pt>
          <cx:pt idx="610">142.53813171386699</cx:pt>
          <cx:pt idx="611">139.343994140625</cx:pt>
          <cx:pt idx="612">140.61207580566401</cx:pt>
          <cx:pt idx="613">137.42738342285199</cx:pt>
          <cx:pt idx="614">141.87330627441401</cx:pt>
          <cx:pt idx="615">141.13063049316401</cx:pt>
          <cx:pt idx="616">140.75833129882801</cx:pt>
          <cx:pt idx="617">138.30084228515599</cx:pt>
          <cx:pt idx="618">141.86610412597699</cx:pt>
          <cx:pt idx="619">138.27848815918</cx:pt>
          <cx:pt idx="620">144.00813293457</cx:pt>
          <cx:pt idx="621">138.14654541015599</cx:pt>
          <cx:pt idx="622">142.09542846679699</cx:pt>
          <cx:pt idx="623">136.84233093261699</cx:pt>
          <cx:pt idx="624">142.966384887695</cx:pt>
          <cx:pt idx="625">141.83189392089801</cx:pt>
          <cx:pt idx="626">96.117980957031307</cx:pt>
          <cx:pt idx="627">130.65116882324199</cx:pt>
          <cx:pt idx="628">128.22279357910199</cx:pt>
          <cx:pt idx="629">129.45832824707</cx:pt>
          <cx:pt idx="630">102.97590637207</cx:pt>
          <cx:pt idx="631">129.97024536132801</cx:pt>
          <cx:pt idx="632">103.42441558837901</cx:pt>
          <cx:pt idx="633">129.228759765625</cx:pt>
          <cx:pt idx="634">117.393753051758</cx:pt>
          <cx:pt idx="635">131.30177307128901</cx:pt>
          <cx:pt idx="636">129.54730224609401</cx:pt>
          <cx:pt idx="637">131.028244018555</cx:pt>
          <cx:pt idx="638">131.49032592773401</cx:pt>
          <cx:pt idx="639">129.46707153320301</cx:pt>
          <cx:pt idx="640">128.36181640625</cx:pt>
          <cx:pt idx="641">130.07691955566401</cx:pt>
          <cx:pt idx="642">128.13684082031301</cx:pt>
          <cx:pt idx="643">131.57557678222699</cx:pt>
          <cx:pt idx="644">128.24000549316401</cx:pt>
          <cx:pt idx="645">127.55696105957</cx:pt>
          <cx:pt idx="646">136.54243469238301</cx:pt>
          <cx:pt idx="647">136.77647399902301</cx:pt>
          <cx:pt idx="648">136.64205932617199</cx:pt>
          <cx:pt idx="649">137.659423828125</cx:pt>
        </cx:lvl>
      </cx:numDim>
    </cx:data>
  </cx:chartData>
  <cx:chart>
    <cx:title pos="t" align="ctr" overlay="0">
      <cx:tx>
        <cx:rich>
          <a:bodyPr spcFirstLastPara="1" vertOverflow="ellipsis" wrap="square" lIns="0" tIns="0" rIns="0" bIns="0" anchor="ctr" anchorCtr="1"/>
          <a:lstStyle/>
          <a:p>
            <a:pPr algn="ctr">
              <a:defRPr/>
            </a:pPr>
            <a:r>
              <a:rPr lang="cs-CZ"/>
              <a:t>Závislost </a:t>
            </a:r>
            <a:r>
              <a:rPr lang="cs-CZ">
                <a:effectLst/>
              </a:rPr>
              <a:t>Závislost průměrné vzdálenosti srovnaných deskriptorů na úrovních obrazové pyramidy v kterých se detekují body zájmu </a:t>
            </a:r>
            <a:r>
              <a:rPr lang="en-US">
                <a:effectLst/>
              </a:rPr>
              <a:t>[octaves]</a:t>
            </a:r>
            <a:r>
              <a:rPr lang="cs-CZ"/>
              <a:t> </a:t>
            </a:r>
            <a:endParaRPr lang="en-US"/>
          </a:p>
        </cx:rich>
      </cx:tx>
    </cx:title>
    <cx:plotArea>
      <cx:plotAreaRegion>
        <cx:series layoutId="boxWhisker" uniqueId="{6078A8FD-5AE6-498A-B206-CFB7EF42C13A}">
          <cx:tx>
            <cx:txData>
              <cx:f>'Distance Match'!$C$2</cx:f>
              <cx:v>Testovací množina se shodnými obrazovkami</cx:v>
            </cx:txData>
          </cx:tx>
          <cx:dataId val="0"/>
          <cx:layoutPr>
            <cx:visibility meanLine="0" meanMarker="1" nonoutliers="0" outliers="1"/>
            <cx:statistics quartileMethod="exclusive"/>
          </cx:layoutPr>
        </cx:series>
        <cx:series layoutId="boxWhisker" uniqueId="{DEC6B118-7742-4A3E-A696-232A541F7C4B}">
          <cx:tx>
            <cx:txData>
              <cx:f>'Distance Match'!$D$2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Koef!$C$4:$C$840</cx:f>
        <cx:lvl ptCount="837" formatCode="General">
          <cx:pt idx="0">0.085294117647058798</cx:pt>
          <cx:pt idx="1">0.23823529411764699</cx:pt>
          <cx:pt idx="2">0.070588235294117604</cx:pt>
          <cx:pt idx="3">0.33823529411764702</cx:pt>
          <cx:pt idx="4">0.044117647058823498</cx:pt>
          <cx:pt idx="5">0.60882352941176499</cx:pt>
          <cx:pt idx="6">0.061764705882352902</cx:pt>
          <cx:pt idx="7">0.47941176470588198</cx:pt>
          <cx:pt idx="8">0.055882352941176501</cx:pt>
          <cx:pt idx="9">0.38823529411764701</cx:pt>
          <cx:pt idx="10">0.061764705882352902</cx:pt>
          <cx:pt idx="11">0.38823529411764701</cx:pt>
          <cx:pt idx="12">0.0411764705882353</cx:pt>
          <cx:pt idx="13">0.40588235294117597</cx:pt>
          <cx:pt idx="14">0.055882352941176501</cx:pt>
          <cx:pt idx="15">0.24411764705882399</cx:pt>
          <cx:pt idx="16">0.079411764705882307</cx:pt>
          <cx:pt idx="17">0.21176470588235299</cx:pt>
          <cx:pt idx="18">0.047058823529411799</cx:pt>
          <cx:pt idx="93">0.063829787234042507</cx:pt>
          <cx:pt idx="94">0.240121580547112</cx:pt>
          <cx:pt idx="95">0.051671732522796401</cx:pt>
          <cx:pt idx="96">0.40425531914893598</cx:pt>
          <cx:pt idx="97">0.060790273556230998</cx:pt>
          <cx:pt idx="98">0.67781155015197603</cx:pt>
          <cx:pt idx="99">0.060790273556230998</cx:pt>
          <cx:pt idx="100">0.55015197568389096</cx:pt>
          <cx:pt idx="101">0.033434650455927001</cx:pt>
          <cx:pt idx="102">0.39513677811550202</cx:pt>
          <cx:pt idx="103">0.066869300911854099</cx:pt>
          <cx:pt idx="104">0.39513677811550202</cx:pt>
          <cx:pt idx="105">0.057750759878419503</cx:pt>
          <cx:pt idx="106">0.41641337386018201</cx:pt>
          <cx:pt idx="107">0.066869300911854099</cx:pt>
          <cx:pt idx="108">0.25531914893617003</cx:pt>
          <cx:pt idx="109">0.057750759878419503</cx:pt>
          <cx:pt idx="110">0.23404255319148901</cx:pt>
          <cx:pt idx="111">0.0455927051671733</cx:pt>
          <cx:pt idx="186">0.102389078498294</cx:pt>
          <cx:pt idx="187">0.25597269624573399</cx:pt>
          <cx:pt idx="188">0.095563139931740607</cx:pt>
          <cx:pt idx="189">0.40273037542662099</cx:pt>
          <cx:pt idx="190">0.064846416382252595</cx:pt>
          <cx:pt idx="191">0.69624573378839605</cx:pt>
          <cx:pt idx="192">0.109215017064846</cx:pt>
          <cx:pt idx="193">0.58703071672354901</cx:pt>
          <cx:pt idx="194">0.095563139931740607</cx:pt>
          <cx:pt idx="195">0.36177474402730397</cx:pt>
          <cx:pt idx="196">0.109215017064846</cx:pt>
          <cx:pt idx="197">0.39931740614334499</cx:pt>
          <cx:pt idx="198">0.078498293515358405</cx:pt>
          <cx:pt idx="199">0.40614334470989799</cx:pt>
          <cx:pt idx="200">0.109215017064846</cx:pt>
          <cx:pt idx="201">0.26279863481228699</cx:pt>
          <cx:pt idx="202">0.112627986348123</cx:pt>
          <cx:pt idx="203">0.25255972696245699</cx:pt>
          <cx:pt idx="204">0.088737201365187701</cx:pt>
          <cx:pt idx="279">0.12068965517241401</cx:pt>
          <cx:pt idx="280">0.22844827586206901</cx:pt>
          <cx:pt idx="281">0.094827586206896505</cx:pt>
          <cx:pt idx="282">0.34051724137931</cx:pt>
          <cx:pt idx="283">0.064655172413793094</cx:pt>
          <cx:pt idx="284">0.68965517241379304</cx:pt>
          <cx:pt idx="285">0.094827586206896505</cx:pt>
          <cx:pt idx="286">0.53017241379310298</cx:pt>
          <cx:pt idx="287">0.10344827586206901</cx:pt>
          <cx:pt idx="288">0.31034482758620702</cx:pt>
          <cx:pt idx="289">0.0818965517241379</cx:pt>
          <cx:pt idx="290">0.33620689655172398</cx:pt>
          <cx:pt idx="291">0.086206896551724102</cx:pt>
          <cx:pt idx="292">0.34913793103448298</cx:pt>
          <cx:pt idx="293">0.0818965517241379</cx:pt>
          <cx:pt idx="294">0.23706896551724099</cx:pt>
          <cx:pt idx="295">0.125</cx:pt>
          <cx:pt idx="296">0.23706896551724099</cx:pt>
          <cx:pt idx="297">0.125</cx:pt>
          <cx:pt idx="372">0.118556701030928</cx:pt>
          <cx:pt idx="373">0.216494845360825</cx:pt>
          <cx:pt idx="374">0.108247422680412</cx:pt>
          <cx:pt idx="375">0.28865979381443302</cx:pt>
          <cx:pt idx="376">0.082474226804123696</cx:pt>
          <cx:pt idx="377">0.67010309278350499</cx:pt>
          <cx:pt idx="378">0.10309278350515499</cx:pt>
          <cx:pt idx="379">0.62371134020618602</cx:pt>
          <cx:pt idx="380">0.097938144329896906</cx:pt>
          <cx:pt idx="381">0.27319587628865999</cx:pt>
          <cx:pt idx="382">0.087628865979381396</cx:pt>
          <cx:pt idx="383">0.31443298969072198</cx:pt>
          <cx:pt idx="384">0.077319587628865996</cx:pt>
          <cx:pt idx="385">0.31958762886597902</cx:pt>
          <cx:pt idx="386">0.11340206185567001</cx:pt>
          <cx:pt idx="387">0.24226804123711301</cx:pt>
          <cx:pt idx="388">0.14432989690721601</cx:pt>
          <cx:pt idx="389">0.216494845360825</cx:pt>
          <cx:pt idx="390">0.108247422680412</cx:pt>
          <cx:pt idx="465">0.082840236686390498</cx:pt>
          <cx:pt idx="466">0.224852071005917</cx:pt>
          <cx:pt idx="467">0.124260355029586</cx:pt>
          <cx:pt idx="468">0.28402366863905298</cx:pt>
          <cx:pt idx="469">0.041420118343195297</cx:pt>
          <cx:pt idx="470">0.68639053254437898</cx:pt>
          <cx:pt idx="471">0.082840236686390498</cx:pt>
          <cx:pt idx="472">0.57396449704142005</cx:pt>
          <cx:pt idx="473">0.106508875739645</cx:pt>
          <cx:pt idx="474">0.25443786982248501</cx:pt>
          <cx:pt idx="475">0.065088757396449703</cx:pt>
          <cx:pt idx="476">0.29585798816567999</cx:pt>
          <cx:pt idx="477">0.124260355029586</cx:pt>
          <cx:pt idx="478">0.28402366863905298</cx:pt>
          <cx:pt idx="479">0.100591715976331</cx:pt>
          <cx:pt idx="480">0.207100591715976</cx:pt>
          <cx:pt idx="481">0.13017751479289899</cx:pt>
          <cx:pt idx="482">0.224852071005917</cx:pt>
          <cx:pt idx="483">0.059171597633136098</cx:pt>
          <cx:pt idx="558">0.048611111111111098</cx:pt>
          <cx:pt idx="559">0.20833333333333301</cx:pt>
          <cx:pt idx="560">0.125</cx:pt>
          <cx:pt idx="561">0.23611111111111099</cx:pt>
          <cx:pt idx="562">0.027777777777777801</cx:pt>
          <cx:pt idx="563">0.68055555555555602</cx:pt>
          <cx:pt idx="564">0.055555555555555601</cx:pt>
          <cx:pt idx="565">0.56944444444444398</cx:pt>
          <cx:pt idx="566">0.083333333333333301</cx:pt>
          <cx:pt idx="567">0.194444444444444</cx:pt>
          <cx:pt idx="568">0.048611111111111098</cx:pt>
          <cx:pt idx="569">0.23611111111111099</cx:pt>
          <cx:pt idx="570">0.0625</cx:pt>
          <cx:pt idx="571">0.21527777777777801</cx:pt>
          <cx:pt idx="572">0.0625</cx:pt>
          <cx:pt idx="573">0.20833333333333301</cx:pt>
          <cx:pt idx="574">0.076388888888888895</cx:pt>
          <cx:pt idx="575">0.180555555555556</cx:pt>
          <cx:pt idx="576">0.076388888888888895</cx:pt>
          <cx:pt idx="651">0.067164179104477598</cx:pt>
          <cx:pt idx="652">0.171641791044776</cx:pt>
          <cx:pt idx="653">0.067164179104477598</cx:pt>
          <cx:pt idx="654">0.19402985074626899</cx:pt>
          <cx:pt idx="655">0.0149253731343284</cx:pt>
          <cx:pt idx="656">0.68656716417910402</cx:pt>
          <cx:pt idx="657">0.059701492537313397</cx:pt>
          <cx:pt idx="658">0.60447761194029803</cx:pt>
          <cx:pt idx="659">0.059701492537313397</cx:pt>
          <cx:pt idx="660">0.14179104477611901</cx:pt>
          <cx:pt idx="661">0.037313432835820899</cx:pt>
          <cx:pt idx="662">0.21641791044776101</cx:pt>
          <cx:pt idx="663">0.089552238805970102</cx:pt>
          <cx:pt idx="664">0.18656716417910399</cx:pt>
          <cx:pt idx="665">0.059701492537313397</cx:pt>
          <cx:pt idx="666">0.17910447761194001</cx:pt>
          <cx:pt idx="667">0.067164179104477598</cx:pt>
          <cx:pt idx="668">0.201492537313433</cx:pt>
          <cx:pt idx="669">0.059701492537313397</cx:pt>
          <cx:pt idx="744">0.031007751937984499</cx:pt>
          <cx:pt idx="745">0.14728682170542601</cx:pt>
          <cx:pt idx="746">0.085271317829457405</cx:pt>
          <cx:pt idx="747">0.25581395348837199</cx:pt>
          <cx:pt idx="748">0.0077519379844961196</cx:pt>
          <cx:pt idx="749">0.71317829457364301</cx:pt>
          <cx:pt idx="750">0.054263565891472902</cx:pt>
          <cx:pt idx="751">0.62790697674418605</cx:pt>
          <cx:pt idx="752">0.062015503875968998</cx:pt>
          <cx:pt idx="753">0.178294573643411</cx:pt>
          <cx:pt idx="754">0.038759689922480599</cx:pt>
          <cx:pt idx="755">0.24031007751937999</cx:pt>
          <cx:pt idx="756">0.069767441860465101</cx:pt>
          <cx:pt idx="757">0.178294573643411</cx:pt>
          <cx:pt idx="758">0.015503875968992199</cx:pt>
          <cx:pt idx="759">0.13178294573643401</cx:pt>
          <cx:pt idx="760">0.062015503875968998</cx:pt>
          <cx:pt idx="761">0.14728682170542601</cx:pt>
          <cx:pt idx="762">0.038759689922480599</cx:pt>
        </cx:lvl>
      </cx:numDim>
    </cx:data>
    <cx:data id="1">
      <cx:strDim type="cat">
        <cx:f>Koef!$B$4:$B$840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Koef!$D$4:$D$840</cx:f>
        <cx:lvl ptCount="837" formatCode="General">
          <cx:pt idx="0">0.035294117647058802</cx:pt>
          <cx:pt idx="1">0.032352941176470598</cx:pt>
          <cx:pt idx="2">0.035294117647058802</cx:pt>
          <cx:pt idx="3">0.020588235294117602</cx:pt>
          <cx:pt idx="4">0.023529411764705899</cx:pt>
          <cx:pt idx="5">0.017647058823529401</cx:pt>
          <cx:pt idx="6">0.038235294117647103</cx:pt>
          <cx:pt idx="7">0.020588235294117602</cx:pt>
          <cx:pt idx="8">0.050000000000000003</cx:pt>
          <cx:pt idx="9">0.020588235294117602</cx:pt>
          <cx:pt idx="10">0.032352941176470598</cx:pt>
          <cx:pt idx="11">0.0264705882352941</cx:pt>
          <cx:pt idx="12">0.035294117647058802</cx:pt>
          <cx:pt idx="13">0.011764705882352899</cx:pt>
          <cx:pt idx="14">0.035294117647058802</cx:pt>
          <cx:pt idx="15">0.011764705882352899</cx:pt>
          <cx:pt idx="16">0.0411764705882353</cx:pt>
          <cx:pt idx="17">0.020588235294117602</cx:pt>
          <cx:pt idx="18">0.038235294117647103</cx:pt>
          <cx:pt idx="19">0.023529411764705899</cx:pt>
          <cx:pt idx="20">0.0264705882352941</cx:pt>
          <cx:pt idx="21">0.023529411764705899</cx:pt>
          <cx:pt idx="22">0.0088235294117647092</cx:pt>
          <cx:pt idx="23">0.035294117647058802</cx:pt>
          <cx:pt idx="24">0.029411764705882401</cx:pt>
          <cx:pt idx="25">0.0264705882352941</cx:pt>
          <cx:pt idx="26">0.014705882352941201</cx:pt>
          <cx:pt idx="27">0.017647058823529401</cx:pt>
          <cx:pt idx="28">0.011764705882352899</cx:pt>
          <cx:pt idx="29">0.029411764705882401</cx:pt>
          <cx:pt idx="30">0.023529411764705899</cx:pt>
          <cx:pt idx="31">0.029411764705882401</cx:pt>
          <cx:pt idx="32">0.020588235294117602</cx:pt>
          <cx:pt idx="33">0.017647058823529401</cx:pt>
          <cx:pt idx="34">0.032352941176470598</cx:pt>
          <cx:pt idx="35">0.032352941176470598</cx:pt>
          <cx:pt idx="36">0.029411764705882401</cx:pt>
          <cx:pt idx="37">0.0264705882352941</cx:pt>
          <cx:pt idx="38">0.023529411764705899</cx:pt>
          <cx:pt idx="39">0.029411764705882401</cx:pt>
          <cx:pt idx="40">0.032352941176470598</cx:pt>
          <cx:pt idx="41">0.029411764705882401</cx:pt>
          <cx:pt idx="42">0.038235294117647103</cx:pt>
          <cx:pt idx="43">0.029411764705882401</cx:pt>
          <cx:pt idx="44">0.0411764705882353</cx:pt>
          <cx:pt idx="45">0.0264705882352941</cx:pt>
          <cx:pt idx="46">0.017647058823529401</cx:pt>
          <cx:pt idx="47">0.047058823529411799</cx:pt>
          <cx:pt idx="48">0.0264705882352941</cx:pt>
          <cx:pt idx="49">0.0411764705882353</cx:pt>
          <cx:pt idx="50">0.044117647058823498</cx:pt>
          <cx:pt idx="51">0.055882352941176501</cx:pt>
          <cx:pt idx="52">0.038235294117647103</cx:pt>
          <cx:pt idx="53">0.0264705882352941</cx:pt>
          <cx:pt idx="54">0.032352941176470598</cx:pt>
          <cx:pt idx="55">0.017647058823529401</cx:pt>
          <cx:pt idx="56">0.023529411764705899</cx:pt>
          <cx:pt idx="57">0.032352941176470598</cx:pt>
          <cx:pt idx="58">0.038235294117647103</cx:pt>
          <cx:pt idx="59">0.0264705882352941</cx:pt>
          <cx:pt idx="60">0.0264705882352941</cx:pt>
          <cx:pt idx="61">0.023529411764705899</cx:pt>
          <cx:pt idx="62">0.017647058823529401</cx:pt>
          <cx:pt idx="63">0.020588235294117602</cx:pt>
          <cx:pt idx="64">0.023529411764705899</cx:pt>
          <cx:pt idx="65">0.020588235294117602</cx:pt>
          <cx:pt idx="66">0.029411764705882401</cx:pt>
          <cx:pt idx="67">0.014705882352941201</cx:pt>
          <cx:pt idx="68">0.014705882352941201</cx:pt>
          <cx:pt idx="69">0.23529411764705899</cx:pt>
          <cx:pt idx="70">0.061764705882352902</cx:pt>
          <cx:pt idx="71">0.055882352941176501</cx:pt>
          <cx:pt idx="72">0.038235294117647103</cx:pt>
          <cx:pt idx="73">0.217647058823529</cx:pt>
          <cx:pt idx="74">0.044117647058823498</cx:pt>
          <cx:pt idx="75">0.20882352941176499</cx:pt>
          <cx:pt idx="76">0.035294117647058802</cx:pt>
          <cx:pt idx="77">0.14411764705882399</cx:pt>
          <cx:pt idx="78">0.055882352941176501</cx:pt>
          <cx:pt idx="79">0.13529411764705901</cx:pt>
          <cx:pt idx="80">0.044117647058823498</cx:pt>
          <cx:pt idx="81">0.13235294117647101</cx:pt>
          <cx:pt idx="82">0.064705882352941196</cx:pt>
          <cx:pt idx="83">0.050000000000000003</cx:pt>
          <cx:pt idx="84">0.067647058823529393</cx:pt>
          <cx:pt idx="85">0.076470588235294096</cx:pt>
          <cx:pt idx="86">0.055882352941176501</cx:pt>
          <cx:pt idx="87">0.058823529411764698</cx:pt>
          <cx:pt idx="88">0.073529411764705899</cx:pt>
          <cx:pt idx="89">0.023529411764705899</cx:pt>
          <cx:pt idx="90">0.020588235294117602</cx:pt>
          <cx:pt idx="91">0.011764705882352899</cx:pt>
          <cx:pt idx="92">0.014705882352941201</cx:pt>
          <cx:pt idx="93">0.0060790273556231003</cx:pt>
          <cx:pt idx="94">0.0182370820668693</cx:pt>
          <cx:pt idx="95">0.012158054711246201</cx:pt>
          <cx:pt idx="96">0.00911854103343465</cx:pt>
          <cx:pt idx="97">0.0060790273556231003</cx:pt>
          <cx:pt idx="98">0.0060790273556231003</cx:pt>
          <cx:pt idx="99">0.0151975683890578</cx:pt>
          <cx:pt idx="100">0.0182370820668693</cx:pt>
          <cx:pt idx="101">0.0060790273556231003</cx:pt>
          <cx:pt idx="102">0.0030395136778115501</cx:pt>
          <cx:pt idx="103">0.00911854103343465</cx:pt>
          <cx:pt idx="104">0.012158054711246201</cx:pt>
          <cx:pt idx="105">0.012158054711246201</cx:pt>
          <cx:pt idx="106">0.0182370820668693</cx:pt>
          <cx:pt idx="107">0.00911854103343465</cx:pt>
          <cx:pt idx="108">0.0151975683890578</cx:pt>
          <cx:pt idx="109">0.0060790273556231003</cx:pt>
          <cx:pt idx="110">0.012158054711246201</cx:pt>
          <cx:pt idx="111">0.00911854103343465</cx:pt>
          <cx:pt idx="112">0.0030395136778115501</cx:pt>
          <cx:pt idx="113">0.0030395136778115501</cx:pt>
          <cx:pt idx="114">0.0060790273556231003</cx:pt>
          <cx:pt idx="115">0.0030395136778115501</cx:pt>
          <cx:pt idx="116">0.021276595744680899</cx:pt>
          <cx:pt idx="117">0.0151975683890578</cx:pt>
          <cx:pt idx="118">0.00911854103343465</cx:pt>
          <cx:pt idx="119">0.012158054711246201</cx:pt>
          <cx:pt idx="120">0</cx:pt>
          <cx:pt idx="121">0.0060790273556231003</cx:pt>
          <cx:pt idx="122">0.012158054711246201</cx:pt>
          <cx:pt idx="123">0.0030395136778115501</cx:pt>
          <cx:pt idx="124">0.012158054711246201</cx:pt>
          <cx:pt idx="125">0.0060790273556231003</cx:pt>
          <cx:pt idx="126">0</cx:pt>
          <cx:pt idx="127">0.0030395136778115501</cx:pt>
          <cx:pt idx="128">0.0151975683890578</cx:pt>
          <cx:pt idx="129">0.0182370820668693</cx:pt>
          <cx:pt idx="130">0</cx:pt>
          <cx:pt idx="131">0.0030395136778115501</cx:pt>
          <cx:pt idx="132">0.0060790273556231003</cx:pt>
          <cx:pt idx="133">0.00911854103343465</cx:pt>
          <cx:pt idx="134">0.0060790273556231003</cx:pt>
          <cx:pt idx="135">0.012158054711246201</cx:pt>
          <cx:pt idx="136">0.0182370820668693</cx:pt>
          <cx:pt idx="137">0.00911854103343465</cx:pt>
          <cx:pt idx="138">0.0151975683890578</cx:pt>
          <cx:pt idx="139">0.0060790273556231003</cx:pt>
          <cx:pt idx="140">0.0030395136778115501</cx:pt>
          <cx:pt idx="141">0.00911854103343465</cx:pt>
          <cx:pt idx="142">0.0182370820668693</cx:pt>
          <cx:pt idx="143">0.012158054711246201</cx:pt>
          <cx:pt idx="144">0.00911854103343465</cx:pt>
          <cx:pt idx="145">0.0060790273556231003</cx:pt>
          <cx:pt idx="146">0.00911854103343465</cx:pt>
          <cx:pt idx="147">0.012158054711246201</cx:pt>
          <cx:pt idx="148">0.0151975683890578</cx:pt>
          <cx:pt idx="149">0.0182370820668693</cx:pt>
          <cx:pt idx="150">0.012158054711246201</cx:pt>
          <cx:pt idx="151">0.0030395136778115501</cx:pt>
          <cx:pt idx="152">0.0060790273556231003</cx:pt>
          <cx:pt idx="153">0.0182370820668693</cx:pt>
          <cx:pt idx="154">0.0030395136778115501</cx:pt>
          <cx:pt idx="155">0.012158054711246201</cx:pt>
          <cx:pt idx="156">0.012158054711246201</cx:pt>
          <cx:pt idx="157">0.00911854103343465</cx:pt>
          <cx:pt idx="158">0.00911854103343465</cx:pt>
          <cx:pt idx="159">0.00911854103343465</cx:pt>
          <cx:pt idx="160">0.0060790273556231003</cx:pt>
          <cx:pt idx="161">0.00911854103343465</cx:pt>
          <cx:pt idx="162">0.24316109422492399</cx:pt>
          <cx:pt idx="163">0.048632218844984802</cx:pt>
          <cx:pt idx="164">0.054711246200607903</cx:pt>
          <cx:pt idx="165">0.039513677811550199</cx:pt>
          <cx:pt idx="166">0.20668693009118499</cx:pt>
          <cx:pt idx="167">0.039513677811550199</cx:pt>
          <cx:pt idx="168">0.218844984802432</cx:pt>
          <cx:pt idx="169">0.0364741641337386</cx:pt>
          <cx:pt idx="170">0.13981762917933099</cx:pt>
          <cx:pt idx="171">0.042553191489361701</cx:pt>
          <cx:pt idx="172">0.060790273556230998</cx:pt>
          <cx:pt idx="173">0.0364741641337386</cx:pt>
          <cx:pt idx="174">0.0729483282674772</cx:pt>
          <cx:pt idx="175">0.051671732522796401</cx:pt>
          <cx:pt idx="176">0.0455927051671733</cx:pt>
          <cx:pt idx="177">0.0455927051671733</cx:pt>
          <cx:pt idx="178">0.060790273556230998</cx:pt>
          <cx:pt idx="179">0.027355623100304</cx:pt>
          <cx:pt idx="180">0.057750759878419503</cx:pt>
          <cx:pt idx="181">0.033434650455927001</cx:pt>
          <cx:pt idx="182">0.0151975683890578</cx:pt>
          <cx:pt idx="183">0.00911854103343465</cx:pt>
          <cx:pt idx="184">0.0030395136778115501</cx:pt>
          <cx:pt idx="185">0.0030395136778115501</cx:pt>
          <cx:pt idx="186">0.0136518771331058</cx:pt>
          <cx:pt idx="187">0.0034129692832764501</cx:pt>
          <cx:pt idx="188">0.027303754266211601</cx:pt>
          <cx:pt idx="189">0.0034129692832764501</cx:pt>
          <cx:pt idx="190">0.0136518771331058</cx:pt>
          <cx:pt idx="191">0.0102389078498294</cx:pt>
          <cx:pt idx="192">0.017064846416382298</cx:pt>
          <cx:pt idx="193">0.0068259385665529002</cx:pt>
          <cx:pt idx="194">0.020477815699658699</cx:pt>
          <cx:pt idx="195">0.017064846416382298</cx:pt>
          <cx:pt idx="196">0.020477815699658699</cx:pt>
          <cx:pt idx="197">0.0102389078498294</cx:pt>
          <cx:pt idx="198">0.0102389078498294</cx:pt>
          <cx:pt idx="199">0.0068259385665529002</cx:pt>
          <cx:pt idx="200">0.017064846416382298</cx:pt>
          <cx:pt idx="201">0.017064846416382298</cx:pt>
          <cx:pt idx="202">0.0102389078498294</cx:pt>
          <cx:pt idx="203">0.0034129692832764501</cx:pt>
          <cx:pt idx="204">0.0136518771331058</cx:pt>
          <cx:pt idx="205">0.0102389078498294</cx:pt>
          <cx:pt idx="206">0.0068259385665529002</cx:pt>
          <cx:pt idx="207">0.0102389078498294</cx:pt>
          <cx:pt idx="208">0.0034129692832764501</cx:pt>
          <cx:pt idx="209">0.0034129692832764501</cx:pt>
          <cx:pt idx="210">0.0136518771331058</cx:pt>
          <cx:pt idx="211">0.0034129692832764501</cx:pt>
          <cx:pt idx="212">0.0068259385665529002</cx:pt>
          <cx:pt idx="213">0</cx:pt>
          <cx:pt idx="214">0.0102389078498294</cx:pt>
          <cx:pt idx="215">0.0068259385665529002</cx:pt>
          <cx:pt idx="216">0.0068259385665529002</cx:pt>
          <cx:pt idx="217">0.017064846416382298</cx:pt>
          <cx:pt idx="218">0</cx:pt>
          <cx:pt idx="219">0.0102389078498294</cx:pt>
          <cx:pt idx="220">0.0238907849829352</cx:pt>
          <cx:pt idx="221">0.0068259385665529002</cx:pt>
          <cx:pt idx="222">0.0102389078498294</cx:pt>
          <cx:pt idx="223">0.0102389078498294</cx:pt>
          <cx:pt idx="224">0.0034129692832764501</cx:pt>
          <cx:pt idx="225">0.0136518771331058</cx:pt>
          <cx:pt idx="226">0.020477815699658699</cx:pt>
          <cx:pt idx="227">0.0068259385665529002</cx:pt>
          <cx:pt idx="228">0.0102389078498294</cx:pt>
          <cx:pt idx="229">0.0034129692832764501</cx:pt>
          <cx:pt idx="230">0</cx:pt>
          <cx:pt idx="231">0.0136518771331058</cx:pt>
          <cx:pt idx="232">0.0034129692832764501</cx:pt>
          <cx:pt idx="233">0.0102389078498294</cx:pt>
          <cx:pt idx="234">0.0102389078498294</cx:pt>
          <cx:pt idx="235">0.0034129692832764501</cx:pt>
          <cx:pt idx="236">0</cx:pt>
          <cx:pt idx="237">0.0102389078498294</cx:pt>
          <cx:pt idx="238">0</cx:pt>
          <cx:pt idx="239">0</cx:pt>
          <cx:pt idx="240">0.0136518771331058</cx:pt>
          <cx:pt idx="241">0.0034129692832764501</cx:pt>
          <cx:pt idx="242">0.017064846416382298</cx:pt>
          <cx:pt idx="243">0.0102389078498294</cx:pt>
          <cx:pt idx="244">0.020477815699658699</cx:pt>
          <cx:pt idx="245">0.0238907849829352</cx:pt>
          <cx:pt idx="246">0.0068259385665529002</cx:pt>
          <cx:pt idx="247">0.0068259385665529002</cx:pt>
          <cx:pt idx="248">0.0102389078498294</cx:pt>
          <cx:pt idx="249">0.017064846416382298</cx:pt>
          <cx:pt idx="250">0.0068259385665529002</cx:pt>
          <cx:pt idx="251">0.0136518771331058</cx:pt>
          <cx:pt idx="252">0.0034129692832764501</cx:pt>
          <cx:pt idx="253">0.0068259385665529002</cx:pt>
          <cx:pt idx="254">0.0102389078498294</cx:pt>
          <cx:pt idx="255">0.25255972696245699</cx:pt>
          <cx:pt idx="256">0.058020477815699703</cx:pt>
          <cx:pt idx="257">0.078498293515358405</cx:pt>
          <cx:pt idx="258">0.064846416382252595</cx:pt>
          <cx:pt idx="259">0.218430034129693</cx:pt>
          <cx:pt idx="260">0.058020477815699703</cx:pt>
          <cx:pt idx="261">0.23890784982935201</cx:pt>
          <cx:pt idx="262">0.0614334470989761</cx:pt>
          <cx:pt idx="263">0.146757679180887</cx:pt>
          <cx:pt idx="264">0.064846416382252595</cx:pt>
          <cx:pt idx="265">0.044368600682593899</cx:pt>
          <cx:pt idx="266">0.044368600682593899</cx:pt>
          <cx:pt idx="267">0.030716723549488099</cx:pt>
          <cx:pt idx="268">0.054607508532423202</cx:pt>
          <cx:pt idx="269">0.081911262798634796</cx:pt>
          <cx:pt idx="270">0.068259385665528999</cx:pt>
          <cx:pt idx="271">0.092150170648464202</cx:pt>
          <cx:pt idx="272">0.047781569965870303</cx:pt>
          <cx:pt idx="273">0.078498293515358405</cx:pt>
          <cx:pt idx="274">0.040955631399317398</cx:pt>
          <cx:pt idx="275">0.0102389078498294</cx:pt>
          <cx:pt idx="276">0.0068259385665529002</cx:pt>
          <cx:pt idx="277">0.0136518771331058</cx:pt>
          <cx:pt idx="278">0.0034129692832764501</cx:pt>
          <cx:pt idx="279">0.0172413793103448</cx:pt>
          <cx:pt idx="280">0.0129310344827586</cx:pt>
          <cx:pt idx="281">0.0086206896551724102</cx:pt>
          <cx:pt idx="282">0</cx:pt>
          <cx:pt idx="283">0.0172413793103448</cx:pt>
          <cx:pt idx="284">0.0043103448275862103</cx:pt>
          <cx:pt idx="285">0.0172413793103448</cx:pt>
          <cx:pt idx="286">0</cx:pt>
          <cx:pt idx="287">0.0043103448275862103</cx:pt>
          <cx:pt idx="288">0.0129310344827586</cx:pt>
          <cx:pt idx="289">0.0129310344827586</cx:pt>
          <cx:pt idx="290">0.0086206896551724102</cx:pt>
          <cx:pt idx="291">0.0086206896551724102</cx:pt>
          <cx:pt idx="292">0.0043103448275862103</cx:pt>
          <cx:pt idx="293">0.0043103448275862103</cx:pt>
          <cx:pt idx="294">0.0043103448275862103</cx:pt>
          <cx:pt idx="295">0.0172413793103448</cx:pt>
          <cx:pt idx="296">0</cx:pt>
          <cx:pt idx="297">0.0086206896551724102</cx:pt>
          <cx:pt idx="298">0.0043103448275862103</cx:pt>
          <cx:pt idx="299">0.0172413793103448</cx:pt>
          <cx:pt idx="300">0.0043103448275862103</cx:pt>
          <cx:pt idx="301">0</cx:pt>
          <cx:pt idx="302">0.025862068965517199</cx:pt>
          <cx:pt idx="303">0.0129310344827586</cx:pt>
          <cx:pt idx="304">0.0043103448275862103</cx:pt>
          <cx:pt idx="305">0.0129310344827586</cx:pt>
          <cx:pt idx="306">0.0172413793103448</cx:pt>
          <cx:pt idx="307">0.0043103448275862103</cx:pt>
          <cx:pt idx="308">0.0086206896551724102</cx:pt>
          <cx:pt idx="309">0.0086206896551724102</cx:pt>
          <cx:pt idx="310">0.0172413793103448</cx:pt>
          <cx:pt idx="311">0.0043103448275862103</cx:pt>
          <cx:pt idx="312">0.0129310344827586</cx:pt>
          <cx:pt idx="313">0.0086206896551724102</cx:pt>
          <cx:pt idx="314">0</cx:pt>
          <cx:pt idx="315">0.0129310344827586</cx:pt>
          <cx:pt idx="316">0.0086206896551724102</cx:pt>
          <cx:pt idx="317">0</cx:pt>
          <cx:pt idx="318">0.021551724137931001</cx:pt>
          <cx:pt idx="319">0</cx:pt>
          <cx:pt idx="320">0</cx:pt>
          <cx:pt idx="321">0</cx:pt>
          <cx:pt idx="322">0.0043103448275862103</cx:pt>
          <cx:pt idx="323">0.0129310344827586</cx:pt>
          <cx:pt idx="324">0.0086206896551724102</cx:pt>
          <cx:pt idx="325">0.0043103448275862103</cx:pt>
          <cx:pt idx="326">0.0129310344827586</cx:pt>
          <cx:pt idx="327">0.025862068965517199</cx:pt>
          <cx:pt idx="328">0.0043103448275862103</cx:pt>
          <cx:pt idx="329">0.0043103448275862103</cx:pt>
          <cx:pt idx="330">0.0086206896551724102</cx:pt>
          <cx:pt idx="331">0.0172413793103448</cx:pt>
          <cx:pt idx="332">0.0129310344827586</cx:pt>
          <cx:pt idx="333">0.0129310344827586</cx:pt>
          <cx:pt idx="334">0.0043103448275862103</cx:pt>
          <cx:pt idx="335">0.0129310344827586</cx:pt>
          <cx:pt idx="336">0.0086206896551724102</cx:pt>
          <cx:pt idx="337">0</cx:pt>
          <cx:pt idx="338">0.021551724137931001</cx:pt>
          <cx:pt idx="339">0.0172413793103448</cx:pt>
          <cx:pt idx="340">0.0129310344827586</cx:pt>
          <cx:pt idx="341">0.030172413793103502</cx:pt>
          <cx:pt idx="342">0.021551724137931001</cx:pt>
          <cx:pt idx="343">0.021551724137931001</cx:pt>
          <cx:pt idx="344">0.0086206896551724102</cx:pt>
          <cx:pt idx="345">0.0086206896551724102</cx:pt>
          <cx:pt idx="346">0.0043103448275862103</cx:pt>
          <cx:pt idx="347">0.0043103448275862103</cx:pt>
          <cx:pt idx="348">0.142241379310345</cx:pt>
          <cx:pt idx="349">0.0431034482758621</cx:pt>
          <cx:pt idx="350">0.051724137931034503</cx:pt>
          <cx:pt idx="351">0.060344827586206899</cx:pt>
          <cx:pt idx="352">0.125</cx:pt>
          <cx:pt idx="353">0.021551724137931001</cx:pt>
          <cx:pt idx="354">0.116379310344828</cx:pt>
          <cx:pt idx="355">0.051724137931034503</cx:pt>
          <cx:pt idx="356">0.094827586206896505</cx:pt>
          <cx:pt idx="357">0.056034482758620698</cx:pt>
          <cx:pt idx="358">0.051724137931034503</cx:pt>
          <cx:pt idx="359">0.034482758620689703</cx:pt>
          <cx:pt idx="360">0.060344827586206899</cx:pt>
          <cx:pt idx="361">0.077586206896551699</cx:pt>
          <cx:pt idx="362">0.056034482758620698</cx:pt>
          <cx:pt idx="363">0.047413793103448301</cx:pt>
          <cx:pt idx="364">0.094827586206896505</cx:pt>
          <cx:pt idx="365">0.047413793103448301</cx:pt>
          <cx:pt idx="366">0.077586206896551699</cx:pt>
          <cx:pt idx="367">0.051724137931034503</cx:pt>
          <cx:pt idx="368">0.0129310344827586</cx:pt>
          <cx:pt idx="369">0.0129310344827586</cx:pt>
          <cx:pt idx="370">0.0043103448275862103</cx:pt>
          <cx:pt idx="371">0.0086206896551724102</cx:pt>
          <cx:pt idx="372">0.0154639175257732</cx:pt>
          <cx:pt idx="373">0.0103092783505155</cx:pt>
          <cx:pt idx="374">0.0103092783505155</cx:pt>
          <cx:pt idx="375">0.0154639175257732</cx:pt>
          <cx:pt idx="376">0.0051546391752577301</cx:pt>
          <cx:pt idx="377">0.0257731958762887</cx:pt>
          <cx:pt idx="378">0.0257731958762887</cx:pt>
          <cx:pt idx="379">0.0154639175257732</cx:pt>
          <cx:pt idx="380">0.0103092783505155</cx:pt>
          <cx:pt idx="381">0.0103092783505155</cx:pt>
          <cx:pt idx="382">0.0257731958762887</cx:pt>
          <cx:pt idx="383">0.0206185567010309</cx:pt>
          <cx:pt idx="384">0.0051546391752577301</cx:pt>
          <cx:pt idx="385">0.0154639175257732</cx:pt>
          <cx:pt idx="386">0</cx:pt>
          <cx:pt idx="387">0.0051546391752577301</cx:pt>
          <cx:pt idx="388">0.0154639175257732</cx:pt>
          <cx:pt idx="389">0.0154639175257732</cx:pt>
          <cx:pt idx="390">0.0103092783505155</cx:pt>
          <cx:pt idx="391">0.0051546391752577301</cx:pt>
          <cx:pt idx="392">0.0309278350515464</cx:pt>
          <cx:pt idx="393">0</cx:pt>
          <cx:pt idx="394">0.0103092783505155</cx:pt>
          <cx:pt idx="395">0.0154639175257732</cx:pt>
          <cx:pt idx="396">0.0051546391752577301</cx:pt>
          <cx:pt idx="397">0.0103092783505155</cx:pt>
          <cx:pt idx="398">0.0051546391752577301</cx:pt>
          <cx:pt idx="399">0.0154639175257732</cx:pt>
          <cx:pt idx="400">0.0103092783505155</cx:pt>
          <cx:pt idx="401">0</cx:pt>
          <cx:pt idx="402">0.0206185567010309</cx:pt>
          <cx:pt idx="403">0.0103092783505155</cx:pt>
          <cx:pt idx="404">0</cx:pt>
          <cx:pt idx="405">0</cx:pt>
          <cx:pt idx="406">0.0051546391752577301</cx:pt>
          <cx:pt idx="407">0</cx:pt>
          <cx:pt idx="408">0</cx:pt>
          <cx:pt idx="409">0</cx:pt>
          <cx:pt idx="410">0.0154639175257732</cx:pt>
          <cx:pt idx="411">0.0051546391752577301</cx:pt>
          <cx:pt idx="412">0.0051546391752577301</cx:pt>
          <cx:pt idx="413">0.0051546391752577301</cx:pt>
          <cx:pt idx="414">0</cx:pt>
          <cx:pt idx="415">0</cx:pt>
          <cx:pt idx="416">0.0051546391752577301</cx:pt>
          <cx:pt idx="417">0</cx:pt>
          <cx:pt idx="418">0.0051546391752577301</cx:pt>
          <cx:pt idx="419">0.0051546391752577301</cx:pt>
          <cx:pt idx="420">0.0103092783505155</cx:pt>
          <cx:pt idx="421">0</cx:pt>
          <cx:pt idx="422">0.0154639175257732</cx:pt>
          <cx:pt idx="423">0</cx:pt>
          <cx:pt idx="424">0.0103092783505155</cx:pt>
          <cx:pt idx="425">0.0051546391752577301</cx:pt>
          <cx:pt idx="426">0.0257731958762887</cx:pt>
          <cx:pt idx="427">0.0051546391752577301</cx:pt>
          <cx:pt idx="428">0.0154639175257732</cx:pt>
          <cx:pt idx="429">0.0103092783505155</cx:pt>
          <cx:pt idx="430">0</cx:pt>
          <cx:pt idx="431">0.0154639175257732</cx:pt>
          <cx:pt idx="432">0.0206185567010309</cx:pt>
          <cx:pt idx="433">0</cx:pt>
          <cx:pt idx="434">0.0360824742268041</cx:pt>
          <cx:pt idx="435">0.0051546391752577301</cx:pt>
          <cx:pt idx="436">0.0206185567010309</cx:pt>
          <cx:pt idx="437">0.0154639175257732</cx:pt>
          <cx:pt idx="438">0.0051546391752577301</cx:pt>
          <cx:pt idx="439">0.0051546391752577301</cx:pt>
          <cx:pt idx="440">0.0051546391752577301</cx:pt>
          <cx:pt idx="441">0.123711340206186</cx:pt>
          <cx:pt idx="442">0.0206185567010309</cx:pt>
          <cx:pt idx="443">0.0567010309278351</cx:pt>
          <cx:pt idx="444">0.0257731958762887</cx:pt>
          <cx:pt idx="445">0.087628865979381396</cx:pt>
          <cx:pt idx="446">0.0309278350515464</cx:pt>
          <cx:pt idx="447">0.10309278350515499</cx:pt>
          <cx:pt idx="448">0.0206185567010309</cx:pt>
          <cx:pt idx="449">0.072164948453608199</cx:pt>
          <cx:pt idx="450">0.0154639175257732</cx:pt>
          <cx:pt idx="451">0.072164948453608199</cx:pt>
          <cx:pt idx="452">0.0309278350515464</cx:pt>
          <cx:pt idx="453">0.077319587628865996</cx:pt>
          <cx:pt idx="454">0.0309278350515464</cx:pt>
          <cx:pt idx="455">0.041237113402061903</cx:pt>
          <cx:pt idx="456">0.0103092783505155</cx:pt>
          <cx:pt idx="457">0.051546391752577303</cx:pt>
          <cx:pt idx="458">0.0257731958762887</cx:pt>
          <cx:pt idx="459">0.041237113402061903</cx:pt>
          <cx:pt idx="460">0.0257731958762887</cx:pt>
          <cx:pt idx="461">0.0051546391752577301</cx:pt>
          <cx:pt idx="462">0.0154639175257732</cx:pt>
          <cx:pt idx="463">0.0051546391752577301</cx:pt>
          <cx:pt idx="464">0</cx:pt>
          <cx:pt idx="465">0.023668639053254399</cx:pt>
          <cx:pt idx="466">0.017751479289940801</cx:pt>
          <cx:pt idx="467">0.0118343195266272</cx:pt>
          <cx:pt idx="468">0.0118343195266272</cx:pt>
          <cx:pt idx="469">0.017751479289940801</cx:pt>
          <cx:pt idx="470">0</cx:pt>
          <cx:pt idx="471">0.017751479289940801</cx:pt>
          <cx:pt idx="472">0.023668639053254399</cx:pt>
          <cx:pt idx="473">0.0059171597633136102</cx:pt>
          <cx:pt idx="474">0.0118343195266272</cx:pt>
          <cx:pt idx="475">0.0118343195266272</cx:pt>
          <cx:pt idx="476">0.0059171597633136102</cx:pt>
          <cx:pt idx="477">0.0118343195266272</cx:pt>
          <cx:pt idx="478">0.017751479289940801</cx:pt>
          <cx:pt idx="479">0.0118343195266272</cx:pt>
          <cx:pt idx="480">0.0059171597633136102</cx:pt>
          <cx:pt idx="481">0</cx:pt>
          <cx:pt idx="482">0.017751479289940801</cx:pt>
          <cx:pt idx="483">0.0118343195266272</cx:pt>
          <cx:pt idx="484">0.0118343195266272</cx:pt>
          <cx:pt idx="485">0.029585798816568001</cx:pt>
          <cx:pt idx="486">0</cx:pt>
          <cx:pt idx="487">0</cx:pt>
          <cx:pt idx="488">0.0059171597633136102</cx:pt>
          <cx:pt idx="489">0.0059171597633136102</cx:pt>
          <cx:pt idx="490">0.0059171597633136102</cx:pt>
          <cx:pt idx="491">0.0118343195266272</cx:pt>
          <cx:pt idx="492">0.017751479289940801</cx:pt>
          <cx:pt idx="493">0.0118343195266272</cx:pt>
          <cx:pt idx="494">0.0059171597633136102</cx:pt>
          <cx:pt idx="495">0.0118343195266272</cx:pt>
          <cx:pt idx="496">0</cx:pt>
          <cx:pt idx="497">0.0059171597633136102</cx:pt>
          <cx:pt idx="498">0</cx:pt>
          <cx:pt idx="499">0.0118343195266272</cx:pt>
          <cx:pt idx="500">0.0118343195266272</cx:pt>
          <cx:pt idx="501">0</cx:pt>
          <cx:pt idx="502">0</cx:pt>
          <cx:pt idx="503">0</cx:pt>
          <cx:pt idx="504">0</cx:pt>
          <cx:pt idx="505">0.0118343195266272</cx:pt>
          <cx:pt idx="506">0.0059171597633136102</cx:pt>
          <cx:pt idx="507">0.017751479289940801</cx:pt>
          <cx:pt idx="508">0</cx:pt>
          <cx:pt idx="509">0</cx:pt>
          <cx:pt idx="510">0</cx:pt>
          <cx:pt idx="511">0.0059171597633136102</cx:pt>
          <cx:pt idx="512">0</cx:pt>
          <cx:pt idx="513">0</cx:pt>
          <cx:pt idx="514">0</cx:pt>
          <cx:pt idx="515">0</cx:pt>
          <cx:pt idx="516">0.0059171597633136102</cx:pt>
          <cx:pt idx="517">0.0059171597633136102</cx:pt>
          <cx:pt idx="518">0</cx:pt>
          <cx:pt idx="519">0.035502958579881699</cx:pt>
          <cx:pt idx="520">0.0118343195266272</cx:pt>
          <cx:pt idx="521">0.017751479289940801</cx:pt>
          <cx:pt idx="522">0.0059171597633136102</cx:pt>
          <cx:pt idx="523">0.023668639053254399</cx:pt>
          <cx:pt idx="524">0.0118343195266272</cx:pt>
          <cx:pt idx="525">0.017751479289940801</cx:pt>
          <cx:pt idx="526">0.017751479289940801</cx:pt>
          <cx:pt idx="527">0.023668639053254399</cx:pt>
          <cx:pt idx="528">0.017751479289940801</cx:pt>
          <cx:pt idx="529">0.0118343195266272</cx:pt>
          <cx:pt idx="530">0.0059171597633136102</cx:pt>
          <cx:pt idx="531">0.0059171597633136102</cx:pt>
          <cx:pt idx="532">0</cx:pt>
          <cx:pt idx="533">0</cx:pt>
          <cx:pt idx="534">0.106508875739645</cx:pt>
          <cx:pt idx="535">0.023668639053254399</cx:pt>
          <cx:pt idx="536">0.047337278106508902</cx:pt>
          <cx:pt idx="537">0.029585798816568001</cx:pt>
          <cx:pt idx="538">0.106508875739645</cx:pt>
          <cx:pt idx="539">0.0059171597633136102</cx:pt>
          <cx:pt idx="540">0.065088757396449703</cx:pt>
          <cx:pt idx="541">0.029585798816568001</cx:pt>
          <cx:pt idx="542">0.082840236686390498</cx:pt>
          <cx:pt idx="543">0.023668639053254399</cx:pt>
          <cx:pt idx="544">0.065088757396449703</cx:pt>
          <cx:pt idx="545">0.029585798816568001</cx:pt>
          <cx:pt idx="546">0.059171597633136098</cx:pt>
          <cx:pt idx="547">0.023668639053254399</cx:pt>
          <cx:pt idx="548">0.0532544378698225</cx:pt>
          <cx:pt idx="549">0.023668639053254399</cx:pt>
          <cx:pt idx="550">0.041420118343195297</cx:pt>
          <cx:pt idx="551">0.023668639053254399</cx:pt>
          <cx:pt idx="552">0.082840236686390498</cx:pt>
          <cx:pt idx="553">0.041420118343195297</cx:pt>
          <cx:pt idx="554">0.0059171597633136102</cx:pt>
          <cx:pt idx="555">0.017751479289940801</cx:pt>
          <cx:pt idx="556">0.0118343195266272</cx:pt>
          <cx:pt idx="557">0.0118343195266272</cx:pt>
          <cx:pt idx="558">0.0138888888888889</cx:pt>
          <cx:pt idx="559">0</cx:pt>
          <cx:pt idx="560">0.020833333333333301</cx:pt>
          <cx:pt idx="561">0.0138888888888889</cx:pt>
          <cx:pt idx="562">0.020833333333333301</cx:pt>
          <cx:pt idx="563">0</cx:pt>
          <cx:pt idx="564">0.0069444444444444397</cx:pt>
          <cx:pt idx="565">0</cx:pt>
          <cx:pt idx="566">0.0069444444444444397</cx:pt>
          <cx:pt idx="567">0.0138888888888889</cx:pt>
          <cx:pt idx="568">0.0138888888888889</cx:pt>
          <cx:pt idx="569">0</cx:pt>
          <cx:pt idx="570">0.020833333333333301</cx:pt>
          <cx:pt idx="571">0</cx:pt>
          <cx:pt idx="572">0.027777777777777801</cx:pt>
          <cx:pt idx="573">0.0138888888888889</cx:pt>
          <cx:pt idx="574">0.0138888888888889</cx:pt>
          <cx:pt idx="575">0</cx:pt>
          <cx:pt idx="576">0.0069444444444444397</cx:pt>
          <cx:pt idx="577">0.0069444444444444397</cx:pt>
          <cx:pt idx="578">0.020833333333333301</cx:pt>
          <cx:pt idx="579">0</cx:pt>
          <cx:pt idx="580">0.0069444444444444397</cx:pt>
          <cx:pt idx="581">0</cx:pt>
          <cx:pt idx="582">0.0069444444444444397</cx:pt>
          <cx:pt idx="583">0</cx:pt>
          <cx:pt idx="584">0.0069444444444444397</cx:pt>
          <cx:pt idx="585">0.0069444444444444397</cx:pt>
          <cx:pt idx="586">0</cx:pt>
          <cx:pt idx="587">0</cx:pt>
          <cx:pt idx="588">0</cx:pt>
          <cx:pt idx="589">0</cx:pt>
          <cx:pt idx="590">0</cx:pt>
          <cx:pt idx="591">0</cx:pt>
          <cx:pt idx="592">0</cx:pt>
          <cx:pt idx="593">0</cx:pt>
          <cx:pt idx="594">0.0069444444444444397</cx:pt>
          <cx:pt idx="595">0.0069444444444444397</cx:pt>
          <cx:pt idx="596">0.0069444444444444397</cx:pt>
          <cx:pt idx="597">0</cx:pt>
          <cx:pt idx="598">0.0069444444444444397</cx:pt>
          <cx:pt idx="599">0.0138888888888889</cx:pt>
          <cx:pt idx="600">0.0069444444444444397</cx:pt>
          <cx:pt idx="601">0</cx:pt>
          <cx:pt idx="602">0</cx:pt>
          <cx:pt idx="603">0</cx:pt>
          <cx:pt idx="604">0</cx:pt>
          <cx:pt idx="605">0</cx:pt>
          <cx:pt idx="606">0</cx:pt>
          <cx:pt idx="607">0</cx:pt>
          <cx:pt idx="608">0</cx:pt>
          <cx:pt idx="609">0</cx:pt>
          <cx:pt idx="610">0</cx:pt>
          <cx:pt idx="611">0</cx:pt>
          <cx:pt idx="612">0.041666666666666699</cx:pt>
          <cx:pt idx="613">0.0138888888888889</cx:pt>
          <cx:pt idx="614">0.020833333333333301</cx:pt>
          <cx:pt idx="615">0.0138888888888889</cx:pt>
          <cx:pt idx="616">0.020833333333333301</cx:pt>
          <cx:pt idx="617">0.0069444444444444397</cx:pt>
          <cx:pt idx="618">0.0069444444444444397</cx:pt>
          <cx:pt idx="619">0.020833333333333301</cx:pt>
          <cx:pt idx="620">0.034722222222222203</cx:pt>
          <cx:pt idx="621">0.0069444444444444397</cx:pt>
          <cx:pt idx="622">0.0069444444444444397</cx:pt>
          <cx:pt idx="623">0.0138888888888889</cx:pt>
          <cx:pt idx="624">0.027777777777777801</cx:pt>
          <cx:pt idx="625">0.0069444444444444397</cx:pt>
          <cx:pt idx="626">0</cx:pt>
          <cx:pt idx="627">0.131944444444444</cx:pt>
          <cx:pt idx="628">0.048611111111111098</cx:pt>
          <cx:pt idx="629">0.0069444444444444397</cx:pt>
          <cx:pt idx="630">0.020833333333333301</cx:pt>
          <cx:pt idx="631">0.083333333333333301</cx:pt>
          <cx:pt idx="632">0</cx:pt>
          <cx:pt idx="633">0.083333333333333301</cx:pt>
          <cx:pt idx="634">0.020833333333333301</cx:pt>
          <cx:pt idx="635">0.090277777777777804</cx:pt>
          <cx:pt idx="636">0.020833333333333301</cx:pt>
          <cx:pt idx="637">0.055555555555555601</cx:pt>
          <cx:pt idx="638">0.027777777777777801</cx:pt>
          <cx:pt idx="639">0.0625</cx:pt>
          <cx:pt idx="640">0.0069444444444444397</cx:pt>
          <cx:pt idx="641">0.020833333333333301</cx:pt>
          <cx:pt idx="642">0.020833333333333301</cx:pt>
          <cx:pt idx="643">0.0069444444444444397</cx:pt>
          <cx:pt idx="644">0.027777777777777801</cx:pt>
          <cx:pt idx="645">0.0069444444444444397</cx:pt>
          <cx:pt idx="646">0.0069444444444444397</cx:pt>
          <cx:pt idx="647">0.020833333333333301</cx:pt>
          <cx:pt idx="648">0.0069444444444444397</cx:pt>
          <cx:pt idx="649">0.027777777777777801</cx:pt>
          <cx:pt idx="650">0.0069444444444444397</cx:pt>
          <cx:pt idx="651">0.0149253731343284</cx:pt>
          <cx:pt idx="652">0.0149253731343284</cx:pt>
          <cx:pt idx="653">0.0149253731343284</cx:pt>
          <cx:pt idx="654">0</cx:pt>
          <cx:pt idx="655">0.0074626865671641798</cx:pt>
          <cx:pt idx="656">0</cx:pt>
          <cx:pt idx="657">0.022388059701492501</cx:pt>
          <cx:pt idx="658">0.0074626865671641798</cx:pt>
          <cx:pt idx="659">0.0149253731343284</cx:pt>
          <cx:pt idx="660">0</cx:pt>
          <cx:pt idx="661">0.0074626865671641798</cx:pt>
          <cx:pt idx="662">0</cx:pt>
          <cx:pt idx="663">0.0074626865671641798</cx:pt>
          <cx:pt idx="664">0</cx:pt>
          <cx:pt idx="665">0.0149253731343284</cx:pt>
          <cx:pt idx="666">0.0074626865671641798</cx:pt>
          <cx:pt idx="667">0.0074626865671641798</cx:pt>
          <cx:pt idx="668">0.0074626865671641798</cx:pt>
          <cx:pt idx="669">0.0149253731343284</cx:pt>
          <cx:pt idx="670">0</cx:pt>
          <cx:pt idx="671">0.0074626865671641798</cx:pt>
          <cx:pt idx="672">0.0149253731343284</cx:pt>
          <cx:pt idx="673">0</cx:pt>
          <cx:pt idx="674">0</cx:pt>
          <cx:pt idx="675">0</cx:pt>
          <cx:pt idx="676">0.0074626865671641798</cx:pt>
          <cx:pt idx="677">0</cx:pt>
          <cx:pt idx="678">0</cx:pt>
          <cx:pt idx="679">0</cx:pt>
          <cx:pt idx="680">0.0074626865671641798</cx:pt>
          <cx:pt idx="681">0</cx:pt>
          <cx:pt idx="682">0</cx:pt>
          <cx:pt idx="683">0</cx:pt>
          <cx:pt idx="684">0</cx:pt>
          <cx:pt idx="685">0</cx:pt>
          <cx:pt idx="686">0.0074626865671641798</cx:pt>
          <cx:pt idx="687">0</cx:pt>
          <cx:pt idx="688">0</cx:pt>
          <cx:pt idx="689">0</cx:pt>
          <cx:pt idx="690">0</cx:pt>
          <cx:pt idx="691">0</cx:pt>
          <cx:pt idx="692">0</cx:pt>
          <cx:pt idx="693">0</cx:pt>
          <cx:pt idx="694">0</cx:pt>
          <cx:pt idx="695">0.0149253731343284</cx:pt>
          <cx:pt idx="696">0</cx:pt>
          <cx:pt idx="697">0</cx:pt>
          <cx:pt idx="698">0</cx:pt>
          <cx:pt idx="699">0</cx:pt>
          <cx:pt idx="700">0</cx:pt>
          <cx:pt idx="701">0.0074626865671641798</cx:pt>
          <cx:pt idx="702">0</cx:pt>
          <cx:pt idx="703">0</cx:pt>
          <cx:pt idx="704">0</cx:pt>
          <cx:pt idx="705">0.022388059701492501</cx:pt>
          <cx:pt idx="706">0.0149253731343284</cx:pt>
          <cx:pt idx="707">0.022388059701492501</cx:pt>
          <cx:pt idx="708">0</cx:pt>
          <cx:pt idx="709">0.0149253731343284</cx:pt>
          <cx:pt idx="710">0.0149253731343284</cx:pt>
          <cx:pt idx="711">0</cx:pt>
          <cx:pt idx="712">0</cx:pt>
          <cx:pt idx="713">0.0149253731343284</cx:pt>
          <cx:pt idx="714">0</cx:pt>
          <cx:pt idx="715">0.0074626865671641798</cx:pt>
          <cx:pt idx="716">0.0074626865671641798</cx:pt>
          <cx:pt idx="717">0.0149253731343284</cx:pt>
          <cx:pt idx="718">0.0149253731343284</cx:pt>
          <cx:pt idx="719">0</cx:pt>
          <cx:pt idx="720">0.089552238805970102</cx:pt>
          <cx:pt idx="721">0</cx:pt>
          <cx:pt idx="722">0.0074626865671641798</cx:pt>
          <cx:pt idx="723">0</cx:pt>
          <cx:pt idx="724">0.037313432835820899</cx:pt>
          <cx:pt idx="725">0.0074626865671641798</cx:pt>
          <cx:pt idx="726">0.059701492537313397</cx:pt>
          <cx:pt idx="727">0.0074626865671641798</cx:pt>
          <cx:pt idx="728">0.067164179104477598</cx:pt>
          <cx:pt idx="729">0</cx:pt>
          <cx:pt idx="730">0.029850746268656699</cx:pt>
          <cx:pt idx="731">0</cx:pt>
          <cx:pt idx="732">0.0522388059701493</cx:pt>
          <cx:pt idx="733">0.0074626865671641798</cx:pt>
          <cx:pt idx="734">0</cx:pt>
          <cx:pt idx="735">0</cx:pt>
          <cx:pt idx="736">0.0074626865671641798</cx:pt>
          <cx:pt idx="737">0</cx:pt>
          <cx:pt idx="738">0</cx:pt>
          <cx:pt idx="739">0</cx:pt>
          <cx:pt idx="740">0.0447761194029851</cx:pt>
          <cx:pt idx="741">0.0074626865671641798</cx:pt>
          <cx:pt idx="742">0.029850746268656699</cx:pt>
          <cx:pt idx="743">0.0149253731343284</cx:pt>
          <cx:pt idx="744">0.015503875968992199</cx:pt>
          <cx:pt idx="745">0.015503875968992199</cx:pt>
          <cx:pt idx="746">0.015503875968992199</cx:pt>
          <cx:pt idx="747">0</cx:pt>
          <cx:pt idx="748">0.046511627906976702</cx:pt>
          <cx:pt idx="749">0</cx:pt>
          <cx:pt idx="750">0</cx:pt>
          <cx:pt idx="751">0.0077519379844961196</cx:pt>
          <cx:pt idx="752">0.0077519379844961196</cx:pt>
          <cx:pt idx="753">0</cx:pt>
          <cx:pt idx="754">0.0232558139534884</cx:pt>
          <cx:pt idx="755">0</cx:pt>
          <cx:pt idx="756">0</cx:pt>
          <cx:pt idx="757">0</cx:pt>
          <cx:pt idx="758">0.0077519379844961196</cx:pt>
          <cx:pt idx="759">0.015503875968992199</cx:pt>
          <cx:pt idx="760">0.0077519379844961196</cx:pt>
          <cx:pt idx="761">0</cx:pt>
          <cx:pt idx="762">0</cx:pt>
          <cx:pt idx="763">0</cx:pt>
          <cx:pt idx="764">0</cx:pt>
          <cx:pt idx="765">0</cx:pt>
          <cx:pt idx="766">0</cx:pt>
          <cx:pt idx="767">0</cx:pt>
          <cx:pt idx="768">0</cx:pt>
          <cx:pt idx="769">0</cx:pt>
          <cx:pt idx="770">0</cx:pt>
          <cx:pt idx="771">0</cx:pt>
          <cx:pt idx="772">0.0077519379844961196</cx:pt>
          <cx:pt idx="773">0</cx:pt>
          <cx:pt idx="774">0</cx:pt>
          <cx:pt idx="775">0</cx:pt>
          <cx:pt idx="776">0</cx:pt>
          <cx:pt idx="777">0.0077519379844961196</cx:pt>
          <cx:pt idx="778">0</cx:pt>
          <cx:pt idx="779">0.0077519379844961196</cx:pt>
          <cx:pt idx="780">0</cx:pt>
          <cx:pt idx="781">0</cx:pt>
          <cx:pt idx="782">0</cx:pt>
          <cx:pt idx="783">0</cx:pt>
          <cx:pt idx="784">0</cx:pt>
          <cx:pt idx="785">0</cx:pt>
          <cx:pt idx="786">0</cx:pt>
          <cx:pt idx="787">0</cx:pt>
          <cx:pt idx="788">0</cx:pt>
          <cx:pt idx="789">0</cx:pt>
          <cx:pt idx="790">0</cx:pt>
          <cx:pt idx="791">0</cx:pt>
          <cx:pt idx="792">0</cx:pt>
          <cx:pt idx="793">0</cx:pt>
          <cx:pt idx="794">0</cx:pt>
          <cx:pt idx="795">0.0077519379844961196</cx:pt>
          <cx:pt idx="796">0</cx:pt>
          <cx:pt idx="797">0</cx:pt>
          <cx:pt idx="798">0.031007751937984499</cx:pt>
          <cx:pt idx="799">0</cx:pt>
          <cx:pt idx="800">0.015503875968992199</cx:pt>
          <cx:pt idx="801">0</cx:pt>
          <cx:pt idx="802">0</cx:pt>
          <cx:pt idx="803">0</cx:pt>
          <cx:pt idx="804">0</cx:pt>
          <cx:pt idx="805">0</cx:pt>
          <cx:pt idx="806">0.0077519379844961196</cx:pt>
          <cx:pt idx="807">0.015503875968992199</cx:pt>
          <cx:pt idx="808">0</cx:pt>
          <cx:pt idx="809">0</cx:pt>
          <cx:pt idx="810">0.0077519379844961196</cx:pt>
          <cx:pt idx="811">0</cx:pt>
          <cx:pt idx="812">0</cx:pt>
          <cx:pt idx="813">0.069767441860465101</cx:pt>
          <cx:pt idx="814">0.0077519379844961196</cx:pt>
          <cx:pt idx="815">0.0232558139534884</cx:pt>
          <cx:pt idx="816">0</cx:pt>
          <cx:pt idx="817">0.046511627906976702</cx:pt>
          <cx:pt idx="818">0</cx:pt>
          <cx:pt idx="819">0.062015503875968998</cx:pt>
          <cx:pt idx="820">0</cx:pt>
          <cx:pt idx="821">0.031007751937984499</cx:pt>
          <cx:pt idx="822">0.0077519379844961196</cx:pt>
          <cx:pt idx="823">0.046511627906976702</cx:pt>
          <cx:pt idx="824">0</cx:pt>
          <cx:pt idx="825">0.038759689922480599</cx:pt>
          <cx:pt idx="826">0</cx:pt>
          <cx:pt idx="827">0.031007751937984499</cx:pt>
          <cx:pt idx="828">0</cx:pt>
          <cx:pt idx="829">0.015503875968992199</cx:pt>
          <cx:pt idx="830">0.0077519379844961196</cx:pt>
          <cx:pt idx="831">0.0077519379844961196</cx:pt>
          <cx:pt idx="832">0.0077519379844961196</cx:pt>
          <cx:pt idx="833">0.0077519379844961196</cx:pt>
          <cx:pt idx="834">0.0077519379844961196</cx:pt>
          <cx:pt idx="835">0.0077519379844961196</cx:pt>
          <cx:pt idx="836">0</cx:pt>
        </cx:lvl>
      </cx:numDim>
    </cx:data>
  </cx:chartData>
  <cx:chart>
    <cx:title pos="t" align="ctr" overlay="0">
      <cx:tx>
        <cx:rich>
          <a:bodyPr spcFirstLastPara="1" vertOverflow="ellipsis" wrap="square" lIns="0" tIns="0" rIns="0" bIns="0" anchor="ctr" anchorCtr="1"/>
          <a:lstStyle/>
          <a:p>
            <a:pPr algn="ctr">
              <a:defRPr/>
            </a:pPr>
            <a:r>
              <a:rPr lang="cs-CZ"/>
              <a:t>Závilost Löwova koeficientu na </a:t>
            </a:r>
            <a:r>
              <a:rPr lang="cs-CZ" sz="1400" b="0" i="0" u="none" strike="noStrike" baseline="0">
                <a:solidFill>
                  <a:sysClr val="windowText" lastClr="000000">
                    <a:lumMod val="65000"/>
                    <a:lumOff val="35000"/>
                  </a:sysClr>
                </a:solidFill>
                <a:effectLst/>
                <a:latin typeface="Calibri" panose="020F0502020204030204"/>
              </a:rPr>
              <a:t>na zvětšení motivu vzorkování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patternScale</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D032D208-187A-4190-B4ED-4C1549055D4F}">
          <cx:tx>
            <cx:txData>
              <cx:f>Koef!$C$3</cx:f>
              <cx:v>Testovací množina se shodnými obrazovkami</cx:v>
            </cx:txData>
          </cx:tx>
          <cx:dataId val="0"/>
          <cx:layoutPr>
            <cx:visibility meanLine="0" meanMarker="1" nonoutliers="0" outliers="1"/>
            <cx:statistics quartileMethod="exclusive"/>
          </cx:layoutPr>
        </cx:series>
        <cx:series layoutId="boxWhisker" uniqueId="{E3391959-7018-467C-9F90-43B007EF94B2}">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Match'!$B$3:$B$839</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'Distance Match'!$C$3:$C$839</cx:f>
        <cx:lvl ptCount="837" formatCode="General">
          <cx:pt idx="0">64.272056579589801</cx:pt>
          <cx:pt idx="1">61.253425598144503</cx:pt>
          <cx:pt idx="2">64.107688903808594</cx:pt>
          <cx:pt idx="3">55.993976593017599</cx:pt>
          <cx:pt idx="4">64.379844665527301</cx:pt>
          <cx:pt idx="5">21.6230163574219</cx:pt>
          <cx:pt idx="6">64.720588684082003</cx:pt>
          <cx:pt idx="7">26.4793395996094</cx:pt>
          <cx:pt idx="8">64.934303283691406</cx:pt>
          <cx:pt idx="9">58.2387084960938</cx:pt>
          <cx:pt idx="10">65.318519592285199</cx:pt>
          <cx:pt idx="11">59.108844757080099</cx:pt>
          <cx:pt idx="12">63.015151977539098</cx:pt>
          <cx:pt idx="13">58.158226013183601</cx:pt>
          <cx:pt idx="14">65.199996948242202</cx:pt>
          <cx:pt idx="15">61.061225891113303</cx:pt>
          <cx:pt idx="16">65.021430969238295</cx:pt>
          <cx:pt idx="17">60.651008605957003</cx:pt>
          <cx:pt idx="18">65.070419311523395</cx:pt>
          <cx:pt idx="93">61.473911285400398</cx:pt>
          <cx:pt idx="94">58.122528076171903</cx:pt>
          <cx:pt idx="95">61.8008842468262</cx:pt>
          <cx:pt idx="96">52.751724243164098</cx:pt>
          <cx:pt idx="97">62.430557250976598</cx:pt>
          <cx:pt idx="98">20.5584106445313</cx:pt>
          <cx:pt idx="99">61.895652770996101</cx:pt>
          <cx:pt idx="100">26.075059890747099</cx:pt>
          <cx:pt idx="101">61.628318786621101</cx:pt>
          <cx:pt idx="102">54.851238250732401</cx:pt>
          <cx:pt idx="103">62.420833587646499</cx:pt>
          <cx:pt idx="104">56.845848083496101</cx:pt>
          <cx:pt idx="105">61.662223815917997</cx:pt>
          <cx:pt idx="106">57.215141296386697</cx:pt>
          <cx:pt idx="107">62.477272033691399</cx:pt>
          <cx:pt idx="108">58.532520294189503</cx:pt>
          <cx:pt idx="109">62.121212005615199</cx:pt>
          <cx:pt idx="110">58.173553466796903</cx:pt>
          <cx:pt idx="111">61.895195007324197</cx:pt>
          <cx:pt idx="186">60.779762268066399</cx:pt>
          <cx:pt idx="187">55.685295104980497</cx:pt>
          <cx:pt idx="188">60.376544952392599</cx:pt>
          <cx:pt idx="189">47.897697448730497</cx:pt>
          <cx:pt idx="190">60.591503143310497</cx:pt>
          <cx:pt idx="191">19.860233306884801</cx:pt>
          <cx:pt idx="192">60.979942321777301</cx:pt>
          <cx:pt idx="193">25.989509582519499</cx:pt>
          <cx:pt idx="194">60.408668518066399</cx:pt>
          <cx:pt idx="195">54.354747772216797</cx:pt>
          <cx:pt idx="196">60.4617729187012</cx:pt>
          <cx:pt idx="197">54.820514678955099</cx:pt>
          <cx:pt idx="198">60.647415161132798</cx:pt>
          <cx:pt idx="199">55.419261932372997</cx:pt>
          <cx:pt idx="200">60.947883605957003</cx:pt>
          <cx:pt idx="201">56.985755920410199</cx:pt>
          <cx:pt idx="202">60.067691802978501</cx:pt>
          <cx:pt idx="203">56.3485717773438</cx:pt>
          <cx:pt idx="204">60.361701965332003</cx:pt>
          <cx:pt idx="279">59.306793212890597</cx:pt>
          <cx:pt idx="280">53.134090423583999</cx:pt>
          <cx:pt idx="281">59.483489990234403</cx:pt>
          <cx:pt idx="282">47.10546875</cx:pt>
          <cx:pt idx="283">60.251270294189503</cx:pt>
          <cx:pt idx="284">19.656126022338899</cx:pt>
          <cx:pt idx="285">59.634311676025398</cx:pt>
          <cx:pt idx="286">25.9255180358887</cx:pt>
          <cx:pt idx="287">58.708641052246101</cx:pt>
          <cx:pt idx="288">52.210643768310497</cx:pt>
          <cx:pt idx="289">59.767814636230497</cx:pt>
          <cx:pt idx="290">53.0762329101563</cx:pt>
          <cx:pt idx="291">59.422534942627003</cx:pt>
          <cx:pt idx="292">52.125</cx:pt>
          <cx:pt idx="293">60.226367950439503</cx:pt>
          <cx:pt idx="294">54.553775787353501</cx:pt>
          <cx:pt idx="295">58.719127655029297</cx:pt>
          <cx:pt idx="296">53.896701812744098</cx:pt>
          <cx:pt idx="297">59.388504028320298</cx:pt>
          <cx:pt idx="372">58.341270446777301</cx:pt>
          <cx:pt idx="373">51.858196258544901</cx:pt>
          <cx:pt idx="374">58.760154724121101</cx:pt>
          <cx:pt idx="375">46.188198089599602</cx:pt>
          <cx:pt idx="376">59.4926948547363</cx:pt>
          <cx:pt idx="377">20.0248908996582</cx:pt>
          <cx:pt idx="378">58.9713745117188</cx:pt>
          <cx:pt idx="379">25.9819011688232</cx:pt>
          <cx:pt idx="380">58.703338623046903</cx:pt>
          <cx:pt idx="381">50.675323486328097</cx:pt>
          <cx:pt idx="382">58.857692718505902</cx:pt>
          <cx:pt idx="383">51.1368598937988</cx:pt>
          <cx:pt idx="384">58.9902153015137</cx:pt>
          <cx:pt idx="385">50.567520141601598</cx:pt>
          <cx:pt idx="386">59.529289245605497</cx:pt>
          <cx:pt idx="387">52.843463897705099</cx:pt>
          <cx:pt idx="388">58.771652221679702</cx:pt>
          <cx:pt idx="389">52.202873229980497</cx:pt>
          <cx:pt idx="390">58.468570709228501</cx:pt>
          <cx:pt idx="465">58.265041351318402</cx:pt>
          <cx:pt idx="466">51.3763427734375</cx:pt>
          <cx:pt idx="467">57.7008247375488</cx:pt>
          <cx:pt idx="468">45.077339172363303</cx:pt>
          <cx:pt idx="469">58.541446685791001</cx:pt>
          <cx:pt idx="470">20.041057586669901</cx:pt>
          <cx:pt idx="471">58.289138793945298</cx:pt>
          <cx:pt idx="472">26.069164276123001</cx:pt>
          <cx:pt idx="473">57.7003364562988</cx:pt>
          <cx:pt idx="474">49.716510772705099</cx:pt>
          <cx:pt idx="475">58.0064086914063</cx:pt>
          <cx:pt idx="476">49.936073303222699</cx:pt>
          <cx:pt idx="477">58.096881866455099</cx:pt>
          <cx:pt idx="478">49.178737640380902</cx:pt>
          <cx:pt idx="479">58.911148071289098</cx:pt>
          <cx:pt idx="480">52.391639709472699</cx:pt>
          <cx:pt idx="481">58.234249114990199</cx:pt>
          <cx:pt idx="482">51.279140472412102</cx:pt>
          <cx:pt idx="483">57.855998992919901</cx:pt>
          <cx:pt idx="558">57.661018371582003</cx:pt>
          <cx:pt idx="559">50.731025695800803</cx:pt>
          <cx:pt idx="560">57.055164337158203</cx:pt>
          <cx:pt idx="561">44.419315338134801</cx:pt>
          <cx:pt idx="562">58.100154876708999</cx:pt>
          <cx:pt idx="563">20.003173828125</cx:pt>
          <cx:pt idx="564">57.537498474121101</cx:pt>
          <cx:pt idx="565">26.245847702026399</cx:pt>
          <cx:pt idx="566">57.3178520202637</cx:pt>
          <cx:pt idx="567">48.431106567382798</cx:pt>
          <cx:pt idx="568">57.770515441894503</cx:pt>
          <cx:pt idx="569">48.907405853271499</cx:pt>
          <cx:pt idx="570">57.5</cx:pt>
          <cx:pt idx="571">47.943775177002003</cx:pt>
          <cx:pt idx="572">58.327716827392599</cx:pt>
          <cx:pt idx="573">51.318489074707003</cx:pt>
          <cx:pt idx="574">57.653522491455099</cx:pt>
          <cx:pt idx="575">50.4651489257813</cx:pt>
          <cx:pt idx="576">57.084506988525398</cx:pt>
          <cx:pt idx="651">57.461441040039098</cx:pt>
          <cx:pt idx="652">50.021530151367202</cx:pt>
          <cx:pt idx="653">56.998722076416001</cx:pt>
          <cx:pt idx="654">43.942649841308601</cx:pt>
          <cx:pt idx="655">57.751712799072301</cx:pt>
          <cx:pt idx="656">20.189414978027301</cx:pt>
          <cx:pt idx="657">57.022331237792997</cx:pt>
          <cx:pt idx="658">26.1295070648193</cx:pt>
          <cx:pt idx="659">57.4949760437012</cx:pt>
          <cx:pt idx="660">47.622711181640597</cx:pt>
          <cx:pt idx="661">57.495048522949197</cx:pt>
          <cx:pt idx="662">48.228469848632798</cx:pt>
          <cx:pt idx="663">57.4343452453613</cx:pt>
          <cx:pt idx="664">47.377750396728501</cx:pt>
          <cx:pt idx="665">57.590782165527301</cx:pt>
          <cx:pt idx="666">50.454986572265597</cx:pt>
          <cx:pt idx="667">57.283229827880902</cx:pt>
          <cx:pt idx="668">50.145606994628899</cx:pt>
          <cx:pt idx="669">56.912391662597699</cx:pt>
          <cx:pt idx="744">56.752834320068402</cx:pt>
          <cx:pt idx="745">49.732395172119098</cx:pt>
          <cx:pt idx="746">56.369514465332003</cx:pt>
          <cx:pt idx="747">43.485580444335902</cx:pt>
          <cx:pt idx="748">57.590686798095703</cx:pt>
          <cx:pt idx="749">20.066249847412099</cx:pt>
          <cx:pt idx="750">56.566963195800803</cx:pt>
          <cx:pt idx="751">26.0579719543457</cx:pt>
          <cx:pt idx="752">56.859375</cx:pt>
          <cx:pt idx="753">47.501670837402301</cx:pt>
          <cx:pt idx="754">56.831649780273402</cx:pt>
          <cx:pt idx="755">47.854820251464801</cx:pt>
          <cx:pt idx="756">57.0203857421875</cx:pt>
          <cx:pt idx="757">47.2464408874512</cx:pt>
          <cx:pt idx="758">57.504962921142599</cx:pt>
          <cx:pt idx="759">50.212932586669901</cx:pt>
          <cx:pt idx="760">56.824859619140597</cx:pt>
          <cx:pt idx="761">49.965103149414098</cx:pt>
          <cx:pt idx="762">56.416759490966797</cx:pt>
        </cx:lvl>
      </cx:numDim>
    </cx:data>
    <cx:data id="1">
      <cx:strDim type="cat">
        <cx:f>'Distance Match'!$B$3:$B$839</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'Distance Match'!$D$3:$D$839</cx:f>
        <cx:lvl ptCount="837" formatCode="General">
          <cx:pt idx="0">75.105636596679702</cx:pt>
          <cx:pt idx="1">64.582733154296903</cx:pt>
          <cx:pt idx="2">74.151512145996094</cx:pt>
          <cx:pt idx="3">64.267173767089801</cx:pt>
          <cx:pt idx="4">75.239723205566406</cx:pt>
          <cx:pt idx="5">69.818710327148395</cx:pt>
          <cx:pt idx="6">74.825759887695298</cx:pt>
          <cx:pt idx="7">64.375</cx:pt>
          <cx:pt idx="8">75.359710693359403</cx:pt>
          <cx:pt idx="9">68.926826477050795</cx:pt>
          <cx:pt idx="10">74.911766052246094</cx:pt>
          <cx:pt idx="11">69.909088134765597</cx:pt>
          <cx:pt idx="12">74.184616088867202</cx:pt>
          <cx:pt idx="13">64.053031921386705</cx:pt>
          <cx:pt idx="14">75.365516662597699</cx:pt>
          <cx:pt idx="15">69.198715209960895</cx:pt>
          <cx:pt idx="16">74.681159973144503</cx:pt>
          <cx:pt idx="17">65.617019653320298</cx:pt>
          <cx:pt idx="18">75.426574707031307</cx:pt>
          <cx:pt idx="19">70.119758605957003</cx:pt>
          <cx:pt idx="20">71.220588684082003</cx:pt>
          <cx:pt idx="21">65.346939086914105</cx:pt>
          <cx:pt idx="22">70.573646545410199</cx:pt>
          <cx:pt idx="23">71.422767639160199</cx:pt>
          <cx:pt idx="24">72.060150146484403</cx:pt>
          <cx:pt idx="25">71.164176940917997</cx:pt>
          <cx:pt idx="26">72.3880615234375</cx:pt>
          <cx:pt idx="27">72.781692504882798</cx:pt>
          <cx:pt idx="28">71.549293518066406</cx:pt>
          <cx:pt idx="29">71.708030700683594</cx:pt>
          <cx:pt idx="30">71.586463928222699</cx:pt>
          <cx:pt idx="31">69.697982788085895</cx:pt>
          <cx:pt idx="32">70.279067993164105</cx:pt>
          <cx:pt idx="33">64.629631042480497</cx:pt>
          <cx:pt idx="34">64.599998474121094</cx:pt>
          <cx:pt idx="35">66.194915771484403</cx:pt>
          <cx:pt idx="36">66.599998474121094</cx:pt>
          <cx:pt idx="37">66.439651489257798</cx:pt>
          <cx:pt idx="38">66.769844055175795</cx:pt>
          <cx:pt idx="39">64.695655822753906</cx:pt>
          <cx:pt idx="40">64.917434692382798</cx:pt>
          <cx:pt idx="41">65.504203796386705</cx:pt>
          <cx:pt idx="42">65.683761596679702</cx:pt>
          <cx:pt idx="43">70.044868469238295</cx:pt>
          <cx:pt idx="44">69.871795654296903</cx:pt>
          <cx:pt idx="45">69.435371398925795</cx:pt>
          <cx:pt idx="46">69.593551635742202</cx:pt>
          <cx:pt idx="47">70.207550048828097</cx:pt>
          <cx:pt idx="48">70.178810119628906</cx:pt>
          <cx:pt idx="49">70.046051025390597</cx:pt>
          <cx:pt idx="50">69.241378784179702</cx:pt>
          <cx:pt idx="51">68.874168395996094</cx:pt>
          <cx:pt idx="52">68.677848815917997</cx:pt>
          <cx:pt idx="53">72.993942260742202</cx:pt>
          <cx:pt idx="54">74.654762268066406</cx:pt>
          <cx:pt idx="55">71.521209716796903</cx:pt>
          <cx:pt idx="56">74.409393310546903</cx:pt>
          <cx:pt idx="57">71.975608825683594</cx:pt>
          <cx:pt idx="58">71.427711486816406</cx:pt>
          <cx:pt idx="59">73.086418151855497</cx:pt>
          <cx:pt idx="60">74.803680419921903</cx:pt>
          <cx:pt idx="61">72.558280944824205</cx:pt>
          <cx:pt idx="62">70.753425598144503</cx:pt>
          <cx:pt idx="63">73.730064392089801</cx:pt>
          <cx:pt idx="64">72.318473815917997</cx:pt>
          <cx:pt idx="65">73.725608825683594</cx:pt>
          <cx:pt idx="66">71.357612609863295</cx:pt>
          <cx:pt idx="67">72.432929992675795</cx:pt>
          <cx:pt idx="68">73.195266723632798</cx:pt>
          <cx:pt idx="69">49.876625061035199</cx:pt>
          <cx:pt idx="70">61.728572845458999</cx:pt>
          <cx:pt idx="71">60.522060394287102</cx:pt>
          <cx:pt idx="72">62.462070465087898</cx:pt>
          <cx:pt idx="73">50.613334655761697</cx:pt>
          <cx:pt idx="74">62.802921295166001</cx:pt>
          <cx:pt idx="75">50.701297760009801</cx:pt>
          <cx:pt idx="76">61.641792297363303</cx:pt>
          <cx:pt idx="77">54.152317047119098</cx:pt>
          <cx:pt idx="78">62.0656929016113</cx:pt>
          <cx:pt idx="79">61.780143737792997</cx:pt>
          <cx:pt idx="80">61.877696990966797</cx:pt>
          <cx:pt idx="81">62.832168579101598</cx:pt>
          <cx:pt idx="82">62.0714302062988</cx:pt>
          <cx:pt idx="83">62.060001373291001</cx:pt>
          <cx:pt idx="84">61.1194038391113</cx:pt>
          <cx:pt idx="85">60.845069885253899</cx:pt>
          <cx:pt idx="86">61.124088287353501</cx:pt>
          <cx:pt idx="87">60.0797119140625</cx:pt>
          <cx:pt idx="88">60.530769348144503</cx:pt>
          <cx:pt idx="89">77.777778625488295</cx:pt>
          <cx:pt idx="90">78.015266418457003</cx:pt>
          <cx:pt idx="91">77.354331970214801</cx:pt>
          <cx:pt idx="92">78.530303955078097</cx:pt>
          <cx:pt idx="93">70.791488647460895</cx:pt>
          <cx:pt idx="94">62.5854682922363</cx:pt>
          <cx:pt idx="95">70.392066955566406</cx:pt>
          <cx:pt idx="96">63.510372161865199</cx:pt>
          <cx:pt idx="97">70.209609985351605</cx:pt>
          <cx:pt idx="98">65.992218017578097</cx:pt>
          <cx:pt idx="99">69.449783325195298</cx:pt>
          <cx:pt idx="100">62.917747497558601</cx:pt>
          <cx:pt idx="101">70.143463134765597</cx:pt>
          <cx:pt idx="102">66.138458251953097</cx:pt>
          <cx:pt idx="103">70.216667175292997</cx:pt>
          <cx:pt idx="104">66.898551940917997</cx:pt>
          <cx:pt idx="105">70.163864135742202</cx:pt>
          <cx:pt idx="106">62.324893951416001</cx:pt>
          <cx:pt idx="107">70.082611083984403</cx:pt>
          <cx:pt idx="108">66.603706359863295</cx:pt>
          <cx:pt idx="109">70.393302917480497</cx:pt>
          <cx:pt idx="110">63.470832824707003</cx:pt>
          <cx:pt idx="111">69.728446960449205</cx:pt>
          <cx:pt idx="112">66.837638854980497</cx:pt>
          <cx:pt idx="113">68.890830993652301</cx:pt>
          <cx:pt idx="114">64.148757934570298</cx:pt>
          <cx:pt idx="115">68.834098815917997</cx:pt>
          <cx:pt idx="116">68.253524780273395</cx:pt>
          <cx:pt idx="117">68.895454406738295</cx:pt>
          <cx:pt idx="118">68.831855773925795</cx:pt>
          <cx:pt idx="119">69.460868835449205</cx:pt>
          <cx:pt idx="120">69.611114501953097</cx:pt>
          <cx:pt idx="121">69.34375</cx:pt>
          <cx:pt idx="122">69.222221374511705</cx:pt>
          <cx:pt idx="123">68.879463195800795</cx:pt>
          <cx:pt idx="124">68.011856079101605</cx:pt>
          <cx:pt idx="125">66.579437255859403</cx:pt>
          <cx:pt idx="126">63.483871459960902</cx:pt>
          <cx:pt idx="127">63.811882019042997</cx:pt>
          <cx:pt idx="128">63.351062774658203</cx:pt>
          <cx:pt idx="129">63.848957061767599</cx:pt>
          <cx:pt idx="130">63.979381561279297</cx:pt>
          <cx:pt idx="131">63.962566375732401</cx:pt>
          <cx:pt idx="132">64.074623107910199</cx:pt>
          <cx:pt idx="133">63.525508880615199</cx:pt>
          <cx:pt idx="134">63.549999237060497</cx:pt>
          <cx:pt idx="135">63.4157905578613</cx:pt>
          <cx:pt idx="136">66.868728637695298</cx:pt>
          <cx:pt idx="137">66.448410034179702</cx:pt>
          <cx:pt idx="138">67.073471069335895</cx:pt>
          <cx:pt idx="139">66.752990722656307</cx:pt>
          <cx:pt idx="140">67.063240051269503</cx:pt>
          <cx:pt idx="141">66.336067199707003</cx:pt>
          <cx:pt idx="142">66.366142272949205</cx:pt>
          <cx:pt idx="143">66.474311828613295</cx:pt>
          <cx:pt idx="144">66.284049987792997</cx:pt>
          <cx:pt idx="145">66.630348205566406</cx:pt>
          <cx:pt idx="146">70.295722961425795</cx:pt>
          <cx:pt idx="147">71.505744934082003</cx:pt>
          <cx:pt idx="148">70.278434753417997</cx:pt>
          <cx:pt idx="149">72.228569030761705</cx:pt>
          <cx:pt idx="150">70.203849792480497</cx:pt>
          <cx:pt idx="151">70.469696044921903</cx:pt>
          <cx:pt idx="152">70.743293762207003</cx:pt>
          <cx:pt idx="153">71.037193298339801</cx:pt>
          <cx:pt idx="154">70.167327880859403</cx:pt>
          <cx:pt idx="155">69.706825256347699</cx:pt>
          <cx:pt idx="156">71.108528137207003</cx:pt>
          <cx:pt idx="157">70.325202941894503</cx:pt>
          <cx:pt idx="158">70.6171875</cx:pt>
          <cx:pt idx="159">69.706611633300795</cx:pt>
          <cx:pt idx="160">70.143409729003906</cx:pt>
          <cx:pt idx="161">70.103996276855497</cx:pt>
          <cx:pt idx="162">45.301959991455099</cx:pt>
          <cx:pt idx="163">57.635555267333999</cx:pt>
          <cx:pt idx="164">58.200836181640597</cx:pt>
          <cx:pt idx="165">58.493450164794901</cx:pt>
          <cx:pt idx="166">47.346153259277301</cx:pt>
          <cx:pt idx="167">58.685588836669901</cx:pt>
          <cx:pt idx="168">47.788459777832003</cx:pt>
          <cx:pt idx="169">57.371040344238303</cx:pt>
          <cx:pt idx="170">51.059055328369098</cx:pt>
          <cx:pt idx="171">58.150444030761697</cx:pt>
          <cx:pt idx="172">59.295082092285199</cx:pt>
          <cx:pt idx="173">57.331859588622997</cx:pt>
          <cx:pt idx="174">58.889381408691399</cx:pt>
          <cx:pt idx="175">57.821102142333999</cx:pt>
          <cx:pt idx="176">58.412017822265597</cx:pt>
          <cx:pt idx="177">57.1181831359863</cx:pt>
          <cx:pt idx="178">58.1441040039063</cx:pt>
          <cx:pt idx="179">58.163791656494098</cx:pt>
          <cx:pt idx="180">57.333332061767599</cx:pt>
          <cx:pt idx="181">57.091743469238303</cx:pt>
          <cx:pt idx="182">74.995368957519503</cx:pt>
          <cx:pt idx="183">74.638389587402301</cx:pt>
          <cx:pt idx="184">74.221153259277301</cx:pt>
          <cx:pt idx="185">75.066368103027301</cx:pt>
          <cx:pt idx="186">68.195121765136705</cx:pt>
          <cx:pt idx="187">61.360855102539098</cx:pt>
          <cx:pt idx="188">68.338371276855497</cx:pt>
          <cx:pt idx="189">62.1785697937012</cx:pt>
          <cx:pt idx="190">68.435043334960895</cx:pt>
          <cx:pt idx="191">64.959457397460895</cx:pt>
          <cx:pt idx="192">67.757575988769503</cx:pt>
          <cx:pt idx="193">61.396396636962898</cx:pt>
          <cx:pt idx="194">68.495521545410199</cx:pt>
          <cx:pt idx="195">64.828338623046903</cx:pt>
          <cx:pt idx="196">68.587539672851605</cx:pt>
          <cx:pt idx="197">65.470283508300795</cx:pt>
          <cx:pt idx="198">68.114196777343807</cx:pt>
          <cx:pt idx="199">61.5089302062988</cx:pt>
          <cx:pt idx="200">68.563468933105497</cx:pt>
          <cx:pt idx="201">65.021621704101605</cx:pt>
          <cx:pt idx="202">68.479408264160199</cx:pt>
          <cx:pt idx="203">62.050746917724602</cx:pt>
          <cx:pt idx="204">68.206588745117202</cx:pt>
          <cx:pt idx="205">65.415344238281307</cx:pt>
          <cx:pt idx="206">67.484565734863295</cx:pt>
          <cx:pt idx="207">63.144927978515597</cx:pt>
          <cx:pt idx="208">66.683708190917997</cx:pt>
          <cx:pt idx="209">66.9720458984375</cx:pt>
          <cx:pt idx="210">67.213623046875</cx:pt>
          <cx:pt idx="211">67.175552368164105</cx:pt>
          <cx:pt idx="212">67.334358215332003</cx:pt>
          <cx:pt idx="213">66.871475219726605</cx:pt>
          <cx:pt idx="214">66.945861816406307</cx:pt>
          <cx:pt idx="215">66.532470703125</cx:pt>
          <cx:pt idx="216">66.086380004882798</cx:pt>
          <cx:pt idx="217">66.972068786621094</cx:pt>
          <cx:pt idx="218">65.276451110839801</cx:pt>
          <cx:pt idx="219">62.8853759765625</cx:pt>
          <cx:pt idx="220">62.641792297363303</cx:pt>
          <cx:pt idx="221">62.828357696533203</cx:pt>
          <cx:pt idx="222">62.860378265380902</cx:pt>
          <cx:pt idx="223">63.043956756591797</cx:pt>
          <cx:pt idx="224">62.600761413574197</cx:pt>
          <cx:pt idx="225">62.952205657958999</cx:pt>
          <cx:pt idx="226">62.856113433837898</cx:pt>
          <cx:pt idx="227">62.700000762939503</cx:pt>
          <cx:pt idx="228">63.060714721679702</cx:pt>
          <cx:pt idx="229">64.833335876464801</cx:pt>
          <cx:pt idx="230">65.647537231445298</cx:pt>
          <cx:pt idx="231">65.535087585449205</cx:pt>
          <cx:pt idx="232">65.158500671386705</cx:pt>
          <cx:pt idx="233">65.848312377929702</cx:pt>
          <cx:pt idx="234">65.238502502441406</cx:pt>
          <cx:pt idx="235">65.234466552734403</cx:pt>
          <cx:pt idx="236">64.709304809570298</cx:pt>
          <cx:pt idx="237">64.871429443359403</cx:pt>
          <cx:pt idx="238">65.042015075683594</cx:pt>
          <cx:pt idx="239">69.264205932617202</cx:pt>
          <cx:pt idx="240">69.019775390625</cx:pt>
          <cx:pt idx="241">69.199440002441406</cx:pt>
          <cx:pt idx="242">70.524841308593807</cx:pt>
          <cx:pt idx="243">68.639434814453097</cx:pt>
          <cx:pt idx="244">68.447593688964801</cx:pt>
          <cx:pt idx="245">69.616905212402301</cx:pt>
          <cx:pt idx="246">69.585632324218807</cx:pt>
          <cx:pt idx="247">69.308570861816406</cx:pt>
          <cx:pt idx="248">69.145774841308594</cx:pt>
          <cx:pt idx="249">69.1492919921875</cx:pt>
          <cx:pt idx="250">69.239997863769503</cx:pt>
          <cx:pt idx="251">69.025863647460895</cx:pt>
          <cx:pt idx="252">68.507553100585895</cx:pt>
          <cx:pt idx="253">68.453041076660199</cx:pt>
          <cx:pt idx="254">68.585510253906307</cx:pt>
          <cx:pt idx="255">43.579944610595703</cx:pt>
          <cx:pt idx="256">56.3594779968262</cx:pt>
          <cx:pt idx="257">56.117118835449197</cx:pt>
          <cx:pt idx="258">56.453334808349602</cx:pt>
          <cx:pt idx="259">45.877777099609403</cx:pt>
          <cx:pt idx="260">56.4100952148438</cx:pt>
          <cx:pt idx="261">46.274932861328097</cx:pt>
          <cx:pt idx="262">56.066226959228501</cx:pt>
          <cx:pt idx="263">50.4813842773438</cx:pt>
          <cx:pt idx="264">56.190788269042997</cx:pt>
          <cx:pt idx="265">57.789474487304702</cx:pt>
          <cx:pt idx="266">55.977123260497997</cx:pt>
          <cx:pt idx="267">58.124629974365199</cx:pt>
          <cx:pt idx="268">56.060401916503899</cx:pt>
          <cx:pt idx="269">56.266666412353501</cx:pt>
          <cx:pt idx="270">56.206451416015597</cx:pt>
          <cx:pt idx="271">56.274391174316399</cx:pt>
          <cx:pt idx="272">56.875</cx:pt>
          <cx:pt idx="273">55.4924926757813</cx:pt>
          <cx:pt idx="274">55.607017517089801</cx:pt>
          <cx:pt idx="275">73.638710021972699</cx:pt>
          <cx:pt idx="276">73.330032348632798</cx:pt>
          <cx:pt idx="277">73.087837219238295</cx:pt>
          <cx:pt idx="278">73.2926025390625</cx:pt>
          <cx:pt idx="279">66.729354858398395</cx:pt>
          <cx:pt idx="280">60.696262359619098</cx:pt>
          <cx:pt idx="281">66.644493103027301</cx:pt>
          <cx:pt idx="282">61.389015197753899</cx:pt>
          <cx:pt idx="283">66.838340759277301</cx:pt>
          <cx:pt idx="284">63.405174255371101</cx:pt>
          <cx:pt idx="285">66.064811706542997</cx:pt>
          <cx:pt idx="286">60.648525238037102</cx:pt>
          <cx:pt idx="287">66.352020263671903</cx:pt>
          <cx:pt idx="288">63.288745880127003</cx:pt>
          <cx:pt idx="289">66.516632080078097</cx:pt>
          <cx:pt idx="290">63.933998107910199</cx:pt>
          <cx:pt idx="291">66.697036743164105</cx:pt>
          <cx:pt idx="292">61.1207275390625</cx:pt>
          <cx:pt idx="293">66.524024963378906</cx:pt>
          <cx:pt idx="294">64.112503051757798</cx:pt>
          <cx:pt idx="295">66.977378845214801</cx:pt>
          <cx:pt idx="296">61.210525512695298</cx:pt>
          <cx:pt idx="297">66.149772644042997</cx:pt>
          <cx:pt idx="298">64.099380493164105</cx:pt>
          <cx:pt idx="299">66.922195434570298</cx:pt>
          <cx:pt idx="300">62.325634002685497</cx:pt>
          <cx:pt idx="301">66.132072448730497</cx:pt>
          <cx:pt idx="302">66.034736633300795</cx:pt>
          <cx:pt idx="303">66.521736145019503</cx:pt>
          <cx:pt idx="304">66.306953430175795</cx:pt>
          <cx:pt idx="305">66.693023681640597</cx:pt>
          <cx:pt idx="306">65.503646850585895</cx:pt>
          <cx:pt idx="307">65.588233947753906</cx:pt>
          <cx:pt idx="308">65.755447387695298</cx:pt>
          <cx:pt idx="309">65.723037719726605</cx:pt>
          <cx:pt idx="310">65.487808227539105</cx:pt>
          <cx:pt idx="311">64.890373229980497</cx:pt>
          <cx:pt idx="312">62.192661285400398</cx:pt>
          <cx:pt idx="313">61.5535697937012</cx:pt>
          <cx:pt idx="314">62.211765289306598</cx:pt>
          <cx:pt idx="315">61.848213195800803</cx:pt>
          <cx:pt idx="316">62.536231994628899</cx:pt>
          <cx:pt idx="317">62.231212615966797</cx:pt>
          <cx:pt idx="318">62.228069305419901</cx:pt>
          <cx:pt idx="319">62.305477142333999</cx:pt>
          <cx:pt idx="320">62.002914428710902</cx:pt>
          <cx:pt idx="321">62.491279602050803</cx:pt>
          <cx:pt idx="322">63.217002868652301</cx:pt>
          <cx:pt idx="323">63.659389495849602</cx:pt>
          <cx:pt idx="324">63.652873992919901</cx:pt>
          <cx:pt idx="325">63.246120452880902</cx:pt>
          <cx:pt idx="326">63.751121520996101</cx:pt>
          <cx:pt idx="327">63.518867492675803</cx:pt>
          <cx:pt idx="328">63.955947875976598</cx:pt>
          <cx:pt idx="329">63.788669586181598</cx:pt>
          <cx:pt idx="330">63.761260986328097</cx:pt>
          <cx:pt idx="331">63.690582275390597</cx:pt>
          <cx:pt idx="332">68.861839294433594</cx:pt>
          <cx:pt idx="333">68.435264587402301</cx:pt>
          <cx:pt idx="334">67.903511047363295</cx:pt>
          <cx:pt idx="335">68.900726318359403</cx:pt>
          <cx:pt idx="336">67.732604980468807</cx:pt>
          <cx:pt idx="337">68.153511047363295</cx:pt>
          <cx:pt idx="338">68.461540222167997</cx:pt>
          <cx:pt idx="339">68.328887939453097</cx:pt>
          <cx:pt idx="340">68.467117309570298</cx:pt>
          <cx:pt idx="341">68.192222595214801</cx:pt>
          <cx:pt idx="342">68.169303894042997</cx:pt>
          <cx:pt idx="343">68.457145690917997</cx:pt>
          <cx:pt idx="344">68.538116455078097</cx:pt>
          <cx:pt idx="345">68.016052246093807</cx:pt>
          <cx:pt idx="346">68.086677551269503</cx:pt>
          <cx:pt idx="347">68.086563110351605</cx:pt>
          <cx:pt idx="348">43.340122222900398</cx:pt>
          <cx:pt idx="349">55.0275688171387</cx:pt>
          <cx:pt idx="350">54.831775665283203</cx:pt>
          <cx:pt idx="351">56.474327087402301</cx:pt>
          <cx:pt idx="352">46.121456146240199</cx:pt>
          <cx:pt idx="353">55.357498168945298</cx:pt>
          <cx:pt idx="354">46.307228088378899</cx:pt>
          <cx:pt idx="355">55.211734771728501</cx:pt>
          <cx:pt idx="356">49.686069488525398</cx:pt>
          <cx:pt idx="357">55.9346733093262</cx:pt>
          <cx:pt idx="358">57.230434417724602</cx:pt>
          <cx:pt idx="359">55.340049743652301</cx:pt>
          <cx:pt idx="360">57.126125335693402</cx:pt>
          <cx:pt idx="361">55.897960662841797</cx:pt>
          <cx:pt idx="362">54.979213714599602</cx:pt>
          <cx:pt idx="363">55.660144805908203</cx:pt>
          <cx:pt idx="364">55.082160949707003</cx:pt>
          <cx:pt idx="365">56.1921195983887</cx:pt>
          <cx:pt idx="366">54.995338439941399</cx:pt>
          <cx:pt idx="367">55.133857727050803</cx:pt>
          <cx:pt idx="368">71.729873657226605</cx:pt>
          <cx:pt idx="369">72.108863830566406</cx:pt>
          <cx:pt idx="370">71.608352661132798</cx:pt>
          <cx:pt idx="371">71.628204345703097</cx:pt>
          <cx:pt idx="372">65.539741516113295</cx:pt>
          <cx:pt idx="373">59.996109008789098</cx:pt>
          <cx:pt idx="374">65.339485168457003</cx:pt>
          <cx:pt idx="375">61.245388031005902</cx:pt>
          <cx:pt idx="376">65.426719665527301</cx:pt>
          <cx:pt idx="377">62.853096008300803</cx:pt>
          <cx:pt idx="378">65.074951171875</cx:pt>
          <cx:pt idx="379">60.524951934814503</cx:pt>
          <cx:pt idx="380">64.911392211914105</cx:pt>
          <cx:pt idx="381">62.884483337402301</cx:pt>
          <cx:pt idx="382">65.162162780761705</cx:pt>
          <cx:pt idx="383">62.9948539733887</cx:pt>
          <cx:pt idx="384">64.919326782226605</cx:pt>
          <cx:pt idx="385">61.320442199707003</cx:pt>
          <cx:pt idx="386">65.221015930175795</cx:pt>
          <cx:pt idx="387">63.2611694335938</cx:pt>
          <cx:pt idx="388">65.402153015136705</cx:pt>
          <cx:pt idx="389">60.687023162841797</cx:pt>
          <cx:pt idx="390">64.487228393554702</cx:pt>
          <cx:pt idx="391">63.550254821777301</cx:pt>
          <cx:pt idx="392">65.886619567871094</cx:pt>
          <cx:pt idx="393">61.491294860839801</cx:pt>
          <cx:pt idx="394">65.374504089355497</cx:pt>
          <cx:pt idx="395">65.729080200195298</cx:pt>
          <cx:pt idx="396">65.551307678222699</cx:pt>
          <cx:pt idx="397">65.510848999023395</cx:pt>
          <cx:pt idx="398">65.996154785156307</cx:pt>
          <cx:pt idx="399">64.889549255371094</cx:pt>
          <cx:pt idx="400">65.181999206542997</cx:pt>
          <cx:pt idx="401">65.270057678222699</cx:pt>
          <cx:pt idx="402">65.291168212890597</cx:pt>
          <cx:pt idx="403">65.104866027832003</cx:pt>
          <cx:pt idx="404">64.476188659667997</cx:pt>
          <cx:pt idx="405">61.484695434570298</cx:pt>
          <cx:pt idx="406">60.866161346435497</cx:pt>
          <cx:pt idx="407">61.363636016845703</cx:pt>
          <cx:pt idx="408">61.227939605712898</cx:pt>
          <cx:pt idx="409">62</cx:pt>
          <cx:pt idx="410">61.607227325439503</cx:pt>
          <cx:pt idx="411">61.3756103515625</cx:pt>
          <cx:pt idx="412">61.6243896484375</cx:pt>
          <cx:pt idx="413">61.407768249511697</cx:pt>
          <cx:pt idx="414">61.692855834960902</cx:pt>
          <cx:pt idx="415">62.363128662109403</cx:pt>
          <cx:pt idx="416">62.894264221191399</cx:pt>
          <cx:pt idx="417">62.424015045166001</cx:pt>
          <cx:pt idx="418">62.472118377685497</cx:pt>
          <cx:pt idx="419">62.918819427490199</cx:pt>
          <cx:pt idx="420">62.722751617431598</cx:pt>
          <cx:pt idx="421">63.084403991699197</cx:pt>
          <cx:pt idx="422">62.9122505187988</cx:pt>
          <cx:pt idx="423">62.9194145202637</cx:pt>
          <cx:pt idx="424">62.641262054443402</cx:pt>
          <cx:pt idx="425">67.769088745117202</cx:pt>
          <cx:pt idx="426">67.352943420410199</cx:pt>
          <cx:pt idx="427">66.803306579589801</cx:pt>
          <cx:pt idx="428">67.747055053710895</cx:pt>
          <cx:pt idx="429">67.016242980957003</cx:pt>
          <cx:pt idx="430">67.320655822753906</cx:pt>
          <cx:pt idx="431">67.411766052246094</cx:pt>
          <cx:pt idx="432">67.652725219726605</cx:pt>
          <cx:pt idx="433">67.746810913085895</cx:pt>
          <cx:pt idx="434">67.150474548339801</cx:pt>
          <cx:pt idx="435">67.451377868652301</cx:pt>
          <cx:pt idx="436">67.700180053710895</cx:pt>
          <cx:pt idx="437">67.610076904296903</cx:pt>
          <cx:pt idx="438">66.990669250488295</cx:pt>
          <cx:pt idx="439">67.291816711425795</cx:pt>
          <cx:pt idx="440">67.495361328125</cx:pt>
          <cx:pt idx="441">42.195724487304702</cx:pt>
          <cx:pt idx="442">54.147541046142599</cx:pt>
          <cx:pt idx="443">54.237548828125</cx:pt>
          <cx:pt idx="444">54.985416412353501</cx:pt>
          <cx:pt idx="445">45.719100952148402</cx:pt>
          <cx:pt idx="446">54.420730590820298</cx:pt>
          <cx:pt idx="447">44.995006561279297</cx:pt>
          <cx:pt idx="448">54.213993072509801</cx:pt>
          <cx:pt idx="449">48.937705993652301</cx:pt>
          <cx:pt idx="450">54.952674865722699</cx:pt>
          <cx:pt idx="451">56.283950805664098</cx:pt>
          <cx:pt idx="452">54.530738830566399</cx:pt>
          <cx:pt idx="453">56.509056091308601</cx:pt>
          <cx:pt idx="454">54.7983207702637</cx:pt>
          <cx:pt idx="455">54.129032135009801</cx:pt>
          <cx:pt idx="456">54.3612251281738</cx:pt>
          <cx:pt idx="457">53.9922485351563</cx:pt>
          <cx:pt idx="458">54.820407867431598</cx:pt>
          <cx:pt idx="459">54.675521850585902</cx:pt>
          <cx:pt idx="460">54.543895721435497</cx:pt>
          <cx:pt idx="461">70.867889404296903</cx:pt>
          <cx:pt idx="462">70.460281372070298</cx:pt>
          <cx:pt idx="463">70.633193969726605</cx:pt>
          <cx:pt idx="464">69.987419128417997</cx:pt>
          <cx:pt idx="465">64.529594421386705</cx:pt>
          <cx:pt idx="466">59.807754516601598</cx:pt>
          <cx:pt idx="467">64.622116088867202</cx:pt>
          <cx:pt idx="468">61.253372192382798</cx:pt>
          <cx:pt idx="469">64.530807495117202</cx:pt>
          <cx:pt idx="470">62.444770812988303</cx:pt>
          <cx:pt idx="471">64.260482788085895</cx:pt>
          <cx:pt idx="472">60.321044921875</cx:pt>
          <cx:pt idx="473">64.202491760253906</cx:pt>
          <cx:pt idx="474">62.385417938232401</cx:pt>
          <cx:pt idx="475">64.481765747070298</cx:pt>
          <cx:pt idx="476">62.575801849365199</cx:pt>
          <cx:pt idx="477">64.419006347656307</cx:pt>
          <cx:pt idx="478">61.058822631835902</cx:pt>
          <cx:pt idx="479">64.687217712402301</cx:pt>
          <cx:pt idx="480">62.544509887695298</cx:pt>
          <cx:pt idx="481">64.632530212402301</cx:pt>
          <cx:pt idx="482">60.231975555419901</cx:pt>
          <cx:pt idx="483">64.078521728515597</cx:pt>
          <cx:pt idx="484">62.994186401367202</cx:pt>
          <cx:pt idx="485">64.898277282714801</cx:pt>
          <cx:pt idx="486">60.636962890625</cx:pt>
          <cx:pt idx="487">64.346221923828097</cx:pt>
          <cx:pt idx="488">65.006881713867202</cx:pt>
          <cx:pt idx="489">65.110000610351605</cx:pt>
          <cx:pt idx="490">65.0826416015625</cx:pt>
          <cx:pt idx="491">65.383605957031307</cx:pt>
          <cx:pt idx="492">64.288818359375</cx:pt>
          <cx:pt idx="493">64.820846557617202</cx:pt>
          <cx:pt idx="494">64.650337219238295</cx:pt>
          <cx:pt idx="495">64.416236877441406</cx:pt>
          <cx:pt idx="496">64.53759765625</cx:pt>
          <cx:pt idx="497">64.087272644042997</cx:pt>
          <cx:pt idx="498">60.968017578125</cx:pt>
          <cx:pt idx="499">60.345573425292997</cx:pt>
          <cx:pt idx="500">61.012321472167997</cx:pt>
          <cx:pt idx="501">60.7913208007813</cx:pt>
          <cx:pt idx="502">61.552417755127003</cx:pt>
          <cx:pt idx="503">61.181442260742202</cx:pt>
          <cx:pt idx="504">61.224742889404297</cx:pt>
          <cx:pt idx="505">60.997932434082003</cx:pt>
          <cx:pt idx="506">60.966873168945298</cx:pt>
          <cx:pt idx="507">61.5740356445313</cx:pt>
          <cx:pt idx="508">61.491226196289098</cx:pt>
          <cx:pt idx="509">62.056232452392599</cx:pt>
          <cx:pt idx="510">61.653968811035199</cx:pt>
          <cx:pt idx="511">61.627979278564503</cx:pt>
          <cx:pt idx="512">62.381763458252003</cx:pt>
          <cx:pt idx="513">62.323150634765597</cx:pt>
          <cx:pt idx="514">62.4192085266113</cx:pt>
          <cx:pt idx="515">62.194190979003899</cx:pt>
          <cx:pt idx="516">62.341388702392599</cx:pt>
          <cx:pt idx="517">61.929012298583999</cx:pt>
          <cx:pt idx="518">67.449844360351605</cx:pt>
          <cx:pt idx="519">66.812103271484403</cx:pt>
          <cx:pt idx="520">66.644302368164105</cx:pt>
          <cx:pt idx="521">67.444808959960895</cx:pt>
          <cx:pt idx="522">66.615737915039105</cx:pt>
          <cx:pt idx="523">66.829528808593807</cx:pt>
          <cx:pt idx="524">66.534957885742202</cx:pt>
          <cx:pt idx="525">67.236091613769503</cx:pt>
          <cx:pt idx="526">67.355796813964801</cx:pt>
          <cx:pt idx="527">66.460060119628906</cx:pt>
          <cx:pt idx="528">66.9183349609375</cx:pt>
          <cx:pt idx="529">67.366615295410199</cx:pt>
          <cx:pt idx="530">66.894737243652301</cx:pt>
          <cx:pt idx="531">66.602523803710895</cx:pt>
          <cx:pt idx="532">66.774887084960895</cx:pt>
          <cx:pt idx="533">66.708137512207003</cx:pt>
          <cx:pt idx="534">41.868057250976598</cx:pt>
          <cx:pt idx="535">53.521125793457003</cx:pt>
          <cx:pt idx="536">53.3155326843262</cx:pt>
          <cx:pt idx="537">54.359512329101598</cx:pt>
          <cx:pt idx="538">45.5381469726563</cx:pt>
          <cx:pt idx="539">54.066551208496101</cx:pt>
          <cx:pt idx="540">44.845832824707003</cx:pt>
          <cx:pt idx="541">53.695957183837898</cx:pt>
          <cx:pt idx="542">48.325000762939503</cx:pt>
          <cx:pt idx="543">54.255283355712898</cx:pt>
          <cx:pt idx="544">56.364307403564503</cx:pt>
          <cx:pt idx="545">53.7825317382813</cx:pt>
          <cx:pt idx="546">56.6627388000488</cx:pt>
          <cx:pt idx="547">53.773380279541001</cx:pt>
          <cx:pt idx="548">53.8391723632813</cx:pt>
          <cx:pt idx="549">54.013839721679702</cx:pt>
          <cx:pt idx="550">53.535484313964801</cx:pt>
          <cx:pt idx="551">54.468048095703097</cx:pt>
          <cx:pt idx="552">53.746006011962898</cx:pt>
          <cx:pt idx="553">53.853790283203097</cx:pt>
          <cx:pt idx="554">69.683303833007798</cx:pt>
          <cx:pt idx="555">69.454544067382798</cx:pt>
          <cx:pt idx="556">69.591621398925795</cx:pt>
          <cx:pt idx="557">69.043167114257798</cx:pt>
          <cx:pt idx="558">64.115997314453097</cx:pt>
          <cx:pt idx="559">59.7079887390137</cx:pt>
          <cx:pt idx="560">63.674480438232401</cx:pt>
          <cx:pt idx="561">61.319480895996101</cx:pt>
          <cx:pt idx="562">63.972713470458999</cx:pt>
          <cx:pt idx="563">61.876289367675803</cx:pt>
          <cx:pt idx="564">63.791667938232401</cx:pt>
          <cx:pt idx="565">60.283641815185497</cx:pt>
          <cx:pt idx="566">63.548557281494098</cx:pt>
          <cx:pt idx="567">61.967700958252003</cx:pt>
          <cx:pt idx="568">63.627784729003899</cx:pt>
          <cx:pt idx="569">62.112258911132798</cx:pt>
          <cx:pt idx="570">63.603649139404297</cx:pt>
          <cx:pt idx="571">60.747627258300803</cx:pt>
          <cx:pt idx="572">63.7615966796875</cx:pt>
          <cx:pt idx="573">61.9868774414063</cx:pt>
          <cx:pt idx="574">64.128501892089801</cx:pt>
          <cx:pt idx="575">60.335113525390597</cx:pt>
          <cx:pt idx="576">63.9021606445313</cx:pt>
          <cx:pt idx="577">62.038009643554702</cx:pt>
          <cx:pt idx="578">64.163490295410199</cx:pt>
          <cx:pt idx="579">60.563037872314503</cx:pt>
          <cx:pt idx="580">63.875</cx:pt>
          <cx:pt idx="581">64.334808349609403</cx:pt>
          <cx:pt idx="582">64.351036071777301</cx:pt>
          <cx:pt idx="583">64.235809326171903</cx:pt>
          <cx:pt idx="584">64.392494201660199</cx:pt>
          <cx:pt idx="585">63.864036560058601</cx:pt>
          <cx:pt idx="586">64.2178955078125</cx:pt>
          <cx:pt idx="587">64.019058227539105</cx:pt>
          <cx:pt idx="588">63.969432830810497</cx:pt>
          <cx:pt idx="589">64.097358703613295</cx:pt>
          <cx:pt idx="590">63.750797271728501</cx:pt>
          <cx:pt idx="591">60.8964233398438</cx:pt>
          <cx:pt idx="592">60.321495056152301</cx:pt>
          <cx:pt idx="593">60.6032905578613</cx:pt>
          <cx:pt idx="594">60.490707397460902</cx:pt>
          <cx:pt idx="595">61.122966766357401</cx:pt>
          <cx:pt idx="596">60.723880767822301</cx:pt>
          <cx:pt idx="597">60.863807678222699</cx:pt>
          <cx:pt idx="598">60.471481323242202</cx:pt>
          <cx:pt idx="599">60.342006683349602</cx:pt>
          <cx:pt idx="600">60.928043365478501</cx:pt>
          <cx:pt idx="601">61.5020561218262</cx:pt>
          <cx:pt idx="602">61.531627655029297</cx:pt>
          <cx:pt idx="603">61.005619049072301</cx:pt>
          <cx:pt idx="604">61.247932434082003</cx:pt>
          <cx:pt idx="605">61.672107696533203</cx:pt>
          <cx:pt idx="606">61.671409606933601</cx:pt>
          <cx:pt idx="607">61.631015777587898</cx:pt>
          <cx:pt idx="608">61.705646514892599</cx:pt>
          <cx:pt idx="609">61.697704315185497</cx:pt>
          <cx:pt idx="610">61.6187934875488</cx:pt>
          <cx:pt idx="611">66.761131286621094</cx:pt>
          <cx:pt idx="612">66.418952941894503</cx:pt>
          <cx:pt idx="613">66.282989501953097</cx:pt>
          <cx:pt idx="614">66.502876281738295</cx:pt>
          <cx:pt idx="615">66.203552246093807</cx:pt>
          <cx:pt idx="616">66.431266784667997</cx:pt>
          <cx:pt idx="617">66.049507141113295</cx:pt>
          <cx:pt idx="618">66.321990966796903</cx:pt>
          <cx:pt idx="619">66.925674438476605</cx:pt>
          <cx:pt idx="620">65.856163024902301</cx:pt>
          <cx:pt idx="621">66.445945739746094</cx:pt>
          <cx:pt idx="622">66.377624511718807</cx:pt>
          <cx:pt idx="623">66.498588562011705</cx:pt>
          <cx:pt idx="624">65.693572998046903</cx:pt>
          <cx:pt idx="625">66.116439819335895</cx:pt>
          <cx:pt idx="626">66.287918090820298</cx:pt>
          <cx:pt idx="627">41.022891998291001</cx:pt>
          <cx:pt idx="628">53.736686706542997</cx:pt>
          <cx:pt idx="629">53.249298095703097</cx:pt>
          <cx:pt idx="630">54.059360504150398</cx:pt>
          <cx:pt idx="631">44.944248199462898</cx:pt>
          <cx:pt idx="632">53.662612915039098</cx:pt>
          <cx:pt idx="633">44.030525207519503</cx:pt>
          <cx:pt idx="634">53.486942291259801</cx:pt>
          <cx:pt idx="635">47.683952331542997</cx:pt>
          <cx:pt idx="636">53.880001068115199</cx:pt>
          <cx:pt idx="637">56.163238525390597</cx:pt>
          <cx:pt idx="638">53.8657417297363</cx:pt>
          <cx:pt idx="639">56.658443450927699</cx:pt>
          <cx:pt idx="640">53.6795654296875</cx:pt>
          <cx:pt idx="641">53.678668975830099</cx:pt>
          <cx:pt idx="642">53.689865112304702</cx:pt>
          <cx:pt idx="643">53.4022026062012</cx:pt>
          <cx:pt idx="644">53.775230407714801</cx:pt>
          <cx:pt idx="645">53.478874206542997</cx:pt>
          <cx:pt idx="646">53.547882080078097</cx:pt>
          <cx:pt idx="647">68.519577026367202</cx:pt>
          <cx:pt idx="648">68.471961975097699</cx:pt>
          <cx:pt idx="649">68.365180969238295</cx:pt>
          <cx:pt idx="650">68.307456970214801</cx:pt>
          <cx:pt idx="651">63.784130096435497</cx:pt>
          <cx:pt idx="652">59.858879089355497</cx:pt>
          <cx:pt idx="653">63.063365936279297</cx:pt>
          <cx:pt idx="654">61.271125793457003</cx:pt>
          <cx:pt idx="655">63.7581787109375</cx:pt>
          <cx:pt idx="656">61.569461822509801</cx:pt>
          <cx:pt idx="657">63.280460357666001</cx:pt>
          <cx:pt idx="658">60.248508453369098</cx:pt>
          <cx:pt idx="659">63.445205688476598</cx:pt>
          <cx:pt idx="660">61.2868843078613</cx:pt>
          <cx:pt idx="661">63.387802124023402</cx:pt>
          <cx:pt idx="662">61.562721252441399</cx:pt>
          <cx:pt idx="663">63.321956634521499</cx:pt>
          <cx:pt idx="664">60.759803771972699</cx:pt>
          <cx:pt idx="665">62.989761352539098</cx:pt>
          <cx:pt idx="666">61.536903381347699</cx:pt>
          <cx:pt idx="667">63.567264556884801</cx:pt>
          <cx:pt idx="668">60.266342163085902</cx:pt>
          <cx:pt idx="669">63.331821441650398</cx:pt>
          <cx:pt idx="670">61.560047149658203</cx:pt>
          <cx:pt idx="671">63.482551574707003</cx:pt>
          <cx:pt idx="672">60.128368377685497</cx:pt>
          <cx:pt idx="673">63.598964691162102</cx:pt>
          <cx:pt idx="674">63.747737884521499</cx:pt>
          <cx:pt idx="675">63.785442352294901</cx:pt>
          <cx:pt idx="676">63.810844421386697</cx:pt>
          <cx:pt idx="677">64.040252685546903</cx:pt>
          <cx:pt idx="678">63.584072113037102</cx:pt>
          <cx:pt idx="679">63.944019317627003</cx:pt>
          <cx:pt idx="680">63.789539337158203</cx:pt>
          <cx:pt idx="681">63.779186248779297</cx:pt>
          <cx:pt idx="682">63.839752197265597</cx:pt>
          <cx:pt idx="683">63.387004852294901</cx:pt>
          <cx:pt idx="684">60.300674438476598</cx:pt>
          <cx:pt idx="685">59.874580383300803</cx:pt>
          <cx:pt idx="686">60.301506042480497</cx:pt>
          <cx:pt idx="687">60.064571380615199</cx:pt>
          <cx:pt idx="688">60.706558227539098</cx:pt>
          <cx:pt idx="689">60.140232086181598</cx:pt>
          <cx:pt idx="690">60.463088989257798</cx:pt>
          <cx:pt idx="691">60.130653381347699</cx:pt>
          <cx:pt idx="692">59.652099609375</cx:pt>
          <cx:pt idx="693">60.475791931152301</cx:pt>
          <cx:pt idx="694">61.010990142822301</cx:pt>
          <cx:pt idx="695">61.152381896972699</cx:pt>
          <cx:pt idx="696">60.574417114257798</cx:pt>
          <cx:pt idx="697">60.873508453369098</cx:pt>
          <cx:pt idx="698">61.120731353759801</cx:pt>
          <cx:pt idx="699">61.177806854247997</cx:pt>
          <cx:pt idx="700">60.924732208252003</cx:pt>
          <cx:pt idx="701">61.067962646484403</cx:pt>
          <cx:pt idx="702">61.038646697997997</cx:pt>
          <cx:pt idx="703">61.130069732666001</cx:pt>
          <cx:pt idx="704">66.203575134277301</cx:pt>
          <cx:pt idx="705">65.895446777343807</cx:pt>
          <cx:pt idx="706">66.035255432128906</cx:pt>
          <cx:pt idx="707">66.2236328125</cx:pt>
          <cx:pt idx="708">65.601455688476605</cx:pt>
          <cx:pt idx="709">65.942283630371094</cx:pt>
          <cx:pt idx="710">66.043479919433594</cx:pt>
          <cx:pt idx="711">65.8648681640625</cx:pt>
          <cx:pt idx="712">66.329750061035199</cx:pt>
          <cx:pt idx="713">65.323204040527301</cx:pt>
          <cx:pt idx="714">65.997619628906307</cx:pt>
          <cx:pt idx="715">65.873016357421903</cx:pt>
          <cx:pt idx="716">65.826194763183594</cx:pt>
          <cx:pt idx="717">65.326141357421903</cx:pt>
          <cx:pt idx="718">65.790496826171903</cx:pt>
          <cx:pt idx="719">65.945480346679702</cx:pt>
          <cx:pt idx="720">41.025947570800803</cx:pt>
          <cx:pt idx="721">53.376022338867202</cx:pt>
          <cx:pt idx="722">53.116916656494098</cx:pt>
          <cx:pt idx="723">53.635116577148402</cx:pt>
          <cx:pt idx="724">44.039913177490199</cx:pt>
          <cx:pt idx="725">53.384929656982401</cx:pt>
          <cx:pt idx="726">43.990249633789098</cx:pt>
          <cx:pt idx="727">53.358310699462898</cx:pt>
          <cx:pt idx="728">47.200443267822301</cx:pt>
          <cx:pt idx="729">53.372222900390597</cx:pt>
          <cx:pt idx="730">56.086009979247997</cx:pt>
          <cx:pt idx="731">53.491664886474602</cx:pt>
          <cx:pt idx="732">56.2682914733887</cx:pt>
          <cx:pt idx="733">53.470752716064503</cx:pt>
          <cx:pt idx="734">53.511054992675803</cx:pt>
          <cx:pt idx="735">53.459865570068402</cx:pt>
          <cx:pt idx="736">53.3108940124512</cx:pt>
          <cx:pt idx="737">53.536685943603501</cx:pt>
          <cx:pt idx="738">53.194164276122997</cx:pt>
          <cx:pt idx="739">53.201992034912102</cx:pt>
          <cx:pt idx="740">68.231369018554702</cx:pt>
          <cx:pt idx="741">68.100532531738295</cx:pt>
          <cx:pt idx="742">67.979972839355497</cx:pt>
          <cx:pt idx="743">67.732978820800795</cx:pt>
          <cx:pt idx="744">63.258296966552699</cx:pt>
          <cx:pt idx="745">59.817882537841797</cx:pt>
          <cx:pt idx="746">62.695247650146499</cx:pt>
          <cx:pt idx="747">61.091793060302699</cx:pt>
          <cx:pt idx="748">63.152149200439503</cx:pt>
          <cx:pt idx="749">61.354972839355497</cx:pt>
          <cx:pt idx="750">62.982547760009801</cx:pt>
          <cx:pt idx="751">60.024917602539098</cx:pt>
          <cx:pt idx="752">62.544605255127003</cx:pt>
          <cx:pt idx="753">61.1203804016113</cx:pt>
          <cx:pt idx="754">62.813526153564503</cx:pt>
          <cx:pt idx="755">61.172378540039098</cx:pt>
          <cx:pt idx="756">63.073074340820298</cx:pt>
          <cx:pt idx="757">60.772926330566399</cx:pt>
          <cx:pt idx="758">62.680042266845703</cx:pt>
          <cx:pt idx="759">61.0940551757813</cx:pt>
          <cx:pt idx="760">62.828948974609403</cx:pt>
          <cx:pt idx="761">60.259017944335902</cx:pt>
          <cx:pt idx="762">62.8590278625488</cx:pt>
          <cx:pt idx="763">61.080459594726598</cx:pt>
          <cx:pt idx="764">63.5562553405762</cx:pt>
          <cx:pt idx="765">59.938941955566399</cx:pt>
          <cx:pt idx="766">63.457626342773402</cx:pt>
          <cx:pt idx="767">63.6025199890137</cx:pt>
          <cx:pt idx="768">63.392158508300803</cx:pt>
          <cx:pt idx="769">63.527252197265597</cx:pt>
          <cx:pt idx="770">63.660396575927699</cx:pt>
          <cx:pt idx="771">63.597301483154297</cx:pt>
          <cx:pt idx="772">63.880897521972699</cx:pt>
          <cx:pt idx="773">63.877113342285199</cx:pt>
          <cx:pt idx="774">63.629341125488303</cx:pt>
          <cx:pt idx="775">63.4398193359375</cx:pt>
          <cx:pt idx="776">63.086074829101598</cx:pt>
          <cx:pt idx="777">59.977134704589801</cx:pt>
          <cx:pt idx="778">59.635959625244098</cx:pt>
          <cx:pt idx="779">60.132728576660199</cx:pt>
          <cx:pt idx="780">59.801197052002003</cx:pt>
          <cx:pt idx="781">60.548244476318402</cx:pt>
          <cx:pt idx="782">59.9285697937012</cx:pt>
          <cx:pt idx="783">60.295902252197301</cx:pt>
          <cx:pt idx="784">60.030441284179702</cx:pt>
          <cx:pt idx="785">59.607517242431598</cx:pt>
          <cx:pt idx="786">60.246246337890597</cx:pt>
          <cx:pt idx="787">60.788501739502003</cx:pt>
          <cx:pt idx="788">60.657577514648402</cx:pt>
          <cx:pt idx="789">60.178413391113303</cx:pt>
          <cx:pt idx="790">60.633049011230497</cx:pt>
          <cx:pt idx="791">60.962718963622997</cx:pt>
          <cx:pt idx="792">60.667037963867202</cx:pt>
          <cx:pt idx="793">60.532325744628899</cx:pt>
          <cx:pt idx="794">60.488475799560497</cx:pt>
          <cx:pt idx="795">60.769901275634801</cx:pt>
          <cx:pt idx="796">60.788501739502003</cx:pt>
          <cx:pt idx="797">66.049842834472699</cx:pt>
          <cx:pt idx="798">65.546737670898395</cx:pt>
          <cx:pt idx="799">65.695144653320298</cx:pt>
          <cx:pt idx="800">65.432029724121094</cx:pt>
          <cx:pt idx="801">65.468780517578097</cx:pt>
          <cx:pt idx="802">65.374862670898395</cx:pt>
          <cx:pt idx="803">65.879219055175795</cx:pt>
          <cx:pt idx="804">65.520172119140597</cx:pt>
          <cx:pt idx="805">65.911354064941406</cx:pt>
          <cx:pt idx="806">65.244056701660199</cx:pt>
          <cx:pt idx="807">65.627098083496094</cx:pt>
          <cx:pt idx="808">65.707695007324205</cx:pt>
          <cx:pt idx="809">65.621330261230497</cx:pt>
          <cx:pt idx="810">64.901390075683594</cx:pt>
          <cx:pt idx="811">65.704689025878906</cx:pt>
          <cx:pt idx="812">65.535354614257798</cx:pt>
          <cx:pt idx="813">39.888450622558601</cx:pt>
          <cx:pt idx="814">53.437191009521499</cx:pt>
          <cx:pt idx="815">52.740570068359403</cx:pt>
          <cx:pt idx="816">53.507499694824197</cx:pt>
          <cx:pt idx="817">42.9990043640137</cx:pt>
          <cx:pt idx="818">53.221668243408203</cx:pt>
          <cx:pt idx="819">42.775470733642599</cx:pt>
          <cx:pt idx="820">53.330001831054702</cx:pt>
          <cx:pt idx="821">46.3839111328125</cx:pt>
          <cx:pt idx="822">53.371536254882798</cx:pt>
          <cx:pt idx="823">55.791061401367202</cx:pt>
          <cx:pt idx="824">53.193710327148402</cx:pt>
          <cx:pt idx="825">55.847133636474602</cx:pt>
          <cx:pt idx="826">53.052768707275398</cx:pt>
          <cx:pt idx="827">53.231544494628899</cx:pt>
          <cx:pt idx="828">53.188045501708999</cx:pt>
          <cx:pt idx="829">53.070953369140597</cx:pt>
          <cx:pt idx="830">53.054363250732401</cx:pt>
          <cx:pt idx="831">52.949600219726598</cx:pt>
          <cx:pt idx="832">52.918392181396499</cx:pt>
          <cx:pt idx="833">67.212333679199205</cx:pt>
          <cx:pt idx="834">67.474494934082003</cx:pt>
          <cx:pt idx="835">67.459327697753906</cx:pt>
          <cx:pt idx="836">67.011917114257798</cx:pt>
        </cx:lvl>
      </cx:numDim>
    </cx:data>
  </cx:chartData>
  <cx:chart>
    <cx:title pos="t" align="ctr" overlay="0">
      <cx:tx>
        <cx:rich>
          <a:bodyPr spcFirstLastPara="1" vertOverflow="ellipsis" wrap="square" lIns="0" tIns="0" rIns="0" bIns="0" anchor="ctr" anchorCtr="1"/>
          <a:lstStyle/>
          <a:p>
            <a:pPr algn="ctr">
              <a:defRPr/>
            </a:pPr>
            <a:r>
              <a:rPr lang="cs-CZ"/>
              <a:t>Závislost průměrné vzdálenosti srovnaných deskriptorů na počtu detekovaných bodů zájmu </a:t>
            </a:r>
            <a:r>
              <a:rPr lang="en-US"/>
              <a:t>[</a:t>
            </a:r>
            <a:r>
              <a:rPr lang="cs-CZ"/>
              <a:t>nFeatures</a:t>
            </a:r>
            <a:r>
              <a:rPr lang="en-US"/>
              <a:t>]</a:t>
            </a:r>
          </a:p>
        </cx:rich>
      </cx:tx>
    </cx:title>
    <cx:plotArea>
      <cx:plotAreaRegion>
        <cx:series layoutId="boxWhisker" uniqueId="{AFEA7EFA-A8A1-4EB8-8B2E-BF2C1508BEB3}">
          <cx:tx>
            <cx:txData>
              <cx:f>'Distance Match'!$C$2</cx:f>
              <cx:v>Testovací množina se shodnými obrazovkami</cx:v>
            </cx:txData>
          </cx:tx>
          <cx:dataId val="0"/>
          <cx:layoutPr>
            <cx:visibility meanLine="0" meanMarker="1" nonoutliers="0" outliers="1"/>
            <cx:statistics quartileMethod="exclusive"/>
          </cx:layoutPr>
        </cx:series>
        <cx:series layoutId="boxWhisker" uniqueId="{D6295EFA-89E0-4D21-B5B6-3B0336CA17B5}">
          <cx:tx>
            <cx:txData>
              <cx:f>'Distance Match'!$D$2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'Distance Match'!$C$4:$C$840</cx:f>
        <cx:lvl ptCount="837" formatCode="General">
          <cx:pt idx="0">113.39543914794901</cx:pt>
          <cx:pt idx="1">100.899627685547</cx:pt>
          <cx:pt idx="2">113.72348785400401</cx:pt>
          <cx:pt idx="3">81.5</cx:pt>
          <cx:pt idx="4">116.06614685058599</cx:pt>
          <cx:pt idx="5">50.144001007080099</cx:pt>
          <cx:pt idx="6">114.89272308349599</cx:pt>
          <cx:pt idx="7">64.224136352539105</cx:pt>
          <cx:pt idx="8">116.295623779297</cx:pt>
          <cx:pt idx="9">79.044982910156307</cx:pt>
          <cx:pt idx="10">115.88104248046901</cx:pt>
          <cx:pt idx="11">82.169677734375</cx:pt>
          <cx:pt idx="12">116.791664123535</cx:pt>
          <cx:pt idx="13">81.136360168457003</cx:pt>
          <cx:pt idx="14">115.50570678710901</cx:pt>
          <cx:pt idx="15">99.384056091308594</cx:pt>
          <cx:pt idx="16">113.16854095459</cx:pt>
          <cx:pt idx="17">100.08107757568401</cx:pt>
          <cx:pt idx="18">114.974166870117</cx:pt>
          <cx:pt idx="93">130.56118774414099</cx:pt>
          <cx:pt idx="94">113.82462310791</cx:pt>
          <cx:pt idx="95">130.11489868164099</cx:pt>
          <cx:pt idx="96">91.380569458007798</cx:pt>
          <cx:pt idx="97">131.77682495117199</cx:pt>
          <cx:pt idx="98">56.343395233154297</cx:pt>
          <cx:pt idx="99">132.72314453125</cx:pt>
          <cx:pt idx="100">70.617286682128906</cx:pt>
          <cx:pt idx="101">131.98814392089801</cx:pt>
          <cx:pt idx="102">87.517242431640597</cx:pt>
          <cx:pt idx="103">131.82212829589801</cx:pt>
          <cx:pt idx="104">92.838706970214801</cx:pt>
          <cx:pt idx="105">131.35169982910199</cx:pt>
          <cx:pt idx="106">89.681976318359403</cx:pt>
          <cx:pt idx="107">130.11587524414099</cx:pt>
          <cx:pt idx="108">109.99632263183599</cx:pt>
          <cx:pt idx="109">131.69958496093801</cx:pt>
          <cx:pt idx="110">112.921348571777</cx:pt>
          <cx:pt idx="111">131.35917663574199</cx:pt>
          <cx:pt idx="186">129.13716125488301</cx:pt>
          <cx:pt idx="187">107.080360412598</cx:pt>
          <cx:pt idx="188">131.24153137207</cx:pt>
          <cx:pt idx="189">84.882926940917997</cx:pt>
          <cx:pt idx="190">130.56666564941401</cx:pt>
          <cx:pt idx="191">52.066944122314503</cx:pt>
          <cx:pt idx="192">128.66964721679699</cx:pt>
          <cx:pt idx="193">62.5761909484863</cx:pt>
          <cx:pt idx="194">131.25315856933599</cx:pt>
          <cx:pt idx="195">86.943321228027301</cx:pt>
          <cx:pt idx="196">129.77682495117199</cx:pt>
          <cx:pt idx="197">89.175300598144503</cx:pt>
          <cx:pt idx="198">129.06756591796901</cx:pt>
          <cx:pt idx="199">88.190475463867202</cx:pt>
          <cx:pt idx="200">127.98654937744099</cx:pt>
          <cx:pt idx="201">105.957443237305</cx:pt>
          <cx:pt idx="202">128.66523742675801</cx:pt>
          <cx:pt idx="203">108.33772277832</cx:pt>
          <cx:pt idx="204">130.87287902832</cx:pt>
          <cx:pt idx="279">130.17977905273401</cx:pt>
          <cx:pt idx="280">111.36598205566401</cx:pt>
          <cx:pt idx="281">132.18681335449199</cx:pt>
          <cx:pt idx="282">92.240509033203097</cx:pt>
          <cx:pt idx="283">134.98214721679699</cx:pt>
          <cx:pt idx="284">48.4175834655762</cx:pt>
          <cx:pt idx="285">133.45355224609401</cx:pt>
          <cx:pt idx="286">63.031055450439503</cx:pt>
          <cx:pt idx="287">133.44692993164099</cx:pt>
          <cx:pt idx="288">96.368690490722699</cx:pt>
          <cx:pt idx="289">129.93333435058599</cx:pt>
          <cx:pt idx="290">96.463539123535199</cx:pt>
          <cx:pt idx="291">133.31639099121099</cx:pt>
          <cx:pt idx="292">92.702560424804702</cx:pt>
          <cx:pt idx="293">132.24293518066401</cx:pt>
          <cx:pt idx="294">112.00505065918</cx:pt>
          <cx:pt idx="295">128.27471923828099</cx:pt>
          <cx:pt idx="296">109.645500183105</cx:pt>
          <cx:pt idx="297">132.20994567871099</cx:pt>
          <cx:pt idx="372">131.17481994628901</cx:pt>
          <cx:pt idx="373">111.213333129883</cx:pt>
          <cx:pt idx="374">130.97315979003901</cx:pt>
          <cx:pt idx="375">94.755905151367202</cx:pt>
          <cx:pt idx="376">139.58647155761699</cx:pt>
          <cx:pt idx="377">45.7602729797363</cx:pt>
          <cx:pt idx="378">133.52980041503901</cx:pt>
          <cx:pt idx="379">55.362964630127003</cx:pt>
          <cx:pt idx="380">133.32653808593801</cx:pt>
          <cx:pt idx="381">100.40251922607401</cx:pt>
          <cx:pt idx="382">132.38513183593801</cx:pt>
          <cx:pt idx="383">100.35333251953099</cx:pt>
          <cx:pt idx="384">131.06428527832</cx:pt>
          <cx:pt idx="385">96.801322937011705</cx:pt>
          <cx:pt idx="386">132.48321533203099</cx:pt>
          <cx:pt idx="387">111.66887664794901</cx:pt>
          <cx:pt idx="388">128.44827270507801</cx:pt>
          <cx:pt idx="389">111.520835876465</cx:pt>
          <cx:pt idx="390">130.13571166992199</cx:pt>
          <cx:pt idx="465">134.45925903320301</cx:pt>
          <cx:pt idx="466">118.770370483398</cx:pt>
          <cx:pt idx="467">131.11277770996099</cx:pt>
          <cx:pt idx="468">100.231483459473</cx:pt>
          <cx:pt idx="469">138.74774169921901</cx:pt>
          <cx:pt idx="470">44.25</cx:pt>
          <cx:pt idx="471">131.64285278320301</cx:pt>
          <cx:pt idx="472">57.863246917724602</cx:pt>
          <cx:pt idx="473">134.35293579101599</cx:pt>
          <cx:pt idx="474">106.59259033203099</cx:pt>
          <cx:pt idx="475">132.57664489746099</cx:pt>
          <cx:pt idx="476">101.60800170898401</cx:pt>
          <cx:pt idx="477">133.10852050781301</cx:pt>
          <cx:pt idx="478">99.646156311035199</cx:pt>
          <cx:pt idx="479">133.203125</cx:pt>
          <cx:pt idx="480">120.548873901367</cx:pt>
          <cx:pt idx="481">129.32557678222699</cx:pt>
          <cx:pt idx="482">116.99160003662099</cx:pt>
          <cx:pt idx="483">134.63768005371099</cx:pt>
          <cx:pt idx="558">139.78640747070301</cx:pt>
          <cx:pt idx="559">122.739128112793</cx:pt>
          <cx:pt idx="560">136.25688171386699</cx:pt>
          <cx:pt idx="561">112.68830871582</cx:pt>
          <cx:pt idx="562">146.83529663085901</cx:pt>
          <cx:pt idx="563">44.135135650634801</cx:pt>
          <cx:pt idx="564">135.72116088867199</cx:pt>
          <cx:pt idx="565">56.653465270996101</cx:pt>
          <cx:pt idx="566">135.87962341308599</cx:pt>
          <cx:pt idx="567">121.920791625977</cx:pt>
          <cx:pt idx="568">137.96153259277301</cx:pt>
          <cx:pt idx="569">114.72340393066401</cx:pt>
          <cx:pt idx="570">138.38999938964801</cx:pt>
          <cx:pt idx="571">113.947914123535</cx:pt>
          <cx:pt idx="572">141.87619018554699</cx:pt>
          <cx:pt idx="573">126.323532104492</cx:pt>
          <cx:pt idx="574">137.57798767089801</cx:pt>
          <cx:pt idx="575">128.86457824707</cx:pt>
          <cx:pt idx="576">137.70103454589801</cx:pt>
          <cx:pt idx="651">132.17500305175801</cx:pt>
          <cx:pt idx="652">128.45976257324199</cx:pt>
          <cx:pt idx="653">138.47674560546901</cx:pt>
          <cx:pt idx="654">106.84375</cx:pt>
          <cx:pt idx="655">148.42500305175801</cx:pt>
          <cx:pt idx="656">40.504856109619098</cx:pt>
          <cx:pt idx="657">132.73077392578099</cx:pt>
          <cx:pt idx="658">51.284210205078097</cx:pt>
          <cx:pt idx="659">133.07229614257801</cx:pt>
          <cx:pt idx="660">130.85868835449199</cx:pt>
          <cx:pt idx="661">131.47058105468801</cx:pt>
          <cx:pt idx="662">118.635292053223</cx:pt>
          <cx:pt idx="663">136.13095092773401</cx:pt>
          <cx:pt idx="664">117.16470336914099</cx:pt>
          <cx:pt idx="665">138.60000610351599</cx:pt>
          <cx:pt idx="666">124.82022094726599</cx:pt>
          <cx:pt idx="667">136.31867980957</cx:pt>
          <cx:pt idx="668">127.037971496582</cx:pt>
          <cx:pt idx="669">135.02380371093801</cx:pt>
          <cx:pt idx="744">139.25</cx:pt>
          <cx:pt idx="745">130.38272094726599</cx:pt>
          <cx:pt idx="746">133.82353210449199</cx:pt>
          <cx:pt idx="747">107.17910766601599</cx:pt>
          <cx:pt idx="748">140.460525512695</cx:pt>
          <cx:pt idx="749">39.848484039306598</cx:pt>
          <cx:pt idx="750">135.08433532714801</cx:pt>
          <cx:pt idx="751">50.0106391906738</cx:pt>
          <cx:pt idx="752">137.26437377929699</cx:pt>
          <cx:pt idx="753">128.77777099609401</cx:pt>
          <cx:pt idx="754">135.39080810546901</cx:pt>
          <cx:pt idx="755">117.55844116210901</cx:pt>
          <cx:pt idx="756">138.02597045898401</cx:pt>
          <cx:pt idx="757">122.27059173584</cx:pt>
          <cx:pt idx="758">135.54666137695301</cx:pt>
          <cx:pt idx="759">127.9375</cx:pt>
          <cx:pt idx="760">132.43820190429699</cx:pt>
          <cx:pt idx="761">128</cx:pt>
          <cx:pt idx="762">140.17857360839801</cx:pt>
        </cx:lvl>
      </cx:numDim>
    </cx:data>
    <cx:data id="1">
      <cx:strDim type="cat">
        <cx:f>'Distance Match'!$B$4:$B$840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'Distance Match'!$D$4:$D$840</cx:f>
        <cx:lvl ptCount="837" formatCode="General">
          <cx:pt idx="0">120.17293548584</cx:pt>
          <cx:pt idx="1">124.247421264648</cx:pt>
          <cx:pt idx="2">120.56015014648401</cx:pt>
          <cx:pt idx="3">124.13100433349599</cx:pt>
          <cx:pt idx="4">119.597785949707</cx:pt>
          <cx:pt idx="5">122.654899597168</cx:pt>
          <cx:pt idx="6">120.23272705078099</cx:pt>
          <cx:pt idx="7">125.226127624512</cx:pt>
          <cx:pt idx="8">120.03237152099599</cx:pt>
          <cx:pt idx="9">122.826774597168</cx:pt>
          <cx:pt idx="10">119.73332977294901</cx:pt>
          <cx:pt idx="11">120.414344787598</cx:pt>
          <cx:pt idx="12">121.47826385498</cx:pt>
          <cx:pt idx="13">125.215858459473</cx:pt>
          <cx:pt idx="14">119.72161102294901</cx:pt>
          <cx:pt idx="15">122.580772399902</cx:pt>
          <cx:pt idx="16">120.44117736816401</cx:pt>
          <cx:pt idx="17">122.453125</cx:pt>
          <cx:pt idx="18">117.09963226318401</cx:pt>
          <cx:pt idx="19">121.40081024169901</cx:pt>
          <cx:pt idx="20">118.047241210938</cx:pt>
          <cx:pt idx="21">116.63436126709</cx:pt>
          <cx:pt idx="22">123.557693481445</cx:pt>
          <cx:pt idx="23">119.824745178223</cx:pt>
          <cx:pt idx="24">122.72727203369099</cx:pt>
          <cx:pt idx="25">123.27830505371099</cx:pt>
          <cx:pt idx="26">121.702560424805</cx:pt>
          <cx:pt idx="27">123.148147583008</cx:pt>
          <cx:pt idx="28">121.924240112305</cx:pt>
          <cx:pt idx="29">122.843315124512</cx:pt>
          <cx:pt idx="30">122.329788208008</cx:pt>
          <cx:pt idx="31">122.089469909668</cx:pt>
          <cx:pt idx="32">118.307693481445</cx:pt>
          <cx:pt idx="33">116.38947296142599</cx:pt>
          <cx:pt idx="34">116.665046691895</cx:pt>
          <cx:pt idx="35">115.546340942383</cx:pt>
          <cx:pt idx="36">116.517768859863</cx:pt>
          <cx:pt idx="37">115.601036071777</cx:pt>
          <cx:pt idx="38">116.81182861328099</cx:pt>
          <cx:pt idx="39">118.14572906494099</cx:pt>
          <cx:pt idx="40">115.63076782226599</cx:pt>
          <cx:pt idx="41">117.07537841796901</cx:pt>
          <cx:pt idx="42">115.75392913818401</cx:pt>
          <cx:pt idx="43">115.231155395508</cx:pt>
          <cx:pt idx="44">116.05347442627</cx:pt>
          <cx:pt idx="45">117.488037109375</cx:pt>
          <cx:pt idx="46">116.41025543212901</cx:pt>
          <cx:pt idx="47">116.820755004883</cx:pt>
          <cx:pt idx="48">115.30150604248</cx:pt>
          <cx:pt idx="49">115.78680419921901</cx:pt>
          <cx:pt idx="50">114.66326904296901</cx:pt>
          <cx:pt idx="51">114.90908813476599</cx:pt>
          <cx:pt idx="52">115.715789794922</cx:pt>
          <cx:pt idx="53">120.686195373535</cx:pt>
          <cx:pt idx="54">117.66521453857401</cx:pt>
          <cx:pt idx="55">120.740585327148</cx:pt>
          <cx:pt idx="56">118.39916229248</cx:pt>
          <cx:pt idx="57">118.16591644287099</cx:pt>
          <cx:pt idx="58">119.434211730957</cx:pt>
          <cx:pt idx="59">121.661087036133</cx:pt>
          <cx:pt idx="60">119.838172912598</cx:pt>
          <cx:pt idx="61">119.029289245605</cx:pt>
          <cx:pt idx="62">118.58506011962901</cx:pt>
          <cx:pt idx="63">123.258331298828</cx:pt>
          <cx:pt idx="64">119.73529052734401</cx:pt>
          <cx:pt idx="65">121.465812683105</cx:pt>
          <cx:pt idx="66">118.72727203369099</cx:pt>
          <cx:pt idx="67">120.123344421387</cx:pt>
          <cx:pt idx="68">123.02419281005901</cx:pt>
          <cx:pt idx="69">85.639533996582003</cx:pt>
          <cx:pt idx="70">110.679557800293</cx:pt>
          <cx:pt idx="71">111.91584014892599</cx:pt>
          <cx:pt idx="72">113.11173248291</cx:pt>
          <cx:pt idx="73">92.8787841796875</cx:pt>
          <cx:pt idx="74">114.60733032226599</cx:pt>
          <cx:pt idx="75">90.8922119140625</cx:pt>
          <cx:pt idx="76">116.84782409668</cx:pt>
          <cx:pt idx="77">107.30246734619099</cx:pt>
          <cx:pt idx="78">111.92391204834</cx:pt>
          <cx:pt idx="79">109.25766754150401</cx:pt>
          <cx:pt idx="80">113.56989288330099</cx:pt>
          <cx:pt idx="81">111.75294494628901</cx:pt>
          <cx:pt idx="82">114.64705657959</cx:pt>
          <cx:pt idx="83">111.25870513916</cx:pt>
          <cx:pt idx="84">114.60846710205099</cx:pt>
          <cx:pt idx="85">109.90593719482401</cx:pt>
          <cx:pt idx="86">113.233695983887</cx:pt>
          <cx:pt idx="87">112.066352844238</cx:pt>
          <cx:pt idx="88">109.561798095703</cx:pt>
          <cx:pt idx="89">120.818840026855</cx:pt>
          <cx:pt idx="90">121.42124176025401</cx:pt>
          <cx:pt idx="91">122.55281829834</cx:pt>
          <cx:pt idx="92">120.205032348633</cx:pt>
          <cx:pt idx="93">137.69444274902301</cx:pt>
          <cx:pt idx="94">142.45454406738301</cx:pt>
          <cx:pt idx="95">138.32958984375</cx:pt>
          <cx:pt idx="96">142.20283508300801</cx:pt>
          <cx:pt idx="97">137.88076782226599</cx:pt>
          <cx:pt idx="98">139.92050170898401</cx:pt>
          <cx:pt idx="99">136.70399475097699</cx:pt>
          <cx:pt idx="100">141.67822265625</cx:pt>
          <cx:pt idx="101">138.42642211914099</cx:pt>
          <cx:pt idx="102">140.806716918945</cx:pt>
          <cx:pt idx="103">137.97317504882801</cx:pt>
          <cx:pt idx="104">140.74569702148401</cx:pt>
          <cx:pt idx="105">138.80682373046901</cx:pt>
          <cx:pt idx="106">141.26600646972699</cx:pt>
          <cx:pt idx="107">137.31558227539099</cx:pt>
          <cx:pt idx="108">140.86122131347699</cx:pt>
          <cx:pt idx="109">138.92366027832</cx:pt>
          <cx:pt idx="110">139.98368835449199</cx:pt>
          <cx:pt idx="111">137.03112792968801</cx:pt>
          <cx:pt idx="112">139.873947143555</cx:pt>
          <cx:pt idx="113">137.03053283691401</cx:pt>
          <cx:pt idx="114">138.19421386718801</cx:pt>
          <cx:pt idx="115">144.25489807128901</cx:pt>
          <cx:pt idx="116">141.02487182617199</cx:pt>
          <cx:pt idx="117">142.63107299804699</cx:pt>
          <cx:pt idx="118">142.93069458007801</cx:pt>
          <cx:pt idx="119">142.56060791015599</cx:pt>
          <cx:pt idx="120">142.926834106445</cx:pt>
          <cx:pt idx="121">143.00500488281301</cx:pt>
          <cx:pt idx="122">142.50228881835901</cx:pt>
          <cx:pt idx="123">145.5</cx:pt>
          <cx:pt idx="124">140.80383300781301</cx:pt>
          <cx:pt idx="125">136.95045471191401</cx:pt>
          <cx:pt idx="126">141.273193359375</cx:pt>
          <cx:pt idx="127">140.29441833496099</cx:pt>
          <cx:pt idx="128">137.85203552246099</cx:pt>
          <cx:pt idx="129">138.77947998046901</cx:pt>
          <cx:pt idx="130">139.34574890136699</cx:pt>
          <cx:pt idx="131">139.33332824707</cx:pt>
          <cx:pt idx="132">140.92669677734401</cx:pt>
          <cx:pt idx="133">138.80540466308599</cx:pt>
          <cx:pt idx="134">140.08457946777301</cx:pt>
          <cx:pt idx="135">138.68063354492199</cx:pt>
          <cx:pt idx="136">137.65347290039099</cx:pt>
          <cx:pt idx="137">137.53201293945301</cx:pt>
          <cx:pt idx="138">138.61009216308599</cx:pt>
          <cx:pt idx="139">136.42132568359401</cx:pt>
          <cx:pt idx="140">139.74766540527301</cx:pt>
          <cx:pt idx="141">138.24285888671901</cx:pt>
          <cx:pt idx="142">137.94761657714801</cx:pt>
          <cx:pt idx="143">137.34928894043</cx:pt>
          <cx:pt idx="144">137.71498107910199</cx:pt>
          <cx:pt idx="145">135.62814331054699</cx:pt>
          <cx:pt idx="146">142.813552856445</cx:pt>
          <cx:pt idx="147">139.343994140625</cx:pt>
          <cx:pt idx="148">140.87982177734401</cx:pt>
          <cx:pt idx="149">137.47917175293</cx:pt>
          <cx:pt idx="150">142.42987060546901</cx:pt>
          <cx:pt idx="151">141.27149963378901</cx:pt>
          <cx:pt idx="152">140.71369934082</cx:pt>
          <cx:pt idx="153">138.30084228515599</cx:pt>
          <cx:pt idx="154">142.27197265625</cx:pt>
          <cx:pt idx="155">138.03781127929699</cx:pt>
          <cx:pt idx="156">144.35510253906301</cx:pt>
          <cx:pt idx="157">138.21121215820301</cx:pt>
          <cx:pt idx="158">142.39506530761699</cx:pt>
          <cx:pt idx="159">137.06639099121099</cx:pt>
          <cx:pt idx="160">143.10127258300801</cx:pt>
          <cx:pt idx="161">141.76292419433599</cx:pt>
          <cx:pt idx="162">96.117980957031307</cx:pt>
          <cx:pt idx="163">130.63372802734401</cx:pt>
          <cx:pt idx="164">128.57435607910199</cx:pt>
          <cx:pt idx="165">129.41667175293</cx:pt>
          <cx:pt idx="166">102.97590637207</cx:pt>
          <cx:pt idx="167">129.74250793457</cx:pt>
          <cx:pt idx="168">103.42441558837901</cx:pt>
          <cx:pt idx="169">129.56494140625</cx:pt>
          <cx:pt idx="170">117.393753051758</cx:pt>
          <cx:pt idx="171">131.24851989746099</cx:pt>
          <cx:pt idx="172">129.43243408203099</cx:pt>
          <cx:pt idx="173">131.028244018555</cx:pt>
          <cx:pt idx="174">131.69871520996099</cx:pt>
          <cx:pt idx="175">129.22891235351599</cx:pt>
          <cx:pt idx="176">128.63999938964801</cx:pt>
          <cx:pt idx="177">130.02366638183599</cx:pt>
          <cx:pt idx="178">128.06315612793</cx:pt>
          <cx:pt idx="179">131.35671997070301</cx:pt>
          <cx:pt idx="180">128.24000549316401</cx:pt>
          <cx:pt idx="181">127.53164672851599</cx:pt>
          <cx:pt idx="182">136.59191894531301</cx:pt>
          <cx:pt idx="183">136.96875</cx:pt>
          <cx:pt idx="184">136.67279052734401</cx:pt>
          <cx:pt idx="185">137.68231201171901</cx:pt>
          <cx:pt idx="186">135.98165893554699</cx:pt>
          <cx:pt idx="187">143.81503295898401</cx:pt>
          <cx:pt idx="188">138.02165222168</cx:pt>
          <cx:pt idx="189">144.10659790039099</cx:pt>
          <cx:pt idx="190">135.76754760742199</cx:pt>
          <cx:pt idx="191">138.74395751953099</cx:pt>
          <cx:pt idx="192">138.52586364746099</cx:pt>
          <cx:pt idx="193">141.14109802246099</cx:pt>
          <cx:pt idx="194">136.40359497070301</cx:pt>
          <cx:pt idx="195">138.39303588867199</cx:pt>
          <cx:pt idx="196">136.09565734863301</cx:pt>
          <cx:pt idx="197">137.95146179199199</cx:pt>
          <cx:pt idx="198">135.71171569824199</cx:pt>
          <cx:pt idx="199">143.93157958984401</cx:pt>
          <cx:pt idx="200">136.56086730957</cx:pt>
          <cx:pt idx="201">139.323806762695</cx:pt>
          <cx:pt idx="202">135.461181640625</cx:pt>
          <cx:pt idx="203">140.29878234863301</cx:pt>
          <cx:pt idx="204">135.51948547363301</cx:pt>
          <cx:pt idx="205">137.66505432128901</cx:pt>
          <cx:pt idx="206">144.16465759277301</cx:pt>
          <cx:pt idx="207">140.9375</cx:pt>
          <cx:pt idx="208">151.438888549805</cx:pt>
          <cx:pt idx="209">148.910720825195</cx:pt>
          <cx:pt idx="210">151.66279602050801</cx:pt>
          <cx:pt idx="211">149.64772033691401</cx:pt>
          <cx:pt idx="212">153.04571533203099</cx:pt>
          <cx:pt idx="213">149.17613220214801</cx:pt>
          <cx:pt idx="214">148.29479980468801</cx:pt>
          <cx:pt idx="215">149.29479980468801</cx:pt>
          <cx:pt idx="216">150.49688720703099</cx:pt>
          <cx:pt idx="217">145.20442199707</cx:pt>
          <cx:pt idx="218">143.04129028320301</cx:pt>
          <cx:pt idx="219">149.04293823242199</cx:pt>
          <cx:pt idx="220">148.84393310546901</cx:pt>
          <cx:pt idx="221">148.8876953125</cx:pt>
          <cx:pt idx="222">147.73963928222699</cx:pt>
          <cx:pt idx="223">148.34730529785199</cx:pt>
          <cx:pt idx="224">150.13043212890599</cx:pt>
          <cx:pt idx="225">149.037033081055</cx:pt>
          <cx:pt idx="226">148.74285888671901</cx:pt>
          <cx:pt idx="227">148.85629272460901</cx:pt>
          <cx:pt idx="228">149.13294982910199</cx:pt>
          <cx:pt idx="229">144.654052734375</cx:pt>
          <cx:pt idx="230">144.73796081543</cx:pt>
          <cx:pt idx="231">143.19999694824199</cx:pt>
          <cx:pt idx="232">145.79893493652301</cx:pt>
          <cx:pt idx="233">145.28042602539099</cx:pt>
          <cx:pt idx="234">144.03225708007801</cx:pt>
          <cx:pt idx="235">145.19999694824199</cx:pt>
          <cx:pt idx="236">144.88359069824199</cx:pt>
          <cx:pt idx="237">144.05670166015599</cx:pt>
          <cx:pt idx="238">144.06666564941401</cx:pt>
          <cx:pt idx="239">141.51869201660199</cx:pt>
          <cx:pt idx="240">138.72033691406301</cx:pt>
          <cx:pt idx="241">138.42486572265599</cx:pt>
          <cx:pt idx="242">137.76414489746099</cx:pt>
          <cx:pt idx="243">142.62626647949199</cx:pt>
          <cx:pt idx="244">141.05445861816401</cx:pt>
          <cx:pt idx="245">140.023361206055</cx:pt>
          <cx:pt idx="246">138.421798706055</cx:pt>
          <cx:pt idx="247">140.55714416503901</cx:pt>
          <cx:pt idx="248">139.45370483398401</cx:pt>
          <cx:pt idx="249">143.68395996093801</cx:pt>
          <cx:pt idx="250">138.56521606445301</cx:pt>
          <cx:pt idx="251">140.13000488281301</cx:pt>
          <cx:pt idx="252">140.68544006347699</cx:pt>
          <cx:pt idx="253">142.95121765136699</cx:pt>
          <cx:pt idx="254">141.96189880371099</cx:pt>
          <cx:pt idx="255">89.478874206542997</cx:pt>
          <cx:pt idx="256">124.24460601806599</cx:pt>
          <cx:pt idx="257">122.594444274902</cx:pt>
          <cx:pt idx="258">120.437957763672</cx:pt>
          <cx:pt idx="259">95.536231994628906</cx:pt>
          <cx:pt idx="260">123.97101593017599</cx:pt>
          <cx:pt idx="261">92.7872314453125</cx:pt>
          <cx:pt idx="262">123.578125</cx:pt>
          <cx:pt idx="263">110.597122192383</cx:pt>
          <cx:pt idx="264">125.09928894043</cx:pt>
          <cx:pt idx="265">132.53076171875</cx:pt>
          <cx:pt idx="266">121.964027404785</cx:pt>
          <cx:pt idx="267">131.03759765625</cx:pt>
          <cx:pt idx="268">122.69342803955099</cx:pt>
          <cx:pt idx="269">122.411430358887</cx:pt>
          <cx:pt idx="270">119.91851806640599</cx:pt>
          <cx:pt idx="271">123.486335754395</cx:pt>
          <cx:pt idx="272">126.38848876953099</cx:pt>
          <cx:pt idx="273">123.844444274902</cx:pt>
          <cx:pt idx="274">122.48484802246099</cx:pt>
          <cx:pt idx="275">142.35432434082</cx:pt>
          <cx:pt idx="276">140.01632690429699</cx:pt>
          <cx:pt idx="277">141.10235595703099</cx:pt>
          <cx:pt idx="278">139.25100708007801</cx:pt>
          <cx:pt idx="279">136.27999877929699</cx:pt>
          <cx:pt idx="280">144.65248107910199</cx:pt>
          <cx:pt idx="281">137.03060913085901</cx:pt>
          <cx:pt idx="282">148.63252258300801</cx:pt>
          <cx:pt idx="283">136.32124328613301</cx:pt>
          <cx:pt idx="284">141.36270141601599</cx:pt>
          <cx:pt idx="285">136.96891784668</cx:pt>
          <cx:pt idx="286">143.802810668945</cx:pt>
          <cx:pt idx="287">136.47715759277301</cx:pt>
          <cx:pt idx="288">140.78211975097699</cx:pt>
          <cx:pt idx="289">136.60203552246099</cx:pt>
          <cx:pt idx="290">138.04624938964801</cx:pt>
          <cx:pt idx="291">137.41116333007801</cx:pt>
          <cx:pt idx="292">147.11494445800801</cx:pt>
          <cx:pt idx="293">137.52331542968801</cx:pt>
          <cx:pt idx="294">140.56179809570301</cx:pt>
          <cx:pt idx="295">137.62069702148401</cx:pt>
          <cx:pt idx="296">145.39472961425801</cx:pt>
          <cx:pt idx="297">136.11224365234401</cx:pt>
          <cx:pt idx="298">140.11695861816401</cx:pt>
          <cx:pt idx="299">143.38265991210901</cx:pt>
          <cx:pt idx="300">144.17901611328099</cx:pt>
          <cx:pt idx="301">155.08108520507801</cx:pt>
          <cx:pt idx="302">151.18382263183599</cx:pt>
          <cx:pt idx="303">153.98561096191401</cx:pt>
          <cx:pt idx="304">153.58332824707</cx:pt>
          <cx:pt idx="305">155.49253845214801</cx:pt>
          <cx:pt idx="306">153.35948181152301</cx:pt>
          <cx:pt idx="307">152.56944274902301</cx:pt>
          <cx:pt idx="308">154.913330078125</cx:pt>
          <cx:pt idx="309">154.84722900390599</cx:pt>
          <cx:pt idx="310">150.88311767578099</cx:pt>
          <cx:pt idx="311">150.39459228515599</cx:pt>
          <cx:pt idx="312">155.19013977050801</cx:pt>
          <cx:pt idx="313">155.770263671875</cx:pt>
          <cx:pt idx="314">153.34666442871099</cx:pt>
          <cx:pt idx="315">152.61701965332</cx:pt>
          <cx:pt idx="316">152.63636779785199</cx:pt>
          <cx:pt idx="317">155.10737609863301</cx:pt>
          <cx:pt idx="318">155.74647521972699</cx:pt>
          <cx:pt idx="319">157.20832824707</cx:pt>
          <cx:pt idx="320">155.41378784179699</cx:pt>
          <cx:pt idx="321">158.48979187011699</cx:pt>
          <cx:pt idx="322">147.76281738281301</cx:pt>
          <cx:pt idx="323">148.17948913574199</cx:pt>
          <cx:pt idx="324">148.11842346191401</cx:pt>
          <cx:pt idx="325">147.99349975585901</cx:pt>
          <cx:pt idx="326">148.88534545898401</cx:pt>
          <cx:pt idx="327">147.91026306152301</cx:pt>
          <cx:pt idx="328">149.61999511718801</cx:pt>
          <cx:pt idx="329">148.437911987305</cx:pt>
          <cx:pt idx="330">148.53642272949199</cx:pt>
          <cx:pt idx="331">150.55696105957</cx:pt>
          <cx:pt idx="332">142.66081237793</cx:pt>
          <cx:pt idx="333">140.442626953125</cx:pt>
          <cx:pt idx="334">142.58181762695301</cx:pt>
          <cx:pt idx="335">139.17318725585901</cx:pt>
          <cx:pt idx="336">146.52352905273401</cx:pt>
          <cx:pt idx="337">145.66871643066401</cx:pt>
          <cx:pt idx="338">142.48587036132801</cx:pt>
          <cx:pt idx="339">141.4228515625</cx:pt>
          <cx:pt idx="340">143.82321166992199</cx:pt>
          <cx:pt idx="341">141.75274658203099</cx:pt>
          <cx:pt idx="342">145.02197265625</cx:pt>
          <cx:pt idx="343">143.24737548828099</cx:pt>
          <cx:pt idx="344">145.79190063476599</cx:pt>
          <cx:pt idx="345">143.29121398925801</cx:pt>
          <cx:pt idx="346">143.89506530761699</cx:pt>
          <cx:pt idx="347">143.79557800293</cx:pt>
          <cx:pt idx="348">107.90217590332</cx:pt>
          <cx:pt idx="349">132.317306518555</cx:pt>
          <cx:pt idx="350">126.79856109619099</cx:pt>
          <cx:pt idx="351">130.789474487305</cx:pt>
          <cx:pt idx="352">113.28865814209</cx:pt>
          <cx:pt idx="353">137</cx:pt>
          <cx:pt idx="354">111.934783935547</cx:pt>
          <cx:pt idx="355">135.238525390625</cx:pt>
          <cx:pt idx="356">120.36264038085901</cx:pt>
          <cx:pt idx="357">134.90653991699199</cx:pt>
          <cx:pt idx="358">136.98947143554699</cx:pt>
          <cx:pt idx="359">133.25892639160199</cx:pt>
          <cx:pt idx="360">130.87097167968801</cx:pt>
          <cx:pt idx="361">130.99066162109401</cx:pt>
          <cx:pt idx="362">128.02142333984401</cx:pt>
          <cx:pt idx="363">132.31405639648401</cx:pt>
          <cx:pt idx="364">126.744682312012</cx:pt>
          <cx:pt idx="365">133.14018249511699</cx:pt>
          <cx:pt idx="366">125.913040161133</cx:pt>
          <cx:pt idx="367">128.62626647949199</cx:pt>
          <cx:pt idx="368">141.96633911132801</cx:pt>
          <cx:pt idx="369">140.97073364257801</cx:pt>
          <cx:pt idx="370">139.25</cx:pt>
          <cx:pt idx="371">143.63981628418</cx:pt>
          <cx:pt idx="372">137.89024353027301</cx:pt>
          <cx:pt idx="373">143.12295532226599</cx:pt>
          <cx:pt idx="374">136.14196777343801</cx:pt>
          <cx:pt idx="375">142.53076171875</cx:pt>
          <cx:pt idx="376">137.39393615722699</cx:pt>
          <cx:pt idx="377">137.87417602539099</cx:pt>
          <cx:pt idx="378">135.39634704589801</cx:pt>
          <cx:pt idx="379">141.89472961425801</cx:pt>
          <cx:pt idx="380">135.04762268066401</cx:pt>
          <cx:pt idx="381">137.42483520507801</cx:pt>
          <cx:pt idx="382">135.38822937011699</cx:pt>
          <cx:pt idx="383">138.26666259765599</cx:pt>
          <cx:pt idx="384">135.56547546386699</cx:pt>
          <cx:pt idx="385">141.961837768555</cx:pt>
          <cx:pt idx="386">135.54937744140599</cx:pt>
          <cx:pt idx="387">137.37414550781301</cx:pt>
          <cx:pt idx="388">136.64242553710901</cx:pt>
          <cx:pt idx="389">144.82258605957</cx:pt>
          <cx:pt idx="390">135.253005981445</cx:pt>
          <cx:pt idx="391">138.32432556152301</cx:pt>
          <cx:pt idx="392">143.11585998535199</cx:pt>
          <cx:pt idx="393">147.11363220214801</cx:pt>
          <cx:pt idx="394">153.52893066406301</cx:pt>
          <cx:pt idx="395">155.93965148925801</cx:pt>
          <cx:pt idx="396">156.472732543945</cx:pt>
          <cx:pt idx="397">152.15516662597699</cx:pt>
          <cx:pt idx="398">157.52632141113301</cx:pt>
          <cx:pt idx="399">152.78688049316401</cx:pt>
          <cx:pt idx="400">154.33912658691401</cx:pt>
          <cx:pt idx="401">154.40541076660199</cx:pt>
          <cx:pt idx="402">155.83784484863301</cx:pt>
          <cx:pt idx="403">155.578125</cx:pt>
          <cx:pt idx="404">156.38125610351599</cx:pt>
          <cx:pt idx="405">157.56451416015599</cx:pt>
          <cx:pt idx="406">158.375</cx:pt>
          <cx:pt idx="407">155.419357299805</cx:pt>
          <cx:pt idx="408">155.26612854003901</cx:pt>
          <cx:pt idx="409">156.64999389648401</cx:pt>
          <cx:pt idx="410">157.24786376953099</cx:pt>
          <cx:pt idx="411">153.49057006835901</cx:pt>
          <cx:pt idx="412">156.06837463378901</cx:pt>
          <cx:pt idx="413">154.71794128418</cx:pt>
          <cx:pt idx="414">157.182540893555</cx:pt>
          <cx:pt idx="415">153.1953125</cx:pt>
          <cx:pt idx="416">150.45762634277301</cx:pt>
          <cx:pt idx="417">153.61416625976599</cx:pt>
          <cx:pt idx="418">152.77165222168</cx:pt>
          <cx:pt idx="419">152.48837280273401</cx:pt>
          <cx:pt idx="420">153.72222900390599</cx:pt>
          <cx:pt idx="421">153.27642822265599</cx:pt>
          <cx:pt idx="422">151.56692504882801</cx:pt>
          <cx:pt idx="423">153.20799255371099</cx:pt>
          <cx:pt idx="424">151.74603271484401</cx:pt>
          <cx:pt idx="425">147.08966064453099</cx:pt>
          <cx:pt idx="426">145.54545593261699</cx:pt>
          <cx:pt idx="427">147.625900268555</cx:pt>
          <cx:pt idx="428">143.39102172851599</cx:pt>
          <cx:pt idx="429">148.507247924805</cx:pt>
          <cx:pt idx="430">149.41429138183599</cx:pt>
          <cx:pt idx="431">147.21936035156301</cx:pt>
          <cx:pt idx="432">146.79737854003901</cx:pt>
          <cx:pt idx="433">145.74830627441401</cx:pt>
          <cx:pt idx="434">145.62416076660199</cx:pt>
          <cx:pt idx="435">146.87837219238301</cx:pt>
          <cx:pt idx="436">147.06080627441401</cx:pt>
          <cx:pt idx="437">145.5</cx:pt>
          <cx:pt idx="438">145.62162780761699</cx:pt>
          <cx:pt idx="439">148.89582824707</cx:pt>
          <cx:pt idx="440">149.95512390136699</cx:pt>
          <cx:pt idx="441">127.065788269043</cx:pt>
          <cx:pt idx="442">135.039474487305</cx:pt>
          <cx:pt idx="443">134.94689941406301</cx:pt>
          <cx:pt idx="444">134.50588989257801</cx:pt>
          <cx:pt idx="445">128.15492248535199</cx:pt>
          <cx:pt idx="446">138.01205444335901</cx:pt>
          <cx:pt idx="447">126.97101593017599</cx:pt>
          <cx:pt idx="448">138.26582336425801</cx:pt>
          <cx:pt idx="449">134.77049255371099</cx:pt>
          <cx:pt idx="450">133.92500305175801</cx:pt>
          <cx:pt idx="451">138.16175842285199</cx:pt>
          <cx:pt idx="452">133.875</cx:pt>
          <cx:pt idx="453">134.55882263183599</cx:pt>
          <cx:pt idx="454">130.8125</cx:pt>
          <cx:pt idx="455">136.761474609375</cx:pt>
          <cx:pt idx="456">134.12820434570301</cx:pt>
          <cx:pt idx="457">134.50476074218801</cx:pt>
          <cx:pt idx="458">135.48051452636699</cx:pt>
          <cx:pt idx="459">139.410720825195</cx:pt>
          <cx:pt idx="460">135.74073791503901</cx:pt>
          <cx:pt idx="461">142.87208557128901</cx:pt>
          <cx:pt idx="462">141.45832824707</cx:pt>
          <cx:pt idx="463">138.753005981445</cx:pt>
          <cx:pt idx="464">144.24562072753901</cx:pt>
          <cx:pt idx="465">138.68612670898401</cx:pt>
          <cx:pt idx="466">146.97000122070301</cx:pt>
          <cx:pt idx="467">135.16551208496099</cx:pt>
          <cx:pt idx="468">147.82051086425801</cx:pt>
          <cx:pt idx="469">141.57041931152301</cx:pt>
          <cx:pt idx="470">140.47200012207</cx:pt>
          <cx:pt idx="471">136.092849731445</cx:pt>
          <cx:pt idx="472">145.58332824707</cx:pt>
          <cx:pt idx="473">136.35664367675801</cx:pt>
          <cx:pt idx="474">141.06617736816401</cx:pt>
          <cx:pt idx="475">137.34228515625</cx:pt>
          <cx:pt idx="476">138.214279174805</cx:pt>
          <cx:pt idx="477">137.60000610351599</cx:pt>
          <cx:pt idx="478">142.73831176757801</cx:pt>
          <cx:pt idx="479">136.731033325195</cx:pt>
          <cx:pt idx="480">139.0703125</cx:pt>
          <cx:pt idx="481">135.74824523925801</cx:pt>
          <cx:pt idx="482">146.35922241210901</cx:pt>
          <cx:pt idx="483">136.25694274902301</cx:pt>
          <cx:pt idx="484">138.50807189941401</cx:pt>
          <cx:pt idx="485">144.67857360839801</cx:pt>
          <cx:pt idx="486">149.08850097656301</cx:pt>
          <cx:pt idx="487">156.84616088867199</cx:pt>
          <cx:pt idx="488">157.15237426757801</cx:pt>
          <cx:pt idx="489">156.72448730468801</cx:pt>
          <cx:pt idx="490">158.41748046875</cx:pt>
          <cx:pt idx="491">159.21359252929699</cx:pt>
          <cx:pt idx="492">156.32408142089801</cx:pt>
          <cx:pt idx="493">156.307693481445</cx:pt>
          <cx:pt idx="494">154.56074523925801</cx:pt>
          <cx:pt idx="495">161.96226501464801</cx:pt>
          <cx:pt idx="496">159.63716125488301</cx:pt>
          <cx:pt idx="497">159.330978393555</cx:pt>
          <cx:pt idx="498">162.49057006835901</cx:pt>
          <cx:pt idx="499">158.345458984375</cx:pt>
          <cx:pt idx="500">158.05555725097699</cx:pt>
          <cx:pt idx="501">158.97457885742199</cx:pt>
          <cx:pt idx="502">160.15740966796901</cx:pt>
          <cx:pt idx="503">159.63551330566401</cx:pt>
          <cx:pt idx="504">159.98112487793</cx:pt>
          <cx:pt idx="505">158.79817199707</cx:pt>
          <cx:pt idx="506">162.06086730957</cx:pt>
          <cx:pt idx="507">160.42857360839801</cx:pt>
          <cx:pt idx="508">157.23585510253901</cx:pt>
          <cx:pt idx="509">155.03883361816401</cx:pt>
          <cx:pt idx="510">154.93069458007801</cx:pt>
          <cx:pt idx="511">154.37254333496099</cx:pt>
          <cx:pt idx="512">154.320388793945</cx:pt>
          <cx:pt idx="513">153.79411315918</cx:pt>
          <cx:pt idx="514">156.24299621582</cx:pt>
          <cx:pt idx="515">155.10377502441401</cx:pt>
          <cx:pt idx="516">155.08410644531301</cx:pt>
          <cx:pt idx="517">154.03883361816401</cx:pt>
          <cx:pt idx="518">154.28681945800801</cx:pt>
          <cx:pt idx="519">147.35877990722699</cx:pt>
          <cx:pt idx="520">149.25640869140599</cx:pt>
          <cx:pt idx="521">144.18939208984401</cx:pt>
          <cx:pt idx="522">154.65116882324199</cx:pt>
          <cx:pt idx="523">154.56910705566401</cx:pt>
          <cx:pt idx="524">150.55117797851599</cx:pt>
          <cx:pt idx="525">148.31782531738301</cx:pt>
          <cx:pt idx="526">151.33332824707</cx:pt>
          <cx:pt idx="527">149.20155334472699</cx:pt>
          <cx:pt idx="528">153.57252502441401</cx:pt>
          <cx:pt idx="529">149.20149230957</cx:pt>
          <cx:pt idx="530">151.19007873535199</cx:pt>
          <cx:pt idx="531">150.992431640625</cx:pt>
          <cx:pt idx="532">153.7421875</cx:pt>
          <cx:pt idx="533">152.48780822753901</cx:pt>
          <cx:pt idx="534">131.13333129882801</cx:pt>
          <cx:pt idx="535">138.70149230957</cx:pt>
          <cx:pt idx="536">137.43678283691401</cx:pt>
          <cx:pt idx="537">135.72857666015599</cx:pt>
          <cx:pt idx="538">128.77082824707</cx:pt>
          <cx:pt idx="539">138.39999389648401</cx:pt>
          <cx:pt idx="540">128.15554809570301</cx:pt>
          <cx:pt idx="541">134.32353210449199</cx:pt>
          <cx:pt idx="542">135.49090576171901</cx:pt>
          <cx:pt idx="543">135.74603271484401</cx:pt>
          <cx:pt idx="544">141.90383911132801</cx:pt>
          <cx:pt idx="545">137.26249694824199</cx:pt>
          <cx:pt idx="546">133.31915283203099</cx:pt>
          <cx:pt idx="547">133.60293579101599</cx:pt>
          <cx:pt idx="548">138.78723144531301</cx:pt>
          <cx:pt idx="549">137.51388549804699</cx:pt>
          <cx:pt idx="550">134.85542297363301</cx:pt>
          <cx:pt idx="551">132.36000061035199</cx:pt>
          <cx:pt idx="552">136.30682373046901</cx:pt>
          <cx:pt idx="553">135.37661743164099</cx:pt>
          <cx:pt idx="554">142.52777099609401</cx:pt>
          <cx:pt idx="555">139.94406127929699</cx:pt>
          <cx:pt idx="556">139.38298034668</cx:pt>
          <cx:pt idx="557">141.68243408203099</cx:pt>
          <cx:pt idx="558">143.84956359863301</cx:pt>
          <cx:pt idx="559">145.05262756347699</cx:pt>
          <cx:pt idx="560">141.27558898925801</cx:pt>
          <cx:pt idx="561">146.40625</cx:pt>
          <cx:pt idx="562">143.82608032226599</cx:pt>
          <cx:pt idx="563">145.33332824707</cx:pt>
          <cx:pt idx="564">138.81512451171901</cx:pt>
          <cx:pt idx="565">149.123458862305</cx:pt>
          <cx:pt idx="566">140.08799743652301</cx:pt>
          <cx:pt idx="567">143.75892639160199</cx:pt>
          <cx:pt idx="568">140.78688049316401</cx:pt>
          <cx:pt idx="569">144.43362426757801</cx:pt>
          <cx:pt idx="570">141.61904907226599</cx:pt>
          <cx:pt idx="571">146.30487060546901</cx:pt>
          <cx:pt idx="572">139.95275878906301</cx:pt>
          <cx:pt idx="573">143.66371154785199</cx:pt>
          <cx:pt idx="574">141.50807189941401</cx:pt>
          <cx:pt idx="575">148.70115661621099</cx:pt>
          <cx:pt idx="576">137.35200500488301</cx:pt>
          <cx:pt idx="577">143.70796203613301</cx:pt>
          <cx:pt idx="578">143.47967529296901</cx:pt>
          <cx:pt idx="579">148.42201232910199</cx:pt>
          <cx:pt idx="580">158.97894287109401</cx:pt>
          <cx:pt idx="581">160.67816162109401</cx:pt>
          <cx:pt idx="582">161.47872924804699</cx:pt>
          <cx:pt idx="583">161.86170959472699</cx:pt>
          <cx:pt idx="584">160.32583618164099</cx:pt>
          <cx:pt idx="585">157.64894104003901</cx:pt>
          <cx:pt idx="586">159.40206909179699</cx:pt>
          <cx:pt idx="587">159.649490356445</cx:pt>
          <cx:pt idx="588">163.11578369140599</cx:pt>
          <cx:pt idx="589">164.757888793945</cx:pt>
          <cx:pt idx="590">160.79339599609401</cx:pt>
          <cx:pt idx="591">165.43563842773401</cx:pt>
          <cx:pt idx="592">162.06185913085901</cx:pt>
          <cx:pt idx="593">163.23147583007801</cx:pt>
          <cx:pt idx="594">163.15789794921901</cx:pt>
          <cx:pt idx="595">162.66667175293</cx:pt>
          <cx:pt idx="596">163.64582824707</cx:pt>
          <cx:pt idx="597">163.61856079101599</cx:pt>
          <cx:pt idx="598">161.35714721679699</cx:pt>
          <cx:pt idx="599">162.29090881347699</cx:pt>
          <cx:pt idx="600">163.557693481445</cx:pt>
          <cx:pt idx="601">156.50575256347699</cx:pt>
          <cx:pt idx="602">155.95454406738301</cx:pt>
          <cx:pt idx="603">158.25881958007801</cx:pt>
          <cx:pt idx="604">155.57647705078099</cx:pt>
          <cx:pt idx="605">156.91667175293</cx:pt>
          <cx:pt idx="606">156.82051086425801</cx:pt>
          <cx:pt idx="607">157.76470947265599</cx:pt>
          <cx:pt idx="608">158.58824157714801</cx:pt>
          <cx:pt idx="609">158.17778015136699</cx:pt>
          <cx:pt idx="610">156.96551513671901</cx:pt>
          <cx:pt idx="611">153.01869201660199</cx:pt>
          <cx:pt idx="612">152.02803039550801</cx:pt>
          <cx:pt idx="613">154.64999389648401</cx:pt>
          <cx:pt idx="614">151.01869201660199</cx:pt>
          <cx:pt idx="615">154.08410644531301</cx:pt>
          <cx:pt idx="616">154.42990112304699</cx:pt>
          <cx:pt idx="617">152.79244995117199</cx:pt>
          <cx:pt idx="618">153.26364135742199</cx:pt>
          <cx:pt idx="619">151.89320373535199</cx:pt>
          <cx:pt idx="620">151.98095703125</cx:pt>
          <cx:pt idx="621">156.05555725097699</cx:pt>
          <cx:pt idx="622">152.65740966796901</cx:pt>
          <cx:pt idx="623">151.97959899902301</cx:pt>
          <cx:pt idx="624">151.45870971679699</cx:pt>
          <cx:pt idx="625">154.30693054199199</cx:pt>
          <cx:pt idx="626">154.29808044433599</cx:pt>
          <cx:pt idx="627">130</cx:pt>
          <cx:pt idx="628">137.442306518555</cx:pt>
          <cx:pt idx="629">143.71249389648401</cx:pt>
          <cx:pt idx="630">139.06556701660199</cx:pt>
          <cx:pt idx="631">134.62222290039099</cx:pt>
          <cx:pt idx="632">142.964279174805</cx:pt>
          <cx:pt idx="633">133.54545593261699</cx:pt>
          <cx:pt idx="634">136.46153259277301</cx:pt>
          <cx:pt idx="635">135.080001831055</cx:pt>
          <cx:pt idx="636">138.59259033203099</cx:pt>
          <cx:pt idx="637">139.12820434570301</cx:pt>
          <cx:pt idx="638">139.84375</cx:pt>
          <cx:pt idx="639">138.51110839843801</cx:pt>
          <cx:pt idx="640">139.09259033203099</cx:pt>
          <cx:pt idx="641">143.625</cx:pt>
          <cx:pt idx="642">138.17741394043</cx:pt>
          <cx:pt idx="643">143.88749694824199</cx:pt>
          <cx:pt idx="644">139.122802734375</cx:pt>
          <cx:pt idx="645">142.586669921875</cx:pt>
          <cx:pt idx="646">139.472732543945</cx:pt>
          <cx:pt idx="647">145.03968811035199</cx:pt>
          <cx:pt idx="648">143.91667175293</cx:pt>
          <cx:pt idx="649">142.95967102050801</cx:pt>
          <cx:pt idx="650">144.41378784179699</cx:pt>
          <cx:pt idx="651">143.45283508300801</cx:pt>
          <cx:pt idx="652">139.61111450195301</cx:pt>
          <cx:pt idx="653">140.67924499511699</cx:pt>
          <cx:pt idx="654">140.02899169921901</cx:pt>
          <cx:pt idx="655">144.84112548828099</cx:pt>
          <cx:pt idx="656">146.34693908691401</cx:pt>
          <cx:pt idx="657">140.03738403320301</cx:pt>
          <cx:pt idx="658">147.85293579101599</cx:pt>
          <cx:pt idx="659">138.08332824707</cx:pt>
          <cx:pt idx="660">144.88421630859401</cx:pt>
          <cx:pt idx="661">138.19047546386699</cx:pt>
          <cx:pt idx="662">144.05682373046901</cx:pt>
          <cx:pt idx="663">138.75238037109401</cx:pt>
          <cx:pt idx="664">145.54411315918</cx:pt>
          <cx:pt idx="665">141.27102661132801</cx:pt>
          <cx:pt idx="666">143.62222290039099</cx:pt>
          <cx:pt idx="667">140.98181152343801</cx:pt>
          <cx:pt idx="668">142.86441040039099</cx:pt>
          <cx:pt idx="669">139.287033081055</cx:pt>
          <cx:pt idx="670">146.34831237793</cx:pt>
          <cx:pt idx="671">142.973220825195</cx:pt>
          <cx:pt idx="672">147.49382019043</cx:pt>
          <cx:pt idx="673">159.16883850097699</cx:pt>
          <cx:pt idx="674">155.54411315918</cx:pt>
          <cx:pt idx="675">157.75999450683599</cx:pt>
          <cx:pt idx="676">158.041091918945</cx:pt>
          <cx:pt idx="677">159.41667175293</cx:pt>
          <cx:pt idx="678">156.97100830078099</cx:pt>
          <cx:pt idx="679">155.79452514648401</cx:pt>
          <cx:pt idx="680">156.48101806640599</cx:pt>
          <cx:pt idx="681">156.60868835449199</cx:pt>
          <cx:pt idx="682">161.08749389648401</cx:pt>
          <cx:pt idx="683">161.47222900390599</cx:pt>
          <cx:pt idx="684">163.03750610351599</cx:pt>
          <cx:pt idx="685">163.45349121093801</cx:pt>
          <cx:pt idx="686">162.34408569335901</cx:pt>
          <cx:pt idx="687">162.37646484375</cx:pt>
          <cx:pt idx="688">164.57470703125</cx:pt>
          <cx:pt idx="689">164.31324768066401</cx:pt>
          <cx:pt idx="690">165.35714721679699</cx:pt>
          <cx:pt idx="691">161.84336853027301</cx:pt>
          <cx:pt idx="692">163.42529296875</cx:pt>
          <cx:pt idx="693">163.78823852539099</cx:pt>
          <cx:pt idx="694">159.40789794921901</cx:pt>
          <cx:pt idx="695">161.08219909668</cx:pt>
          <cx:pt idx="696">159.94444274902301</cx:pt>
          <cx:pt idx="697">160.02667236328099</cx:pt>
          <cx:pt idx="698">158.21621704101599</cx:pt>
          <cx:pt idx="699">157.35293579101599</cx:pt>
          <cx:pt idx="700">160.55714416503901</cx:pt>
          <cx:pt idx="701">161.89743041992199</cx:pt>
          <cx:pt idx="702">160.93420410156301</cx:pt>
          <cx:pt idx="703">158.44444274902301</cx:pt>
          <cx:pt idx="704">151.729415893555</cx:pt>
          <cx:pt idx="705">151.77777099609401</cx:pt>
          <cx:pt idx="706">153.48193359375</cx:pt>
          <cx:pt idx="707">154.40660095214801</cx:pt>
          <cx:pt idx="708">152.73417663574199</cx:pt>
          <cx:pt idx="709">154.03659057617199</cx:pt>
          <cx:pt idx="710">151.92784118652301</cx:pt>
          <cx:pt idx="711">153.350509643555</cx:pt>
          <cx:pt idx="712">152.78723144531301</cx:pt>
          <cx:pt idx="713">153.67391967773401</cx:pt>
          <cx:pt idx="714">154.34524536132801</cx:pt>
          <cx:pt idx="715">151.23529052734401</cx:pt>
          <cx:pt idx="716">153.89024353027301</cx:pt>
          <cx:pt idx="717">151.96702575683599</cx:pt>
          <cx:pt idx="718">155.39999389648401</cx:pt>
          <cx:pt idx="719">154.01110839843801</cx:pt>
          <cx:pt idx="720">124.512817382813</cx:pt>
          <cx:pt idx="721">134.13954162597699</cx:pt>
          <cx:pt idx="722">134.78125</cx:pt>
          <cx:pt idx="723">136</cx:pt>
          <cx:pt idx="724">135.47222900390599</cx:pt>
          <cx:pt idx="725">136.14999389648401</cx:pt>
          <cx:pt idx="726">129.41667175293</cx:pt>
          <cx:pt idx="727">136.44737243652301</cx:pt>
          <cx:pt idx="728">134.37208557128901</cx:pt>
          <cx:pt idx="729">137.55813598632801</cx:pt>
          <cx:pt idx="730">134.19999694824199</cx:pt>
          <cx:pt idx="731">132.756103515625</cx:pt>
          <cx:pt idx="732">130.37142944335901</cx:pt>
          <cx:pt idx="733">142.5</cx:pt>
          <cx:pt idx="734">137.21875</cx:pt>
          <cx:pt idx="735">135.62791442871099</cx:pt>
          <cx:pt idx="736">137.82353210449199</cx:pt>
          <cx:pt idx="737">140.77777099609401</cx:pt>
          <cx:pt idx="738">140.66667175293</cx:pt>
          <cx:pt idx="739">136.33332824707</cx:pt>
          <cx:pt idx="740">146.32075500488301</cx:pt>
          <cx:pt idx="741">144.30612182617199</cx:pt>
          <cx:pt idx="742">143.02752685546901</cx:pt>
          <cx:pt idx="743">146.83494567871099</cx:pt>
          <cx:pt idx="744">147.07142639160199</cx:pt>
          <cx:pt idx="745">138.95454406738301</cx:pt>
          <cx:pt idx="746">142.98057556152301</cx:pt>
          <cx:pt idx="747">138.39654541015599</cx:pt>
          <cx:pt idx="748">147.28260803222699</cx:pt>
          <cx:pt idx="749">149.51086425781301</cx:pt>
          <cx:pt idx="750">141.45097351074199</cx:pt>
          <cx:pt idx="751">145.63157653808599</cx:pt>
          <cx:pt idx="752">139.37864685058599</cx:pt>
          <cx:pt idx="753">149.46316528320301</cx:pt>
          <cx:pt idx="754">140.567306518555</cx:pt>
          <cx:pt idx="755">147.61956787109401</cx:pt>
          <cx:pt idx="756">141.95918273925801</cx:pt>
          <cx:pt idx="757">139.30909729003901</cx:pt>
          <cx:pt idx="758">140.948974609375</cx:pt>
          <cx:pt idx="759">148.32221984863301</cx:pt>
          <cx:pt idx="760">142.82177734375</cx:pt>
          <cx:pt idx="761">140.89091491699199</cx:pt>
          <cx:pt idx="762">142.01887512207</cx:pt>
          <cx:pt idx="763">146.87777709960901</cx:pt>
          <cx:pt idx="764">143.73831176757801</cx:pt>
          <cx:pt idx="765">148.53750610351599</cx:pt>
          <cx:pt idx="766">158.63768005371099</cx:pt>
          <cx:pt idx="767">157.074630737305</cx:pt>
          <cx:pt idx="768">153.46269226074199</cx:pt>
          <cx:pt idx="769">156.28378295898401</cx:pt>
          <cx:pt idx="770">158.65753173828099</cx:pt>
          <cx:pt idx="771">160.06666564941401</cx:pt>
          <cx:pt idx="772">160.32142639160199</cx:pt>
          <cx:pt idx="773">158.80821228027301</cx:pt>
          <cx:pt idx="774">154.28787231445301</cx:pt>
          <cx:pt idx="775">157.39999389648401</cx:pt>
          <cx:pt idx="776">158.58415222168</cx:pt>
          <cx:pt idx="777">165.47674560546901</cx:pt>
          <cx:pt idx="778">163.32926940918</cx:pt>
          <cx:pt idx="779">160.51724243164099</cx:pt>
          <cx:pt idx="780">160.17073059082</cx:pt>
          <cx:pt idx="781">163.10714721679699</cx:pt>
          <cx:pt idx="782">163</cx:pt>
          <cx:pt idx="783">165.06172180175801</cx:pt>
          <cx:pt idx="784">164.482345581055</cx:pt>
          <cx:pt idx="785">162.38554382324199</cx:pt>
          <cx:pt idx="786">164.29069519043</cx:pt>
          <cx:pt idx="787">158.91227722168</cx:pt>
          <cx:pt idx="788">161.43103027343801</cx:pt>
          <cx:pt idx="789">161.28070068359401</cx:pt>
          <cx:pt idx="790">158</cx:pt>
          <cx:pt idx="791">159.84126281738301</cx:pt>
          <cx:pt idx="792">157.85185241699199</cx:pt>
          <cx:pt idx="793">162.14285278320301</cx:pt>
          <cx:pt idx="794">159.55357360839801</cx:pt>
          <cx:pt idx="795">160.85714721679699</cx:pt>
          <cx:pt idx="796">155.980392456055</cx:pt>
          <cx:pt idx="797">154.11363220214801</cx:pt>
          <cx:pt idx="798">150.40475463867199</cx:pt>
          <cx:pt idx="799">155.75</cx:pt>
          <cx:pt idx="800">155.54650878906301</cx:pt>
          <cx:pt idx="801">155.57142639160199</cx:pt>
          <cx:pt idx="802">154.01351928710901</cx:pt>
          <cx:pt idx="803">149.44999694824199</cx:pt>
          <cx:pt idx="804">154.35227966308599</cx:pt>
          <cx:pt idx="805">151.69879150390599</cx:pt>
          <cx:pt idx="806">152.12658691406301</cx:pt>
          <cx:pt idx="807">151.57830810546901</cx:pt>
          <cx:pt idx="808">152.210525512695</cx:pt>
          <cx:pt idx="809">153.63999938964801</cx:pt>
          <cx:pt idx="810">152.31645202636699</cx:pt>
          <cx:pt idx="811">152.543212890625</cx:pt>
          <cx:pt idx="812">151.39758300781301</cx:pt>
          <cx:pt idx="813">124.07894897460901</cx:pt>
          <cx:pt idx="814">139.342849731445</cx:pt>
          <cx:pt idx="815">143.50909423828099</cx:pt>
          <cx:pt idx="816">135.34210205078099</cx:pt>
          <cx:pt idx="817">133.18182373046901</cx:pt>
          <cx:pt idx="818">136.60527038574199</cx:pt>
          <cx:pt idx="819">126.815788269043</cx:pt>
          <cx:pt idx="820">140.09756469726599</cx:pt>
          <cx:pt idx="821">133.67500305175801</cx:pt>
          <cx:pt idx="822">137.40475463867199</cx:pt>
          <cx:pt idx="823">129.80000305175801</cx:pt>
          <cx:pt idx="824">136.72093200683599</cx:pt>
          <cx:pt idx="825">129.83332824707</cx:pt>
          <cx:pt idx="826">137.72500610351599</cx:pt>
          <cx:pt idx="827">136.03773498535199</cx:pt>
          <cx:pt idx="828">135.47367858886699</cx:pt>
          <cx:pt idx="829">138.09259033203099</cx:pt>
          <cx:pt idx="830">132.13513183593801</cx:pt>
          <cx:pt idx="831">141.51666259765599</cx:pt>
          <cx:pt idx="832">133.76315307617199</cx:pt>
          <cx:pt idx="833">147.63999938964801</cx:pt>
          <cx:pt idx="834">144.69999694824199</cx:pt>
          <cx:pt idx="835">149.51484680175801</cx:pt>
          <cx:pt idx="836">143.49424743652301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zvětšení motivu vzorkování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patternScale</a:t>
            </a:r>
            <a:r>
              <a:rPr lang="en-US" sz="1400" b="0" i="0" u="none" strike="noStrike" baseline="0">
                <a:solidFill>
                  <a:sysClr val="windowText" lastClr="000000">
                    <a:lumMod val="65000"/>
                    <a:lumOff val="35000"/>
                  </a:sysClr>
                </a:solidFill>
                <a:effectLst/>
                <a:latin typeface="Calibri" panose="020F0502020204030204"/>
              </a:rPr>
              <a:t>]</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05888C31-75A0-4203-A549-8D3496F7727C}">
          <cx:tx>
            <cx:txData>
              <cx:f>'Distance Match'!$C$3</cx:f>
              <cx:v>Testovací množina se shodnými obrazovkami</cx:v>
            </cx:txData>
          </cx:tx>
          <cx:dataId val="0"/>
          <cx:layoutPr>
            <cx:visibility meanLine="0" meanMarker="1" nonoutliers="0" outliers="1"/>
            <cx:statistics quartileMethod="exclusive"/>
          </cx:layoutPr>
        </cx:series>
        <cx:series layoutId="boxWhisker" uniqueId="{C192B585-4E6D-4EE8-B13F-CF92E0CBAE91}">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70" min="35"/>
        <cx:majorGridlines/>
        <cx:tickLabels/>
      </cx:axis>
    </cx:plotArea>
    <cx:legend pos="b" align="ctr" overlay="0"/>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deskriptoru koef'!$B$5:$B$283</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koef'!$C$5:$C$283</cx:f>
        <cx:lvl ptCount="279" formatCode="General">
          <cx:pt idx="0">0.22448979591836701</cx:pt>
          <cx:pt idx="1">0.32653061224489799</cx:pt>
          <cx:pt idx="2">0.214285714285714</cx:pt>
          <cx:pt idx="3">0.39455782312925203</cx:pt>
          <cx:pt idx="4">0.098639455782312896</cx:pt>
          <cx:pt idx="5">0.79931972789115602</cx:pt>
          <cx:pt idx="6">0.22448979591836701</cx:pt>
          <cx:pt idx="7">0.70068027210884398</cx:pt>
          <cx:pt idx="8">0.238095238095238</cx:pt>
          <cx:pt idx="9">0.38435374149659901</cx:pt>
          <cx:pt idx="10">0.24489795918367299</cx:pt>
          <cx:pt idx="11">0.391156462585034</cx:pt>
          <cx:pt idx="12">0.25170068027210901</cx:pt>
          <cx:pt idx="13">0.391156462585034</cx:pt>
          <cx:pt idx="14">0.210884353741497</cx:pt>
          <cx:pt idx="15">0.319727891156463</cx:pt>
          <cx:pt idx="16">0.21768707482993199</cx:pt>
          <cx:pt idx="17">0.31632653061224503</cx:pt>
          <cx:pt idx="18">0.23129251700680301</cx:pt>
          <cx:pt idx="93">0.037229436999999997</cx:pt>
          <cx:pt idx="94">0.059740260000000003</cx:pt>
          <cx:pt idx="95">0.043290043</cx:pt>
          <cx:pt idx="96">0.15930735900000001</cx:pt>
          <cx:pt idx="97">0.0034632030000000002</cx:pt>
          <cx:pt idx="98">0.81558441599999998</cx:pt>
          <cx:pt idx="99">0.041558442000000001</cx:pt>
          <cx:pt idx="100">0.695238095</cx:pt>
          <cx:pt idx="101">0.041558442000000001</cx:pt>
          <cx:pt idx="102">0.075324674999999994</cx:pt>
          <cx:pt idx="103">0.044155844</cx:pt>
          <cx:pt idx="104">0.080519481000000004</cx:pt>
          <cx:pt idx="105">0.039826840000000002</cx:pt>
          <cx:pt idx="106">0.077922078000000006</cx:pt>
          <cx:pt idx="107">0.017316017</cx:pt>
          <cx:pt idx="108">0.061471861000000003</cx:pt>
          <cx:pt idx="109">0.045021644999999999</cx:pt>
          <cx:pt idx="110">0.064069264000000001</cx:pt>
          <cx:pt idx="111">0.041558442000000001</cx:pt>
          <cx:pt idx="186">0.450643776824034</cx:pt>
          <cx:pt idx="187">0.50214592274678105</cx:pt>
          <cx:pt idx="188">0.41630901287553601</cx:pt>
          <cx:pt idx="189">0.56223175965665195</cx:pt>
          <cx:pt idx="190">0.29184549356223199</cx:pt>
          <cx:pt idx="191">0.96137339055794002</cx:pt>
          <cx:pt idx="192">0.45922746781115897</cx:pt>
          <cx:pt idx="193">0.93133047210300401</cx:pt>
          <cx:pt idx="194">0.42489270386266098</cx:pt>
          <cx:pt idx="195">0.55793991416308997</cx:pt>
          <cx:pt idx="196">0.450643776824034</cx:pt>
          <cx:pt idx="197">0.55793991416308997</cx:pt>
          <cx:pt idx="198">0.44206008583690998</cx:pt>
          <cx:pt idx="199">0.55793991416308997</cx:pt>
          <cx:pt idx="200">0.37339055793991399</cx:pt>
          <cx:pt idx="201">0.51931330472102999</cx:pt>
          <cx:pt idx="202">0.40772532188841198</cx:pt>
          <cx:pt idx="203">0.52360515021459197</cx:pt>
          <cx:pt idx="204">0.44635193133047202</cx:pt>
        </cx:lvl>
      </cx:numDim>
    </cx:data>
    <cx:data id="1">
      <cx:strDim type="cat">
        <cx:f>'srovnani deskriptoru koef'!$B$5:$B$283</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koef'!$D$5:$D$283</cx:f>
        <cx:lvl ptCount="279" formatCode="General">
          <cx:pt idx="0">0.0068027210884353704</cx:pt>
          <cx:pt idx="1">0.0102040816326531</cx:pt>
          <cx:pt idx="2">0.0068027210884353704</cx:pt>
          <cx:pt idx="3">0.013605442176870699</cx:pt>
          <cx:pt idx="4">0.00340136054421769</cx:pt>
          <cx:pt idx="5">0.00340136054421769</cx:pt>
          <cx:pt idx="6">0.017006802721088399</cx:pt>
          <cx:pt idx="7">0.0102040816326531</cx:pt>
          <cx:pt idx="8">0.013605442176870699</cx:pt>
          <cx:pt idx="9">0.00340136054421769</cx:pt>
          <cx:pt idx="10">0.013605442176870699</cx:pt>
          <cx:pt idx="11">0.00340136054421769</cx:pt>
          <cx:pt idx="12">0.0068027210884353704</cx:pt>
          <cx:pt idx="13">0.013605442176870699</cx:pt>
          <cx:pt idx="14">0.0102040816326531</cx:pt>
          <cx:pt idx="15">0.0068027210884353704</cx:pt>
          <cx:pt idx="16">0</cx:pt>
          <cx:pt idx="17">0.0102040816326531</cx:pt>
          <cx:pt idx="18">0.0204081632653061</cx:pt>
          <cx:pt idx="19">0.00340136054421769</cx:pt>
          <cx:pt idx="20">0.0068027210884353704</cx:pt>
          <cx:pt idx="21">0.013605442176870699</cx:pt>
          <cx:pt idx="22">0</cx:pt>
          <cx:pt idx="23">0.00340136054421769</cx:pt>
          <cx:pt idx="24">0.00340136054421769</cx:pt>
          <cx:pt idx="25">0.00340136054421769</cx:pt>
          <cx:pt idx="26">0</cx:pt>
          <cx:pt idx="27">0.0068027210884353704</cx:pt>
          <cx:pt idx="28">0.00340136054421769</cx:pt>
          <cx:pt idx="29">0.00340136054421769</cx:pt>
          <cx:pt idx="30">0.0068027210884353704</cx:pt>
          <cx:pt idx="31">0.00340136054421769</cx:pt>
          <cx:pt idx="32">0</cx:pt>
          <cx:pt idx="33">0</cx:pt>
          <cx:pt idx="34">0</cx:pt>
          <cx:pt idx="35">0</cx:pt>
          <cx:pt idx="36">0</cx:pt>
          <cx:pt idx="37">0</cx:pt>
          <cx:pt idx="38">0</cx:pt>
          <cx:pt idx="39">0</cx:pt>
          <cx:pt idx="40">0</cx:pt>
          <cx:pt idx="41">0</cx:pt>
          <cx:pt idx="42">0</cx:pt>
          <cx:pt idx="43">0</cx:pt>
          <cx:pt idx="44">0</cx:pt>
          <cx:pt idx="45">0</cx:pt>
          <cx:pt idx="46">0.00340136054421769</cx:pt>
          <cx:pt idx="47">0</cx:pt>
          <cx:pt idx="48">0.0068027210884353704</cx:pt>
          <cx:pt idx="49">0</cx:pt>
          <cx:pt idx="50">0.017006802721088399</cx:pt>
          <cx:pt idx="51">0.013605442176870699</cx:pt>
          <cx:pt idx="52">0</cx:pt>
          <cx:pt idx="53">0</cx:pt>
          <cx:pt idx="54">0.0102040816326531</cx:pt>
          <cx:pt idx="55">0</cx:pt>
          <cx:pt idx="56">0.0102040816326531</cx:pt>
          <cx:pt idx="57">0</cx:pt>
          <cx:pt idx="58">0</cx:pt>
          <cx:pt idx="59">0</cx:pt>
          <cx:pt idx="60">0.013605442176870699</cx:pt>
          <cx:pt idx="61">0</cx:pt>
          <cx:pt idx="62">0.00340136054421769</cx:pt>
          <cx:pt idx="63">0</cx:pt>
          <cx:pt idx="64">0.0102040816326531</cx:pt>
          <cx:pt idx="65">0</cx:pt>
          <cx:pt idx="66">0</cx:pt>
          <cx:pt idx="67">0</cx:pt>
          <cx:pt idx="68">0</cx:pt>
          <cx:pt idx="69">0.057823129251700703</cx:pt>
          <cx:pt idx="70">0.0408163265306122</cx:pt>
          <cx:pt idx="71">0.034013605442176902</cx:pt>
          <cx:pt idx="72">0.0306122448979592</cx:pt>
          <cx:pt idx="73">0.0510204081632653</cx:pt>
          <cx:pt idx="74">0.034013605442176902</cx:pt>
          <cx:pt idx="75">0.0510204081632653</cx:pt>
          <cx:pt idx="76">0.037414965986394599</cx:pt>
          <cx:pt idx="77">0.047619047619047603</cx:pt>
          <cx:pt idx="78">0.0306122448979592</cx:pt>
          <cx:pt idx="79">0.047619047619047603</cx:pt>
          <cx:pt idx="80">0.044217687074829898</cx:pt>
          <cx:pt idx="81">0.0408163265306122</cx:pt>
          <cx:pt idx="82">0.027210884353741499</cx:pt>
          <cx:pt idx="83">0.044217687074829898</cx:pt>
          <cx:pt idx="84">0.034013605442176902</cx:pt>
          <cx:pt idx="85">0.037414965986394599</cx:pt>
          <cx:pt idx="86">0.037414965986394599</cx:pt>
          <cx:pt idx="87">0.037414965986394599</cx:pt>
          <cx:pt idx="88">0.037414965986394599</cx:pt>
          <cx:pt idx="89">0.027210884353741499</cx:pt>
          <cx:pt idx="90">0.017006802721088399</cx:pt>
          <cx:pt idx="91">0.0204081632653061</cx:pt>
          <cx:pt idx="92">0.0408163265306122</cx:pt>
          <cx:pt idx="93">0.014718615000000001</cx:pt>
          <cx:pt idx="94">0.012987013</cx:pt>
          <cx:pt idx="95">0.018181817999999999</cx:pt>
          <cx:pt idx="96">0.0095238100000000006</cx:pt>
          <cx:pt idx="97">0.012987013</cx:pt>
          <cx:pt idx="98">0.0095238100000000006</cx:pt>
          <cx:pt idx="99">0.019913420000000001</cx:pt>
          <cx:pt idx="100">0.012987013</cx:pt>
          <cx:pt idx="101">0.022510822999999999</cx:pt>
          <cx:pt idx="102">0.0095238100000000006</cx:pt>
          <cx:pt idx="103">0.025974026000000001</cx:pt>
          <cx:pt idx="104">0.0095238100000000006</cx:pt>
          <cx:pt idx="105">0.017316017</cx:pt>
          <cx:pt idx="106">0.015584416</cx:pt>
          <cx:pt idx="107">0.019047618999999998</cx:pt>
          <cx:pt idx="108">0.0086580089999999995</cx:pt>
          <cx:pt idx="109">0.021645022</cx:pt>
          <cx:pt idx="110">0.014718615000000001</cx:pt>
          <cx:pt idx="111">0.022510822999999999</cx:pt>
          <cx:pt idx="112">0.0095238100000000006</cx:pt>
          <cx:pt idx="113">0.0095238100000000006</cx:pt>
          <cx:pt idx="114">0.0069264069999999999</cx:pt>
          <cx:pt idx="115">0.0025974029999999999</cx:pt>
          <cx:pt idx="116">0.0051948050000000003</cx:pt>
          <cx:pt idx="117">0.0060606059999999996</cx:pt>
          <cx:pt idx="118">0.004329004</cx:pt>
          <cx:pt idx="119">0.0025974029999999999</cx:pt>
          <cx:pt idx="120">0.0060606059999999996</cx:pt>
          <cx:pt idx="121">0.0060606059999999996</cx:pt>
          <cx:pt idx="122">0.0077922080000000001</cx:pt>
          <cx:pt idx="123">0.0069264069999999999</cx:pt>
          <cx:pt idx="124">0.0095238100000000006</cx:pt>
          <cx:pt idx="125">0.0077922080000000001</cx:pt>
          <cx:pt idx="126">0.0051948050000000003</cx:pt>
          <cx:pt idx="127">0.0060606059999999996</cx:pt>
          <cx:pt idx="128">0.0077922080000000001</cx:pt>
          <cx:pt idx="129">0.0060606059999999996</cx:pt>
          <cx:pt idx="130">0.0060606059999999996</cx:pt>
          <cx:pt idx="131">0.0051948050000000003</cx:pt>
          <cx:pt idx="132">0.004329004</cx:pt>
          <cx:pt idx="133">0.0034632030000000002</cx:pt>
          <cx:pt idx="134">0.004329004</cx:pt>
          <cx:pt idx="135">0.0025974029999999999</cx:pt>
          <cx:pt idx="136">0.015584416</cx:pt>
          <cx:pt idx="137">0.014718615000000001</cx:pt>
          <cx:pt idx="138">0.013852814</cx:pt>
          <cx:pt idx="139">0.014718615000000001</cx:pt>
          <cx:pt idx="140">0.0086580089999999995</cx:pt>
          <cx:pt idx="141">0.0060606059999999996</cx:pt>
          <cx:pt idx="142">0.015584416</cx:pt>
          <cx:pt idx="143">0.014718615000000001</cx:pt>
          <cx:pt idx="144">0.012987013</cx:pt>
          <cx:pt idx="145">0.011255411</cx:pt>
          <cx:pt idx="146">0.012987013</cx:pt>
          <cx:pt idx="147">0.0069264069999999999</cx:pt>
          <cx:pt idx="148">0.011255411</cx:pt>
          <cx:pt idx="149">0.0069264069999999999</cx:pt>
          <cx:pt idx="150">0.0069264069999999999</cx:pt>
          <cx:pt idx="151">0.0086580089999999995</cx:pt>
          <cx:pt idx="152">0.0095238100000000006</cx:pt>
          <cx:pt idx="153">0.012121211999999999</cx:pt>
          <cx:pt idx="154">0.0086580089999999995</cx:pt>
          <cx:pt idx="155">0.0077922080000000001</cx:pt>
          <cx:pt idx="156">0.010389610000000001</cx:pt>
          <cx:pt idx="157">0.0060606059999999996</cx:pt>
          <cx:pt idx="158">0.0051948050000000003</cx:pt>
          <cx:pt idx="159">0.0077922080000000001</cx:pt>
          <cx:pt idx="160">0.0095238100000000006</cx:pt>
          <cx:pt idx="161">0.011255411</cx:pt>
          <cx:pt idx="162">0.046753246999999998</cx:pt>
          <cx:pt idx="163">0.0095238100000000006</cx:pt>
          <cx:pt idx="164">0.017316017</cx:pt>
          <cx:pt idx="165">0.014718615000000001</cx:pt>
          <cx:pt idx="166">0.047619047999999997</cx:pt>
          <cx:pt idx="167">0.021645022</cx:pt>
          <cx:pt idx="168">0.045021644999999999</cx:pt>
          <cx:pt idx="169">0.017316017</cx:pt>
          <cx:pt idx="170">0.038095237999999997</cx:pt>
          <cx:pt idx="171">0.0086580089999999995</cx:pt>
          <cx:pt idx="172">0.050216450000000003</cx:pt>
          <cx:pt idx="173">0.012987013</cx:pt>
          <cx:pt idx="174">0.043290043</cx:pt>
          <cx:pt idx="175">0.012987013</cx:pt>
          <cx:pt idx="176">0.014718615000000001</cx:pt>
          <cx:pt idx="177">0.012987013</cx:pt>
          <cx:pt idx="178">0.020779221</cx:pt>
          <cx:pt idx="179">0.0069264069999999999</cx:pt>
          <cx:pt idx="180">0.018181817999999999</cx:pt>
          <cx:pt idx="181">0.010389610000000001</cx:pt>
          <cx:pt idx="182">0.013852814</cx:pt>
          <cx:pt idx="183">0.0095238100000000006</cx:pt>
          <cx:pt idx="184">0.0095238100000000006</cx:pt>
          <cx:pt idx="185">0.010389610000000001</cx:pt>
          <cx:pt idx="186">0.00429184549356223</cx:pt>
          <cx:pt idx="187">0.030042918454935601</cx:pt>
          <cx:pt idx="188">0.00858369098712446</cx:pt>
          <cx:pt idx="189">0.017167381974248899</cx:pt>
          <cx:pt idx="190">0</cx:pt>
          <cx:pt idx="191">0.00858369098712446</cx:pt>
          <cx:pt idx="192">0.0214592274678112</cx:pt>
          <cx:pt idx="193">0.0214592274678112</cx:pt>
          <cx:pt idx="194">0.00858369098712446</cx:pt>
          <cx:pt idx="195">0.00429184549356223</cx:pt>
          <cx:pt idx="196">0.017167381974248899</cx:pt>
          <cx:pt idx="197">0.00858369098712446</cx:pt>
          <cx:pt idx="198">0.0128755364806867</cx:pt>
          <cx:pt idx="199">0.030042918454935601</cx:pt>
          <cx:pt idx="200">0.00858369098712446</cx:pt>
          <cx:pt idx="201">0.00429184549356223</cx:pt>
          <cx:pt idx="202">0.00858369098712446</cx:pt>
          <cx:pt idx="203">0.0214592274678112</cx:pt>
          <cx:pt idx="204">0.017167381974248899</cx:pt>
          <cx:pt idx="205">0.00429184549356223</cx:pt>
          <cx:pt idx="206">0.0214592274678112</cx:pt>
          <cx:pt idx="207">0.00858369098712446</cx:pt>
          <cx:pt idx="208">0.00429184549356223</cx:pt>
          <cx:pt idx="209">0.00429184549356223</cx:pt>
          <cx:pt idx="210">0.00429184549356223</cx:pt>
          <cx:pt idx="211">0.025751072961373401</cx:pt>
          <cx:pt idx="212">0.00429184549356223</cx:pt>
          <cx:pt idx="213">0.00429184549356223</cx:pt>
          <cx:pt idx="214">0.00429184549356223</cx:pt>
          <cx:pt idx="215">0.00429184549356223</cx:pt>
          <cx:pt idx="216">0.00429184549356223</cx:pt>
          <cx:pt idx="217">0.00429184549356223</cx:pt>
          <cx:pt idx="218">0.00858369098712446</cx:pt>
          <cx:pt idx="219">0</cx:pt>
          <cx:pt idx="220">0</cx:pt>
          <cx:pt idx="221">0</cx:pt>
          <cx:pt idx="222">0</cx:pt>
          <cx:pt idx="223">0.00858369098712446</cx:pt>
          <cx:pt idx="224">0.00429184549356223</cx:pt>
          <cx:pt idx="225">0</cx:pt>
          <cx:pt idx="226">0</cx:pt>
          <cx:pt idx="227">0.00858369098712446</cx:pt>
          <cx:pt idx="228">0</cx:pt>
          <cx:pt idx="229">0</cx:pt>
          <cx:pt idx="230">0</cx:pt>
          <cx:pt idx="231">0</cx:pt>
          <cx:pt idx="232">0</cx:pt>
          <cx:pt idx="233">0</cx:pt>
          <cx:pt idx="234">0</cx:pt>
          <cx:pt idx="235">0</cx:pt>
          <cx:pt idx="236">0</cx:pt>
          <cx:pt idx="237">0</cx:pt>
          <cx:pt idx="238">0</cx:pt>
          <cx:pt idx="239">0.0128755364806867</cx:pt>
          <cx:pt idx="240">0.00858369098712446</cx:pt>
          <cx:pt idx="241">0.00858369098712446</cx:pt>
          <cx:pt idx="242">0.00858369098712446</cx:pt>
          <cx:pt idx="243">0.00429184549356223</cx:pt>
          <cx:pt idx="244">0.00858369098712446</cx:pt>
          <cx:pt idx="245">0.017167381974248899</cx:pt>
          <cx:pt idx="246">0.00858369098712446</cx:pt>
          <cx:pt idx="247">0.00858369098712446</cx:pt>
          <cx:pt idx="248">0.017167381974248899</cx:pt>
          <cx:pt idx="249">0.017167381974248899</cx:pt>
          <cx:pt idx="250">0.017167381974248899</cx:pt>
          <cx:pt idx="251">0</cx:pt>
          <cx:pt idx="252">0.00858369098712446</cx:pt>
          <cx:pt idx="253">0.00429184549356223</cx:pt>
          <cx:pt idx="254">0.00429184549356223</cx:pt>
          <cx:pt idx="255">0.15450643776824</cx:pt>
          <cx:pt idx="256">0.128755364806867</cx:pt>
          <cx:pt idx="257">0.11587982832618</cx:pt>
          <cx:pt idx="258">0.15450643776824</cx:pt>
          <cx:pt idx="259">0.15021459227467801</cx:pt>
          <cx:pt idx="260">0.124463519313305</cx:pt>
          <cx:pt idx="261">0.15879828326180301</cx:pt>
          <cx:pt idx="262">0.14163090128755401</cx:pt>
          <cx:pt idx="263">0.15450643776824</cx:pt>
          <cx:pt idx="264">0.14163090128755401</cx:pt>
          <cx:pt idx="265">0.128755364806867</cx:pt>
          <cx:pt idx="266">0.137339055793991</cx:pt>
          <cx:pt idx="267">0.124463519313305</cx:pt>
          <cx:pt idx="268">0.14163090128755401</cx:pt>
          <cx:pt idx="269">0.120171673819742</cx:pt>
          <cx:pt idx="270">0.145922746781116</cx:pt>
          <cx:pt idx="271">0.11587982832618</cx:pt>
          <cx:pt idx="272">0.145922746781116</cx:pt>
          <cx:pt idx="273">0.120171673819742</cx:pt>
          <cx:pt idx="274">0.137339055793991</cx:pt>
          <cx:pt idx="275">0.025751072961373401</cx:pt>
          <cx:pt idx="276">0.038626609442060103</cx:pt>
          <cx:pt idx="277">0.038626609442060103</cx:pt>
          <cx:pt idx="278">0.017167381974248899</cx:pt>
        </cx:lvl>
      </cx:numDim>
    </cx:data>
  </cx:chartData>
  <cx:chart>
    <cx:title pos="t" align="ctr" overlay="0">
      <cx:tx>
        <cx:rich>
          <a:bodyPr spcFirstLastPara="1" vertOverflow="ellipsis" wrap="square" lIns="0" tIns="0" rIns="0" bIns="0" anchor="ctr" anchorCtr="1"/>
          <a:lstStyle/>
          <a:p>
            <a:pPr algn="ctr">
              <a:defRPr/>
            </a:pPr>
            <a:r>
              <a:rPr lang="cs-CZ"/>
              <a:t>Srovnání deskriptorů s optimalizovanými parametry na Löwových koeficientech </a:t>
            </a:r>
            <a:endParaRPr lang="en-US"/>
          </a:p>
        </cx:rich>
      </cx:tx>
    </cx:title>
    <cx:plotArea>
      <cx:plotAreaRegion>
        <cx:series layoutId="boxWhisker" uniqueId="{44B0F762-9BE3-4B18-8F60-176248EBC32E}">
          <cx:tx>
            <cx:txData>
              <cx:f>'srovnani deskriptoru koef'!$C$4</cx:f>
              <cx:v>Testovací množina se shodnými obrazovkami</cx:v>
            </cx:txData>
          </cx:tx>
          <cx:dataId val="0"/>
          <cx:layoutPr>
            <cx:visibility meanLine="0" meanMarker="1" nonoutliers="0" outliers="1"/>
            <cx:statistics quartileMethod="exclusive"/>
          </cx:layoutPr>
        </cx:series>
        <cx:series layoutId="boxWhisker" uniqueId="{4D1D277E-62E3-479E-AF95-5104EFDB13C6}">
          <cx:tx>
            <cx:txData>
              <cx:f>'srovnani deskriptoru koef'!$D$4</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2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deskriptoru distance'!$A$4:$A$282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distance'!$B$4:$B$282</cx:f>
        <cx:lvl ptCount="279" formatCode="General">
          <cx:pt idx="0">121.569442749023</cx:pt>
          <cx:pt idx="1">97.227272033691406</cx:pt>
          <cx:pt idx="2">117.79386138916</cx:pt>
          <cx:pt idx="3">78.950981140136705</cx:pt>
          <cx:pt idx="4">132.12222290039099</cx:pt>
          <cx:pt idx="5">34.799999237060497</cx:pt>
          <cx:pt idx="6">119.80542755127</cx:pt>
          <cx:pt idx="7">41.202480316162102</cx:pt>
          <cx:pt idx="8">118.12727355957</cx:pt>
          <cx:pt idx="9">83.9296875</cx:pt>
          <cx:pt idx="10">119.59821319580099</cx:pt>
          <cx:pt idx="11">86.891998291015597</cx:pt>
          <cx:pt idx="12">116.647575378418</cx:pt>
          <cx:pt idx="13">84.177421569824205</cx:pt>
          <cx:pt idx="14">119.879997253418</cx:pt>
          <cx:pt idx="15">96.608871459960895</cx:pt>
          <cx:pt idx="16">119.454544067383</cx:pt>
          <cx:pt idx="17">96.723846435546903</cx:pt>
          <cx:pt idx="18">114.803573608398</cx:pt>
          <cx:pt idx="93">60.491863250000002</cx:pt>
          <cx:pt idx="94">54.959930419999999</cx:pt>
          <cx:pt idx="95">59.465908050000003</cx:pt>
          <cx:pt idx="96">49.18989182</cx:pt>
          <cx:pt idx="97">61.10040283</cx:pt>
          <cx:pt idx="98">21.440475459999998</cx:pt>
          <cx:pt idx="99">59.62781906</cx:pt>
          <cx:pt idx="100">27.086547849999999</cx:pt>
          <cx:pt idx="101">60.05555725</cx:pt>
          <cx:pt idx="102">53.514835359999999</cx:pt>
          <cx:pt idx="103">59.85018539</cx:pt>
          <cx:pt idx="104">53.759227750000001</cx:pt>
          <cx:pt idx="105">59.447013849999998</cx:pt>
          <cx:pt idx="106">53.556522370000003</cx:pt>
          <cx:pt idx="107">60.926380160000001</cx:pt>
          <cx:pt idx="108">55.172904969999998</cx:pt>
          <cx:pt idx="109">59.42638779</cx:pt>
          <cx:pt idx="110">55.061962129999998</cx:pt>
          <cx:pt idx="111">59.596225740000001</cx:pt>
          <cx:pt idx="186">65.2611083984375</cx:pt>
          <cx:pt idx="187">52.4343452453613</cx:pt>
          <cx:pt idx="188">65.038887023925795</cx:pt>
          <cx:pt idx="189">31.572288513183601</cx:pt>
          <cx:pt idx="190">79.007095336914105</cx:pt>
          <cx:pt idx="191">8.9684686660766602</cx:pt>
          <cx:pt idx="192">62.737144470214801</cx:pt>
          <cx:pt idx="193">12.6589860916138</cx:pt>
          <cx:pt idx="194">61.191009521484403</cx:pt>
          <cx:pt idx="195">43.561576843261697</cx:pt>
          <cx:pt idx="196">64.666664123535199</cx:pt>
          <cx:pt idx="197">43.331634521484403</cx:pt>
          <cx:pt idx="198">65.0928955078125</cx:pt>
          <cx:pt idx="199">41.984771728515597</cx:pt>
          <cx:pt idx="200">69.932518005371094</cx:pt>
          <cx:pt idx="201">51.177665710449197</cx:pt>
          <cx:pt idx="202">63.922653198242202</cx:pt>
          <cx:pt idx="203">49.5</cx:pt>
          <cx:pt idx="204">61.366664886474602</cx:pt>
        </cx:lvl>
      </cx:numDim>
    </cx:data>
    <cx:data id="1">
      <cx:strDim type="cat">
        <cx:f>'srovnani deskriptoru distance'!$A$4:$A$282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distance'!$C$4:$C$282</cx:f>
        <cx:lvl ptCount="279" formatCode="General">
          <cx:pt idx="0">135.63290405273401</cx:pt>
          <cx:pt idx="1">144.14414978027301</cx:pt>
          <cx:pt idx="2">132.99572753906301</cx:pt>
          <cx:pt idx="3">140.55920410156301</cx:pt>
          <cx:pt idx="4">134.71609497070301</cx:pt>
          <cx:pt idx="5">137.92825317382801</cx:pt>
          <cx:pt idx="6">133.41949462890599</cx:pt>
          <cx:pt idx="7">140.41481018066401</cx:pt>
          <cx:pt idx="8">133.84233093261699</cx:pt>
          <cx:pt idx="9">137.45495605468801</cx:pt>
          <cx:pt idx="10">133.36016845703099</cx:pt>
          <cx:pt idx="11">137.40611267089801</cx:pt>
          <cx:pt idx="12">132.07173156738301</cx:pt>
          <cx:pt idx="13">140.70063781738301</cx:pt>
          <cx:pt idx="14">132.59414672851599</cx:pt>
          <cx:pt idx="15">135.93925476074199</cx:pt>
          <cx:pt idx="16">132.37339782714801</cx:pt>
          <cx:pt idx="17">141.127517700195</cx:pt>
          <cx:pt idx="18">133.42857360839801</cx:pt>
          <cx:pt idx="19">137.02232360839801</cx:pt>
          <cx:pt idx="20">147.94416809082</cx:pt>
          <cx:pt idx="21">148.86755371093801</cx:pt>
          <cx:pt idx="22">158.56140136718801</cx:pt>
          <cx:pt idx="23">157.84762573242199</cx:pt>
          <cx:pt idx="24">157.30909729003901</cx:pt>
          <cx:pt idx="25">158.125</cx:pt>
          <cx:pt idx="26">159.11607360839801</cx:pt>
          <cx:pt idx="27">155.85577392578099</cx:pt>
          <cx:pt idx="28">157.274337768555</cx:pt>
          <cx:pt idx="29">156.53097534179699</cx:pt>
          <cx:pt idx="30">155.93458557128901</cx:pt>
          <cx:pt idx="31">163.91719055175801</cx:pt>
          <cx:pt idx="32">164.13488769531301</cx:pt>
          <cx:pt idx="33">152.14782714843801</cx:pt>
          <cx:pt idx="34">152.940673828125</cx:pt>
          <cx:pt idx="35">155.25210571289099</cx:pt>
          <cx:pt idx="36">153.88000488281301</cx:pt>
          <cx:pt idx="37">154.04273986816401</cx:pt>
          <cx:pt idx="38">153.18699645996099</cx:pt>
          <cx:pt idx="39">154.52542114257801</cx:pt>
          <cx:pt idx="40">152.08660888671901</cx:pt>
          <cx:pt idx="41">152.260498046875</cx:pt>
          <cx:pt idx="42">152.52499389648401</cx:pt>
          <cx:pt idx="43">149.90446472168</cx:pt>
          <cx:pt idx="44">149.19480895996099</cx:pt>
          <cx:pt idx="45">149.70512390136699</cx:pt>
          <cx:pt idx="46">149.375</cx:pt>
          <cx:pt idx="47">150.48406982421901</cx:pt>
          <cx:pt idx="48">150.474365234375</cx:pt>
          <cx:pt idx="49">148.25503540039099</cx:pt>
          <cx:pt idx="50">148.12582397460901</cx:pt>
          <cx:pt idx="51">148.052978515625</cx:pt>
          <cx:pt idx="52">148.78289794921901</cx:pt>
          <cx:pt idx="53">151.73809814453099</cx:pt>
          <cx:pt idx="54">147.06422424316401</cx:pt>
          <cx:pt idx="55">149.61058044433599</cx:pt>
          <cx:pt idx="56">146.49099731445301</cx:pt>
          <cx:pt idx="57">151.50970458984401</cx:pt>
          <cx:pt idx="58">151.98030090332</cx:pt>
          <cx:pt idx="59">149.86343383789099</cx:pt>
          <cx:pt idx="60">147.722732543945</cx:pt>
          <cx:pt idx="61">149.16827392578099</cx:pt>
          <cx:pt idx="62">147.85589599609401</cx:pt>
          <cx:pt idx="63">152.07272338867199</cx:pt>
          <cx:pt idx="64">147.40806579589801</cx:pt>
          <cx:pt idx="65">150.15348815918</cx:pt>
          <cx:pt idx="66">146.51965332031301</cx:pt>
          <cx:pt idx="67">152.33937072753901</cx:pt>
          <cx:pt idx="68">146.95735168457</cx:pt>
          <cx:pt idx="69">130.43878173828099</cx:pt>
          <cx:pt idx="70">138.33332824707</cx:pt>
          <cx:pt idx="71">133.72671508789099</cx:pt>
          <cx:pt idx="72">138.32824707031301</cx:pt>
          <cx:pt idx="73">131.59140014648401</cx:pt>
          <cx:pt idx="74">140.031005859375</cx:pt>
          <cx:pt idx="75">136.89247131347699</cx:pt>
          <cx:pt idx="76">135.94827270507801</cx:pt>
          <cx:pt idx="77">136.03158569335901</cx:pt>
          <cx:pt idx="78">138.70228576660199</cx:pt>
          <cx:pt idx="79">133.35293579101599</cx:pt>
          <cx:pt idx="80">137.69924926757801</cx:pt>
          <cx:pt idx="81">133.69136047363301</cx:pt>
          <cx:pt idx="82">138.10317993164099</cx:pt>
          <cx:pt idx="83">131.89610290527301</cx:pt>
          <cx:pt idx="84">137.640625</cx:pt>
          <cx:pt idx="85">132.456787109375</cx:pt>
          <cx:pt idx="86">136.38888549804699</cx:pt>
          <cx:pt idx="87">130.20886230468801</cx:pt>
          <cx:pt idx="88">134.926834106445</cx:pt>
          <cx:pt idx="89">148.27272033691401</cx:pt>
          <cx:pt idx="90">148.40174865722699</cx:pt>
          <cx:pt idx="91">147.58515930175801</cx:pt>
          <cx:pt idx="92">146.93965148925801</cx:pt>
          <cx:pt idx="93">63.429737090000003</cx:pt>
          <cx:pt idx="94">61.022262570000002</cx:pt>
          <cx:pt idx="95">62.667732239999999</cx:pt>
          <cx:pt idx="96">61.143363950000001</cx:pt>
          <cx:pt idx="97">63.783607480000001</cx:pt>
          <cx:pt idx="98">61.909698489999997</cx:pt>
          <cx:pt idx="99">62.5</cx:pt>
          <cx:pt idx="100">60.654479979999998</cx:pt>
          <cx:pt idx="101">62.323482509999998</cx:pt>
          <cx:pt idx="102">62.081169129999999</cx:pt>
          <cx:pt idx="103">62.277511599999997</cx:pt>
          <cx:pt idx="104">61.4931488</cx:pt>
          <cx:pt idx="105">62.478740690000002</cx:pt>
          <cx:pt idx="106">61.319931029999999</cx:pt>
          <cx:pt idx="107">62.774143219999999</cx:pt>
          <cx:pt idx="108">61.795417790000002</cx:pt>
          <cx:pt idx="109">62.749607089999998</cx:pt>
          <cx:pt idx="110">61.531082150000003</cx:pt>
          <cx:pt idx="111">62.684783940000003</cx:pt>
          <cx:pt idx="112">61.463249210000001</cx:pt>
          <cx:pt idx="113">65.222015380000002</cx:pt>
          <cx:pt idx="114">61.913959499999997</cx:pt>
          <cx:pt idx="115">66.051788329999994</cx:pt>
          <cx:pt idx="116">66.285453799999999</cx:pt>
          <cx:pt idx="117">66.157897950000006</cx:pt>
          <cx:pt idx="118">66.166374210000001</cx:pt>
          <cx:pt idx="119">66.35314941</cx:pt>
          <cx:pt idx="120">66.014137270000006</cx:pt>
          <cx:pt idx="121">66.625221249999996</cx:pt>
          <cx:pt idx="122">66.216072080000004</cx:pt>
          <cx:pt idx="123">66.32465363</cx:pt>
          <cx:pt idx="124">66.15986633</cx:pt>
          <cx:pt idx="125">65.713996890000004</cx:pt>
          <cx:pt idx="126">62.739227290000002</cx:pt>
          <cx:pt idx="127">62.170021060000003</cx:pt>
          <cx:pt idx="128">62.845981600000002</cx:pt>
          <cx:pt idx="129">62.457588200000004</cx:pt>
          <cx:pt idx="130">62.677272799999997</cx:pt>
          <cx:pt idx="131">62.593257899999998</cx:pt>
          <cx:pt idx="132">62.68171692</cx:pt>
          <cx:pt idx="133">62.87389374</cx:pt>
          <cx:pt idx="134">62.49662781</cx:pt>
          <cx:pt idx="135">62.81549072</cx:pt>
          <cx:pt idx="136">61.818180079999998</cx:pt>
          <cx:pt idx="137">61.73550797</cx:pt>
          <cx:pt idx="138">61.788360599999997</cx:pt>
          <cx:pt idx="139">61.932262420000001</cx:pt>
          <cx:pt idx="140">62.105453490000002</cx:pt>
          <cx:pt idx="141">62.326568600000002</cx:pt>
          <cx:pt idx="142">61.961132050000003</cx:pt>
          <cx:pt idx="143">61.655418400000002</cx:pt>
          <cx:pt idx="144">61.524501800000003</cx:pt>
          <cx:pt idx="145">62.0920372</cx:pt>
          <cx:pt idx="146">68.076789860000005</cx:pt>
          <cx:pt idx="147">67.876899719999997</cx:pt>
          <cx:pt idx="148">68.049232480000001</cx:pt>
          <cx:pt idx="149">67.135238650000005</cx:pt>
          <cx:pt idx="150">67.497261050000006</cx:pt>
          <cx:pt idx="151">68.054794310000005</cx:pt>
          <cx:pt idx="152">68.130126950000005</cx:pt>
          <cx:pt idx="153">67.411056520000002</cx:pt>
          <cx:pt idx="154">68.373497009999994</cx:pt>
          <cx:pt idx="155">67.365852360000005</cx:pt>
          <cx:pt idx="156">67.921188349999994</cx:pt>
          <cx:pt idx="157">67.572448730000005</cx:pt>
          <cx:pt idx="158">68.154129030000007</cx:pt>
          <cx:pt idx="159">67.02903748</cx:pt>
          <cx:pt idx="160">68.423728940000004</cx:pt>
          <cx:pt idx="161">68</cx:pt>
          <cx:pt idx="162">57.834602359999998</cx:pt>
          <cx:pt idx="163">55.580135349999999</cx:pt>
          <cx:pt idx="164">56.020599369999999</cx:pt>
          <cx:pt idx="165">55.934066770000001</cx:pt>
          <cx:pt idx="166">58.042472840000002</cx:pt>
          <cx:pt idx="167">55.400444030000003</cx:pt>
          <cx:pt idx="168">57.95761108</cx:pt>
          <cx:pt idx="169">55.103603360000001</cx:pt>
          <cx:pt idx="170">58.580459589999997</cx:pt>
          <cx:pt idx="171">55.226871490000001</cx:pt>
          <cx:pt idx="172">57.762340549999998</cx:pt>
          <cx:pt idx="173">55.044052120000003</cx:pt>
          <cx:pt idx="174">58.316177369999998</cx:pt>
          <cx:pt idx="175">55.786666869999998</cx:pt>
          <cx:pt idx="176">55.951034550000003</cx:pt>
          <cx:pt idx="177">55.086666110000003</cx:pt>
          <cx:pt idx="178">56.290565489999999</cx:pt>
          <cx:pt idx="179">55.68584061</cx:pt>
          <cx:pt idx="180">55.654716489999998</cx:pt>
          <cx:pt idx="181">55.498901369999999</cx:pt>
          <cx:pt idx="182">68.072792050000004</cx:pt>
          <cx:pt idx="183">68.180702210000007</cx:pt>
          <cx:pt idx="184">67.9384613</cx:pt>
          <cx:pt idx="185">67.798637389999996</cx:pt>
          <cx:pt idx="186">113.214874267578</cx:pt>
          <cx:pt idx="187">109.91892242431599</cx:pt>
          <cx:pt idx="188">108.469566345215</cx:pt>
          <cx:pt idx="189">116.494506835938</cx:pt>
          <cx:pt idx="190">113.41176605224599</cx:pt>
          <cx:pt idx="191">113.213676452637</cx:pt>
          <cx:pt idx="192">107.698272705078</cx:pt>
          <cx:pt idx="193">115.25</cx:pt>
          <cx:pt idx="194">110.42105102539099</cx:pt>
          <cx:pt idx="195">113.324783325195</cx:pt>
          <cx:pt idx="196">109.76271057128901</cx:pt>
          <cx:pt idx="197">113.608695983887</cx:pt>
          <cx:pt idx="198">110.495796203613</cx:pt>
          <cx:pt idx="199">116.90322875976599</cx:pt>
          <cx:pt idx="200">109.162391662598</cx:pt>
          <cx:pt idx="201">113.94871520996099</cx:pt>
          <cx:pt idx="202">108.686958312988</cx:pt>
          <cx:pt idx="203">113.655555725098</cx:pt>
          <cx:pt idx="204">110.24786376953099</cx:pt>
          <cx:pt idx="205">114.016952514648</cx:pt>
          <cx:pt idx="206">132.33912658691401</cx:pt>
          <cx:pt idx="207">124.933883666992</cx:pt>
          <cx:pt idx="208">142.05404663085901</cx:pt>
          <cx:pt idx="209">146.06849670410199</cx:pt>
          <cx:pt idx="210">147.30435180664099</cx:pt>
          <cx:pt idx="211">143</cx:pt>
          <cx:pt idx="212">140.75410461425801</cx:pt>
          <cx:pt idx="213">145.87837219238301</cx:pt>
          <cx:pt idx="214">145.72463989257801</cx:pt>
          <cx:pt idx="215">142.03076171875</cx:pt>
          <cx:pt idx="216">142.20547485351599</cx:pt>
          <cx:pt idx="217">142.81817626953099</cx:pt>
          <cx:pt idx="218">139.58518981933599</cx:pt>
          <cx:pt idx="219">158.88888549804699</cx:pt>
          <cx:pt idx="220">154.197189331055</cx:pt>
          <cx:pt idx="221">158.10000610351599</cx:pt>
          <cx:pt idx="222">154.41175842285199</cx:pt>
          <cx:pt idx="223">155.01370239257801</cx:pt>
          <cx:pt idx="224">157.20547485351599</cx:pt>
          <cx:pt idx="225">153.785720825195</cx:pt>
          <cx:pt idx="226">151.80000305175801</cx:pt>
          <cx:pt idx="227">151.91304016113301</cx:pt>
          <cx:pt idx="228">155.87324523925801</cx:pt>
          <cx:pt idx="229">129.39682006835901</cx:pt>
          <cx:pt idx="230">129.537185668945</cx:pt>
          <cx:pt idx="231">133.01612854003901</cx:pt>
          <cx:pt idx="232">129.77420043945301</cx:pt>
          <cx:pt idx="233">128.867263793945</cx:pt>
          <cx:pt idx="234">131.86178588867199</cx:pt>
          <cx:pt idx="235">131.34645080566401</cx:pt>
          <cx:pt idx="236">130.21487426757801</cx:pt>
          <cx:pt idx="237">131.3515625</cx:pt>
          <cx:pt idx="238">131.49606323242199</cx:pt>
          <cx:pt idx="239">126.260871887207</cx:pt>
          <cx:pt idx="240">123.405799865723</cx:pt>
          <cx:pt idx="241">125.38271331787099</cx:pt>
          <cx:pt idx="242">120.80281829834</cx:pt>
          <cx:pt idx="243">125.74285888671901</cx:pt>
          <cx:pt idx="244">126.782608032227</cx:pt>
          <cx:pt idx="245">122.83098602294901</cx:pt>
          <cx:pt idx="246">123.469696044922</cx:pt>
          <cx:pt idx="247">123.026664733887</cx:pt>
          <cx:pt idx="248">126.149253845215</cx:pt>
          <cx:pt idx="249">126.681159973145</cx:pt>
          <cx:pt idx="250">126.222221374512</cx:pt>
          <cx:pt idx="251">125.31428527832</cx:pt>
          <cx:pt idx="252">128.41667175293</cx:pt>
          <cx:pt idx="253">127.58571624755901</cx:pt>
          <cx:pt idx="254">125.28378295898401</cx:pt>
          <cx:pt idx="255">57.222221374511697</cx:pt>
          <cx:pt idx="256">60.597404479980497</cx:pt>
          <cx:pt idx="257">70.044944763183594</cx:pt>
          <cx:pt idx="258">59.253166198730497</cx:pt>
          <cx:pt idx="259">61.261539459228501</cx:pt>
          <cx:pt idx="260">61.455696105957003</cx:pt>
          <cx:pt idx="261">53.758064270019503</cx:pt>
          <cx:pt idx="262">60.025642395019503</cx:pt>
          <cx:pt idx="263">60.892307281494098</cx:pt>
          <cx:pt idx="264">59.822784423828097</cx:pt>
          <cx:pt idx="265">55.8059692382813</cx:pt>
          <cx:pt idx="266">58.109756469726598</cx:pt>
          <cx:pt idx="267">57.123077392578097</cx:pt>
          <cx:pt idx="268">59.443038940429702</cx:pt>
          <cx:pt idx="269">68.273811340332003</cx:pt>
          <cx:pt idx="270">61.098766326904297</cx:pt>
          <cx:pt idx="271">70.322219848632798</cx:pt>
          <cx:pt idx="272">56.705127716064503</cx:pt>
          <cx:pt idx="273">65.344825744628906</cx:pt>
          <cx:pt idx="274">58.759494781494098</cx:pt>
          <cx:pt idx="275">132.28225708007801</cx:pt>
          <cx:pt idx="276">134.84251403808599</cx:pt>
          <cx:pt idx="277">134.39393615722699</cx:pt>
          <cx:pt idx="278">134.86764526367199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Srovnání deskriptorů s optimalizovanými parametry na základě průměrné vzdálenosti srovnaných deskriptorů</a:t>
            </a:r>
            <a:endParaRPr lang="en-US"/>
          </a:p>
        </cx:rich>
      </cx:tx>
    </cx:title>
    <cx:plotArea>
      <cx:plotAreaRegion>
        <cx:series layoutId="boxWhisker" uniqueId="{6472AB0B-CD48-4747-A78D-031FEEBF6298}">
          <cx:tx>
            <cx:txData>
              <cx:f>'srovnani deskriptoru distance'!$B$3</cx:f>
              <cx:v>Testovací množina se shodnými obrazovkami</cx:v>
            </cx:txData>
          </cx:tx>
          <cx:dataId val="0"/>
          <cx:layoutPr>
            <cx:visibility meanLine="0" meanMarker="1" nonoutliers="0" outliers="1"/>
            <cx:statistics quartileMethod="exclusive"/>
          </cx:layoutPr>
        </cx:series>
        <cx:series layoutId="boxWhisker" uniqueId="{61896B67-C18D-476C-9EA9-D5A79198354A}">
          <cx:tx>
            <cx:txData>
              <cx:f>'srovnani deskriptoru distance'!$C$3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2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validace'!$B$4:$B$282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validace'!$C$4:$C$282</cx:f>
        <cx:lvl ptCount="279" formatCode="General">
          <cx:pt idx="0">0.25850340136054401</cx:pt>
          <cx:pt idx="1">0.39455782312925203</cx:pt>
          <cx:pt idx="2">0.27551020408163301</cx:pt>
          <cx:pt idx="3">0.43197278911564602</cx:pt>
          <cx:pt idx="4">0.105442176870748</cx:pt>
          <cx:pt idx="5">0.92857142857142905</cx:pt>
          <cx:pt idx="6">0.25170068027210901</cx:pt>
          <cx:pt idx="7">0.88775510204081598</cx:pt>
          <cx:pt idx="8">0.28231292517006801</cx:pt>
          <cx:pt idx="9">0.41836734693877597</cx:pt>
          <cx:pt idx="10">0.25850340136054401</cx:pt>
          <cx:pt idx="11">0.421768707482993</cx:pt>
          <cx:pt idx="12">0.26190476190476197</cx:pt>
          <cx:pt idx="13">0.41156462585033998</cx:pt>
          <cx:pt idx="14">0.19727891156462601</cx:pt>
          <cx:pt idx="15">0.40136054421768702</cx:pt>
          <cx:pt idx="16">0.26190476190476197</cx:pt>
          <cx:pt idx="17">0.38435374149659901</cx:pt>
          <cx:pt idx="18">0.27891156462584998</cx:pt>
          <cx:pt idx="93">0.064935065</cx:pt>
          <cx:pt idx="94">0.099567100000000006</cx:pt>
          <cx:pt idx="95">0.064069264000000001</cx:pt>
          <cx:pt idx="96">0.20692640700000001</cx:pt>
          <cx:pt idx="97">0.010389610000000001</cx:pt>
          <cx:pt idx="98">0.91341991300000003</cx:pt>
          <cx:pt idx="99">0.068398267999999998</cx:pt>
          <cx:pt idx="100">0.85541125500000004</cx:pt>
          <cx:pt idx="101">0.058874458999999997</cx:pt>
          <cx:pt idx="102">0.096969696999999994</cx:pt>
          <cx:pt idx="103">0.062337662000000002</cx:pt>
          <cx:pt idx="104">0.111688312</cx:pt>
          <cx:pt idx="105">0.062337662000000002</cx:pt>
          <cx:pt idx="106">0.105627706</cx:pt>
          <cx:pt idx="107">0.015584416</cx:pt>
          <cx:pt idx="108">0.087445887</cx:pt>
          <cx:pt idx="109">0.069264068999999998</cx:pt>
          <cx:pt idx="110">0.097835498000000007</cx:pt>
          <cx:pt idx="111">0.066666666999999999</cx:pt>
          <cx:pt idx="186">0.480686695</cx:pt>
          <cx:pt idx="187">0.54935622299999998</cx:pt>
          <cx:pt idx="188">0.489270386</cx:pt>
          <cx:pt idx="189">0.55364806899999996</cx:pt>
          <cx:pt idx="190">0.29184549399999998</cx:pt>
          <cx:pt idx="191">0.96566523599999998</cx:pt>
          <cx:pt idx="192">0.489270386</cx:pt>
          <cx:pt idx="193">0.95708154499999998</cx:pt>
          <cx:pt idx="194">0.48497854099999999</cx:pt>
          <cx:pt idx="195">0.55793991399999998</cx:pt>
          <cx:pt idx="196">0.49785407700000001</cx:pt>
          <cx:pt idx="197">0.54935622299999998</cx:pt>
          <cx:pt idx="198">0.49356223199999999</cx:pt>
          <cx:pt idx="199">0.55364806899999996</cx:pt>
          <cx:pt idx="200">0.399141631</cx:pt>
          <cx:pt idx="201">0.54935622299999998</cx:pt>
          <cx:pt idx="202">0.489270386</cx:pt>
          <cx:pt idx="203">0.55364806899999996</cx:pt>
          <cx:pt idx="204">0.51931330499999995</cx:pt>
        </cx:lvl>
      </cx:numDim>
    </cx:data>
    <cx:data id="1">
      <cx:strDim type="cat">
        <cx:f>'Srovnani validace'!$B$4:$B$282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validace'!$D$4:$D$282</cx:f>
        <cx:lvl ptCount="279" formatCode="General">
          <cx:pt idx="0">0.0102040816326531</cx:pt>
          <cx:pt idx="1">0</cx:pt>
          <cx:pt idx="2">0.0102040816326531</cx:pt>
          <cx:pt idx="3">0</cx:pt>
          <cx:pt idx="4">0.0068027210884353704</cx:pt>
          <cx:pt idx="5">0.0102040816326531</cx:pt>
          <cx:pt idx="6">0.0204081632653061</cx:pt>
          <cx:pt idx="7">0</cx:pt>
          <cx:pt idx="8">0.0102040816326531</cx:pt>
          <cx:pt idx="9">0.0068027210884353704</cx:pt>
          <cx:pt idx="10">0.0102040816326531</cx:pt>
          <cx:pt idx="11">0.00340136054421769</cx:pt>
          <cx:pt idx="12">0.0102040816326531</cx:pt>
          <cx:pt idx="13">0</cx:pt>
          <cx:pt idx="14">0.0102040816326531</cx:pt>
          <cx:pt idx="15">0.0102040816326531</cx:pt>
          <cx:pt idx="16">0.0102040816326531</cx:pt>
          <cx:pt idx="17">0</cx:pt>
          <cx:pt idx="18">0.0102040816326531</cx:pt>
          <cx:pt idx="19">0.0068027210884353704</cx:pt>
          <cx:pt idx="20">0.00340136054421769</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0.0068027210884353704</cx:pt>
          <cx:pt idx="55">0.0068027210884353704</cx:pt>
          <cx:pt idx="56">0.00340136054421769</cx:pt>
          <cx:pt idx="57">0</cx:pt>
          <cx:pt idx="58">0</cx:pt>
          <cx:pt idx="59">0.00340136054421769</cx:pt>
          <cx:pt idx="60">0.0068027210884353704</cx:pt>
          <cx:pt idx="61">0.0068027210884353704</cx:pt>
          <cx:pt idx="62">0</cx:pt>
          <cx:pt idx="63">0</cx:pt>
          <cx:pt idx="64">0.00340136054421769</cx:pt>
          <cx:pt idx="65">0</cx:pt>
          <cx:pt idx="66">0</cx:pt>
          <cx:pt idx="67">0</cx:pt>
          <cx:pt idx="68">0</cx:pt>
          <cx:pt idx="69">0.0510204081632653</cx:pt>
          <cx:pt idx="70">0.023809523809523801</cx:pt>
          <cx:pt idx="71">0.034013605442176902</cx:pt>
          <cx:pt idx="72">0.0306122448979592</cx:pt>
          <cx:pt idx="73">0.044217687074829898</cx:pt>
          <cx:pt idx="74">0.0306122448979592</cx:pt>
          <cx:pt idx="75">0.044217687074829898</cx:pt>
          <cx:pt idx="76">0.0306122448979592</cx:pt>
          <cx:pt idx="77">0.044217687074829898</cx:pt>
          <cx:pt idx="78">0.0306122448979592</cx:pt>
          <cx:pt idx="79">0.037414965986394599</cx:pt>
          <cx:pt idx="80">0.034013605442176902</cx:pt>
          <cx:pt idx="81">0.0306122448979592</cx:pt>
          <cx:pt idx="82">0.027210884353741499</cx:pt>
          <cx:pt idx="83">0.0306122448979592</cx:pt>
          <cx:pt idx="84">0.0306122448979592</cx:pt>
          <cx:pt idx="85">0.034013605442176902</cx:pt>
          <cx:pt idx="86">0.0306122448979592</cx:pt>
          <cx:pt idx="87">0.034013605442176902</cx:pt>
          <cx:pt idx="88">0.0306122448979592</cx:pt>
          <cx:pt idx="89">0.00340136054421769</cx:pt>
          <cx:pt idx="90">0</cx:pt>
          <cx:pt idx="91">0</cx:pt>
          <cx:pt idx="92">0</cx:pt>
          <cx:pt idx="93">0.0017316020000000001</cx:pt>
          <cx:pt idx="94">0.00086580100000000003</cx:pt>
          <cx:pt idx="95">0.0025974029999999999</cx:pt>
          <cx:pt idx="96">0.0025974029999999999</cx:pt>
          <cx:pt idx="97">0</cx:pt>
          <cx:pt idx="98">0.00086580100000000003</cx:pt>
          <cx:pt idx="99">0.0025974029999999999</cx:pt>
          <cx:pt idx="100">0.00086580100000000003</cx:pt>
          <cx:pt idx="101">0.0025974029999999999</cx:pt>
          <cx:pt idx="102">0.0025974029999999999</cx:pt>
          <cx:pt idx="103">0.0034632030000000002</cx:pt>
          <cx:pt idx="104">0.0025974029999999999</cx:pt>
          <cx:pt idx="105">0.0017316020000000001</cx:pt>
          <cx:pt idx="106">0.0017316020000000001</cx:pt>
          <cx:pt idx="107">0.0025974029999999999</cx:pt>
          <cx:pt idx="108">0.0034632030000000002</cx:pt>
          <cx:pt idx="109">0.0017316020000000001</cx:pt>
          <cx:pt idx="110">0.00086580100000000003</cx:pt>
          <cx:pt idx="111">0.0017316020000000001</cx:pt>
          <cx:pt idx="112">0.0034632030000000002</cx:pt>
          <cx:pt idx="113">0.00086580100000000003</cx:pt>
          <cx:pt idx="114">0.00086580100000000003</cx:pt>
          <cx:pt idx="115">0</cx:pt>
          <cx:pt idx="116">0.00086580100000000003</cx:pt>
          <cx:pt idx="117">0</cx:pt>
          <cx:pt idx="118">0.00086580100000000003</cx:pt>
          <cx:pt idx="119">0.0025974029999999999</cx:pt>
          <cx:pt idx="120">0.0025974029999999999</cx:pt>
          <cx:pt idx="121">0</cx:pt>
          <cx:pt idx="122">0.00086580100000000003</cx:pt>
          <cx:pt idx="123">0.0017316020000000001</cx:pt>
          <cx:pt idx="124">0.00086580100000000003</cx:pt>
          <cx:pt idx="125">0</cx:pt>
          <cx:pt idx="126">0</cx:pt>
          <cx:pt idx="127">0</cx:pt>
          <cx:pt idx="128">0</cx:pt>
          <cx:pt idx="129">0</cx:pt>
          <cx:pt idx="130">0</cx:pt>
          <cx:pt idx="131">0</cx:pt>
          <cx:pt idx="132">0</cx:pt>
          <cx:pt idx="133">0</cx:pt>
          <cx:pt idx="134">0</cx:pt>
          <cx:pt idx="135">0</cx:pt>
          <cx:pt idx="136">0</cx:pt>
          <cx:pt idx="137">0.00086580100000000003</cx:pt>
          <cx:pt idx="138">0</cx:pt>
          <cx:pt idx="139">0</cx:pt>
          <cx:pt idx="140">0</cx:pt>
          <cx:pt idx="141">0</cx:pt>
          <cx:pt idx="142">0</cx:pt>
          <cx:pt idx="143">0</cx:pt>
          <cx:pt idx="144">0</cx:pt>
          <cx:pt idx="145">0</cx:pt>
          <cx:pt idx="146">0</cx:pt>
          <cx:pt idx="147">0.0025974029999999999</cx:pt>
          <cx:pt idx="148">0</cx:pt>
          <cx:pt idx="149">0.00086580100000000003</cx:pt>
          <cx:pt idx="150">0</cx:pt>
          <cx:pt idx="151">0</cx:pt>
          <cx:pt idx="152">0.00086580100000000003</cx:pt>
          <cx:pt idx="153">0</cx:pt>
          <cx:pt idx="154">0</cx:pt>
          <cx:pt idx="155">0.0017316020000000001</cx:pt>
          <cx:pt idx="156">0.00086580100000000003</cx:pt>
          <cx:pt idx="157">0.0025974029999999999</cx:pt>
          <cx:pt idx="158">0.00086580100000000003</cx:pt>
          <cx:pt idx="159">0.00086580100000000003</cx:pt>
          <cx:pt idx="160">0.00086580100000000003</cx:pt>
          <cx:pt idx="161">0</cx:pt>
          <cx:pt idx="162">0.028571428999999999</cx:pt>
          <cx:pt idx="163">0</cx:pt>
          <cx:pt idx="164">0.0017316020000000001</cx:pt>
          <cx:pt idx="165">0</cx:pt>
          <cx:pt idx="166">0.028571428999999999</cx:pt>
          <cx:pt idx="167">0</cx:pt>
          <cx:pt idx="168">0.027705628</cx:pt>
          <cx:pt idx="169">0</cx:pt>
          <cx:pt idx="170">0.025108225000000001</cx:pt>
          <cx:pt idx="171">0</cx:pt>
          <cx:pt idx="172">0.025974026000000001</cx:pt>
          <cx:pt idx="173">0</cx:pt>
          <cx:pt idx="174">0.025108225000000001</cx:pt>
          <cx:pt idx="175">0</cx:pt>
          <cx:pt idx="176">0.0017316020000000001</cx:pt>
          <cx:pt idx="177">0</cx:pt>
          <cx:pt idx="178">0.0017316020000000001</cx:pt>
          <cx:pt idx="179">0</cx:pt>
          <cx:pt idx="180">0.0017316020000000001</cx:pt>
          <cx:pt idx="181">0</cx:pt>
          <cx:pt idx="182">0.00086580100000000003</cx:pt>
          <cx:pt idx="183">0.00086580100000000003</cx:pt>
          <cx:pt idx="184">0.00086580100000000003</cx:pt>
          <cx:pt idx="185">0.00086580100000000003</cx:pt>
          <cx:pt idx="186">0</cx:pt>
          <cx:pt idx="187">0</cx:pt>
          <cx:pt idx="188">0</cx:pt>
          <cx:pt idx="189">0</cx:pt>
          <cx:pt idx="190">0</cx:pt>
          <cx:pt idx="191">0</cx:pt>
          <cx:pt idx="192">0</cx:pt>
          <cx:pt idx="193">0</cx:pt>
          <cx:pt idx="194">0</cx:pt>
          <cx:pt idx="195">0.0042918449999999999</cx:pt>
          <cx:pt idx="196">0</cx:pt>
          <cx:pt idx="197">0</cx:pt>
          <cx:pt idx="198">0</cx:pt>
          <cx:pt idx="199">0</cx:pt>
          <cx:pt idx="200">0</cx:pt>
          <cx:pt idx="201">0</cx:pt>
          <cx:pt idx="202">0</cx:pt>
          <cx:pt idx="203">0</cx:pt>
          <cx:pt idx="204">0</cx:pt>
          <cx:pt idx="205">0</cx:pt>
          <cx:pt idx="206">0</cx:pt>
          <cx:pt idx="207">0</cx:pt>
          <cx:pt idx="208">0.0042918449999999999</cx:pt>
          <cx:pt idx="209">0.0042918449999999999</cx:pt>
          <cx:pt idx="210">0</cx:pt>
          <cx:pt idx="211">0</cx:pt>
          <cx:pt idx="212">0</cx:pt>
          <cx:pt idx="213">0</cx:pt>
          <cx:pt idx="214">0.0042918449999999999</cx:pt>
          <cx:pt idx="215">0.0042918449999999999</cx:pt>
          <cx:pt idx="216">0.0085836909999999992</cx:pt>
          <cx:pt idx="217">0</cx:pt>
          <cx:pt idx="218">0.021459227000000001</cx:pt>
          <cx:pt idx="219">0</cx:pt>
          <cx:pt idx="220">0</cx:pt>
          <cx:pt idx="221">0</cx:pt>
          <cx:pt idx="222">0</cx:pt>
          <cx:pt idx="223">0</cx:pt>
          <cx:pt idx="224">0</cx:pt>
          <cx:pt idx="225">0</cx:pt>
          <cx:pt idx="226">0</cx:pt>
          <cx:pt idx="227">0</cx:pt>
          <cx:pt idx="228">0</cx:pt>
          <cx:pt idx="229">0.0042918449999999999</cx:pt>
          <cx:pt idx="230">0.0085836909999999992</cx:pt>
          <cx:pt idx="231">0.0042918449999999999</cx:pt>
          <cx:pt idx="232">0</cx:pt>
          <cx:pt idx="233">0.0042918449999999999</cx:pt>
          <cx:pt idx="234">0</cx:pt>
          <cx:pt idx="235">0.0085836909999999992</cx:pt>
          <cx:pt idx="236">0.0085836909999999992</cx:pt>
          <cx:pt idx="237">0.0085836909999999992</cx:pt>
          <cx:pt idx="238">0.0085836909999999992</cx:pt>
          <cx:pt idx="239">0</cx:pt>
          <cx:pt idx="240">0</cx:pt>
          <cx:pt idx="241">0</cx:pt>
          <cx:pt idx="242">0</cx:pt>
          <cx:pt idx="243">0</cx:pt>
          <cx:pt idx="244">0</cx:pt>
          <cx:pt idx="245">0</cx:pt>
          <cx:pt idx="246">0</cx:pt>
          <cx:pt idx="247">0</cx:pt>
          <cx:pt idx="248">0</cx:pt>
          <cx:pt idx="249">0</cx:pt>
          <cx:pt idx="250">0</cx:pt>
          <cx:pt idx="251">0</cx:pt>
          <cx:pt idx="252">0</cx:pt>
          <cx:pt idx="253">0</cx:pt>
          <cx:pt idx="254">0</cx:pt>
          <cx:pt idx="255">0.12446351899999999</cx:pt>
          <cx:pt idx="256">0.12446351899999999</cx:pt>
          <cx:pt idx="257">0.12017167400000001</cx:pt>
          <cx:pt idx="258">0.12446351899999999</cx:pt>
          <cx:pt idx="259">0.12446351899999999</cx:pt>
          <cx:pt idx="260">0.12446351899999999</cx:pt>
          <cx:pt idx="261">0.12875536500000001</cx:pt>
          <cx:pt idx="262">0.12446351899999999</cx:pt>
          <cx:pt idx="263">0.12446351899999999</cx:pt>
          <cx:pt idx="264">0.12875536500000001</cx:pt>
          <cx:pt idx="265">0.12446351899999999</cx:pt>
          <cx:pt idx="266">0.12446351899999999</cx:pt>
          <cx:pt idx="267">0.12875536500000001</cx:pt>
          <cx:pt idx="268">0.12446351899999999</cx:pt>
          <cx:pt idx="269">0.12017167400000001</cx:pt>
          <cx:pt idx="270">0.12875536500000001</cx:pt>
          <cx:pt idx="271">0.12017167400000001</cx:pt>
          <cx:pt idx="272">0.12446351899999999</cx:pt>
          <cx:pt idx="273">0.12017167400000001</cx:pt>
          <cx:pt idx="274">0.12875536500000001</cx:pt>
          <cx:pt idx="275">0</cx:pt>
          <cx:pt idx="276">0</cx:pt>
          <cx:pt idx="277">0</cx:pt>
          <cx:pt idx="278">0</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Sr</a:t>
            </a:r>
            <a:r>
              <a:rPr lang="en-US" sz="1400" b="0" i="0" u="none" strike="noStrike" baseline="0">
                <a:solidFill>
                  <a:sysClr val="windowText" lastClr="000000">
                    <a:lumMod val="65000"/>
                    <a:lumOff val="35000"/>
                  </a:sysClr>
                </a:solidFill>
                <a:effectLst/>
                <a:latin typeface="Calibri" panose="020F0502020204030204"/>
              </a:rPr>
              <a:t>ovn</a:t>
            </a:r>
            <a:r>
              <a:rPr lang="cs-CZ" sz="1400" b="0" i="0" u="none" strike="noStrike" baseline="0">
                <a:solidFill>
                  <a:sysClr val="windowText" lastClr="000000">
                    <a:lumMod val="65000"/>
                    <a:lumOff val="35000"/>
                  </a:sysClr>
                </a:solidFill>
                <a:effectLst/>
                <a:latin typeface="Calibri" panose="020F0502020204030204"/>
              </a:rPr>
              <a:t>ání výsledků validace </a:t>
            </a:r>
            <a:r>
              <a:rPr lang="en-US" sz="1400" b="0" i="0" u="none" strike="noStrike" baseline="0">
                <a:solidFill>
                  <a:sysClr val="windowText" lastClr="000000">
                    <a:lumMod val="65000"/>
                    <a:lumOff val="35000"/>
                  </a:sysClr>
                </a:solidFill>
                <a:effectLst/>
                <a:latin typeface="Calibri" panose="020F0502020204030204"/>
              </a:rPr>
              <a:t>na </a:t>
            </a:r>
            <a:r>
              <a:rPr lang="cs-CZ" sz="1400" b="0" i="0" u="none" strike="noStrike" baseline="0">
                <a:solidFill>
                  <a:sysClr val="windowText" lastClr="000000">
                    <a:lumMod val="65000"/>
                    <a:lumOff val="35000"/>
                  </a:sysClr>
                </a:solidFill>
                <a:effectLst/>
                <a:latin typeface="Calibri" panose="020F0502020204030204"/>
              </a:rPr>
              <a:t>základě polohy pro dané deskriptory</a:t>
            </a:r>
            <a:endParaRPr lang="en-US">
              <a:effectLst/>
            </a:endParaRPr>
          </a:p>
        </cx:rich>
      </cx:tx>
    </cx:title>
    <cx:plotArea>
      <cx:plotAreaRegion>
        <cx:series layoutId="boxWhisker" uniqueId="{C5395CED-DE9B-43A0-B5A5-3E6195A9E24A}">
          <cx:tx>
            <cx:txData>
              <cx:f>'Srovnani validace'!$C$3</cx:f>
              <cx:v>Testovací množina se shodnými obrazovkami</cx:v>
            </cx:txData>
          </cx:tx>
          <cx:dataId val="0"/>
          <cx:layoutPr>
            <cx:visibility meanLine="0" meanMarker="1" nonoutliers="0" outliers="1"/>
            <cx:statistics quartileMethod="exclusive"/>
          </cx:layoutPr>
        </cx:series>
        <cx:series layoutId="boxWhisker" uniqueId="{78305044-EE2D-406C-8A1C-85E2B9D2682F}">
          <cx:tx>
            <cx:txData>
              <cx:f>'Srovnani validace'!$D$3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2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BRIEF_optimal_obr48!$M$8:$M$104</cx:f>
        <cx:lvl ptCount="97">
          <cx:pt idx="0">BRIEF</cx:pt>
          <cx:pt idx="1">BRIEF</cx:pt>
          <cx:pt idx="2">BRIEF</cx:pt>
          <cx:pt idx="3">BRIEF</cx:pt>
          <cx:pt idx="4">BRIEF</cx:pt>
          <cx:pt idx="5">BRIEF</cx:pt>
          <cx:pt idx="6">BRIEF</cx:pt>
          <cx:pt idx="7">BRIEF</cx:pt>
          <cx:pt idx="8">BRIEF</cx:pt>
          <cx:pt idx="9">BRIEF</cx:pt>
          <cx:pt idx="10">BRIEF</cx:pt>
          <cx:pt idx="11">BRIEF</cx:pt>
          <cx:pt idx="12">BRIEF</cx:pt>
          <cx:pt idx="13">BRIEF</cx:pt>
          <cx:pt idx="14">BRIEF</cx:pt>
          <cx:pt idx="15">BRIEF</cx:pt>
          <cx:pt idx="16">BRIEF</cx:pt>
          <cx:pt idx="17">BRIEF</cx:pt>
          <cx:pt idx="18">BRIEF</cx:pt>
          <cx:pt idx="19">BRIEF</cx:pt>
          <cx:pt idx="20">BRIEF</cx:pt>
          <cx:pt idx="21">BRIEF</cx:pt>
          <cx:pt idx="22">BRIEF</cx:pt>
          <cx:pt idx="23">BRIEF</cx:pt>
          <cx:pt idx="24">BRIEF</cx:pt>
          <cx:pt idx="25">BRIEF</cx:pt>
          <cx:pt idx="26">BRIEF</cx:pt>
          <cx:pt idx="27">BRIEF</cx:pt>
          <cx:pt idx="28">BRIEF</cx:pt>
          <cx:pt idx="29">BRIEF</cx:pt>
          <cx:pt idx="30">BRIEF</cx:pt>
          <cx:pt idx="31">BRIEF</cx:pt>
          <cx:pt idx="32">BRIEF</cx:pt>
          <cx:pt idx="33">BRIEF</cx:pt>
          <cx:pt idx="34">BRIEF</cx:pt>
          <cx:pt idx="35">BRIEF</cx:pt>
          <cx:pt idx="36">BRIEF</cx:pt>
          <cx:pt idx="37">BRIEF</cx:pt>
          <cx:pt idx="38">BRIEF</cx:pt>
          <cx:pt idx="39">BRIEF</cx:pt>
          <cx:pt idx="40">BRIEF</cx:pt>
          <cx:pt idx="41">BRIEF</cx:pt>
          <cx:pt idx="42">BRIEF</cx:pt>
          <cx:pt idx="43">BRIEF</cx:pt>
          <cx:pt idx="44">BRIEF</cx:pt>
          <cx:pt idx="45">BRIEF</cx:pt>
          <cx:pt idx="46">BRIEF</cx:pt>
          <cx:pt idx="47">BRIEF</cx:pt>
          <cx:pt idx="48">BRIEF</cx:pt>
          <cx:pt idx="49">BRIEF</cx:pt>
          <cx:pt idx="50">BRIEF</cx:pt>
          <cx:pt idx="51">BRIEF</cx:pt>
          <cx:pt idx="52">BRIEF</cx:pt>
          <cx:pt idx="53">BRIEF</cx:pt>
          <cx:pt idx="54">BRIEF</cx:pt>
          <cx:pt idx="55">BRIEF</cx:pt>
          <cx:pt idx="56">BRIEF</cx:pt>
          <cx:pt idx="57">BRIEF</cx:pt>
          <cx:pt idx="58">BRIEF</cx:pt>
          <cx:pt idx="59">BRIEF</cx:pt>
          <cx:pt idx="60">BRIEF</cx:pt>
          <cx:pt idx="61">BRIEF</cx:pt>
          <cx:pt idx="62">BRIEF</cx:pt>
          <cx:pt idx="63">BRIEF</cx:pt>
          <cx:pt idx="64">BRIEF</cx:pt>
          <cx:pt idx="65">BRIEF</cx:pt>
          <cx:pt idx="66">BRIEF</cx:pt>
          <cx:pt idx="67">BRIEF</cx:pt>
          <cx:pt idx="68">BRIEF</cx:pt>
          <cx:pt idx="69">BRIEF</cx:pt>
          <cx:pt idx="70">BRIEF</cx:pt>
          <cx:pt idx="71">BRIEF</cx:pt>
          <cx:pt idx="72">BRIEF</cx:pt>
          <cx:pt idx="73">BRIEF</cx:pt>
          <cx:pt idx="74">BRIEF</cx:pt>
          <cx:pt idx="75">BRIEF</cx:pt>
          <cx:pt idx="76">BRIEF</cx:pt>
          <cx:pt idx="77">BRIEF</cx:pt>
          <cx:pt idx="78">BRIEF</cx:pt>
          <cx:pt idx="79">BRIEF</cx:pt>
          <cx:pt idx="80">BRIEF</cx:pt>
          <cx:pt idx="81">BRIEF</cx:pt>
          <cx:pt idx="82">BRIEF</cx:pt>
          <cx:pt idx="83">BRIEF</cx:pt>
          <cx:pt idx="84">BRIEF</cx:pt>
          <cx:pt idx="85">BRIEF</cx:pt>
          <cx:pt idx="86">BRIEF</cx:pt>
          <cx:pt idx="87">BRIEF</cx:pt>
          <cx:pt idx="88">BRIEF</cx:pt>
          <cx:pt idx="89">BRIEF</cx:pt>
          <cx:pt idx="90">BRIEF</cx:pt>
          <cx:pt idx="91">BRIEF</cx:pt>
          <cx:pt idx="92">BRIEF</cx:pt>
          <cx:pt idx="93">BRIEF</cx:pt>
          <cx:pt idx="94">BRIEF</cx:pt>
          <cx:pt idx="95">BRIEF</cx:pt>
          <cx:pt idx="96">BRIEF</cx:pt>
        </cx:lvl>
      </cx:strDim>
      <cx:numDim type="val">
        <cx:f>BRIEF_optimal_obr48!$N$8:$N$104</cx:f>
        <cx:lvl ptCount="97" formatCode="General">
          <cx:pt idx="0">0.94761904761904803</cx:pt>
          <cx:pt idx="1">0.89761904761904798</cx:pt>
          <cx:pt idx="2">0.84047619047619004</cx:pt>
          <cx:pt idx="3">0.97380952380952401</cx:pt>
          <cx:pt idx="4">0.96904761904761905</cx:pt>
          <cx:pt idx="5">0.88809523809523805</cx:pt>
          <cx:pt idx="6">0.92857142857142905</cx:pt>
          <cx:pt idx="7">0.89761904761904798</cx:pt>
          <cx:pt idx="8">0.91666666666666696</cx:pt>
          <cx:pt idx="9">0.952380952380952</cx:pt>
          <cx:pt idx="10">0.90952380952380996</cx:pt>
          <cx:pt idx="11">0.871428571428571</cx:pt>
          <cx:pt idx="12">0.93095238095238098</cx:pt>
          <cx:pt idx="13">0.96190476190476204</cx:pt>
          <cx:pt idx="14">0.90952380952380996</cx:pt>
        </cx:lvl>
      </cx:numDim>
    </cx:data>
    <cx:data id="1">
      <cx:numDim type="val">
        <cx:f>BRIEF_optimal_obr48!$O$8:$O$104</cx:f>
        <cx:lvl ptCount="97" formatCode="General">
          <cx:pt idx="0">0.157142857142857</cx:pt>
          <cx:pt idx="1">0.121428571428571</cx:pt>
          <cx:pt idx="2">0.14761904761904801</cx:pt>
          <cx:pt idx="3">0.12619047619047599</cx:pt>
          <cx:pt idx="4">0.161904761904762</cx:pt>
          <cx:pt idx="5">0.15952380952381001</cx:pt>
          <cx:pt idx="6">0.14999999999999999</cx:pt>
          <cx:pt idx="7">0.12619047619047599</cx:pt>
          <cx:pt idx="8">0.15238095238095201</cx:pt>
          <cx:pt idx="9">0.15952380952381001</cx:pt>
          <cx:pt idx="10">0.15238095238095201</cx:pt>
          <cx:pt idx="11">0.161904761904762</cx:pt>
          <cx:pt idx="12">0.15476190476190499</cx:pt>
          <cx:pt idx="13">0.133333333333333</cx:pt>
          <cx:pt idx="14">0.14761904761904801</cx:pt>
          <cx:pt idx="15">0.161904761904762</cx:pt>
          <cx:pt idx="16">0.15476190476190499</cx:pt>
          <cx:pt idx="17">0.121428571428571</cx:pt>
          <cx:pt idx="18">0.15238095238095201</cx:pt>
          <cx:pt idx="19">0.15952380952381001</cx:pt>
          <cx:pt idx="20">0.016666666666666701</cx:pt>
          <cx:pt idx="21">0</cx:pt>
          <cx:pt idx="22">0.0047619047619047597</cx:pt>
          <cx:pt idx="23">0.0023809523809523799</cx:pt>
          <cx:pt idx="24">0</cx:pt>
          <cx:pt idx="25">0.0023809523809523799</cx:pt>
          <cx:pt idx="26">0.0023809523809523799</cx:pt>
          <cx:pt idx="27">0</cx:pt>
          <cx:pt idx="28">0</cx:pt>
          <cx:pt idx="29">0</cx:pt>
          <cx:pt idx="30">0.0047619047619047597</cx:pt>
          <cx:pt idx="31">0.00714285714285714</cx:pt>
          <cx:pt idx="32">0.0095238095238095195</cx:pt>
          <cx:pt idx="33">0</cx:pt>
          <cx:pt idx="34">0</cx:pt>
          <cx:pt idx="35">0</cx:pt>
          <cx:pt idx="36">0</cx:pt>
          <cx:pt idx="37">0</cx:pt>
          <cx:pt idx="38">0</cx:pt>
          <cx:pt idx="39">0</cx:pt>
          <cx:pt idx="40">0</cx:pt>
          <cx:pt idx="41">0</cx:pt>
          <cx:pt idx="42">0</cx:pt>
          <cx:pt idx="43">0.0047619047619047597</cx:pt>
          <cx:pt idx="44">0.0047619047619047597</cx:pt>
          <cx:pt idx="45">0.0095238095238095195</cx:pt>
          <cx:pt idx="46">0.0047619047619047597</cx:pt>
          <cx:pt idx="47">0.0095238095238095195</cx:pt>
          <cx:pt idx="48">0.0023809523809523799</cx:pt>
          <cx:pt idx="49">0.0023809523809523799</cx:pt>
          <cx:pt idx="50">0.0047619047619047597</cx:pt>
          <cx:pt idx="51">0.0023809523809523799</cx:pt>
          <cx:pt idx="52">0.0023809523809523799</cx:pt>
          <cx:pt idx="53">0.0023809523809523799</cx:pt>
          <cx:pt idx="54">0</cx:pt>
          <cx:pt idx="55">0.00714285714285714</cx:pt>
          <cx:pt idx="56">0.0047619047619047597</cx:pt>
          <cx:pt idx="57">0.0095238095238095195</cx:pt>
          <cx:pt idx="58">0.0023809523809523799</cx:pt>
          <cx:pt idx="59">0.0023809523809523799</cx:pt>
          <cx:pt idx="60">0.0047619047619047597</cx:pt>
          <cx:pt idx="61">0.0023809523809523799</cx:pt>
          <cx:pt idx="62">0.0047619047619047597</cx:pt>
          <cx:pt idx="63">0.0047619047619047597</cx:pt>
          <cx:pt idx="64">0.0047619047619047597</cx:pt>
          <cx:pt idx="65">0.00714285714285714</cx:pt>
          <cx:pt idx="66">0.0047619047619047597</cx:pt>
          <cx:pt idx="67">0.00714285714285714</cx:pt>
          <cx:pt idx="68">0.0023809523809523799</cx:pt>
          <cx:pt idx="69">0.00714285714285714</cx:pt>
          <cx:pt idx="70">0.0047619047619047597</cx:pt>
          <cx:pt idx="71">0.00714285714285714</cx:pt>
          <cx:pt idx="72">0.0047619047619047597</cx:pt>
          <cx:pt idx="73">0.0047619047619047597</cx:pt>
          <cx:pt idx="74">0.0023809523809523799</cx:pt>
          <cx:pt idx="75">0</cx:pt>
          <cx:pt idx="76">0.0047619047619047597</cx:pt>
          <cx:pt idx="77">0.0023809523809523799</cx:pt>
          <cx:pt idx="78">0.0047619047619047597</cx:pt>
          <cx:pt idx="79">0.0023809523809523799</cx:pt>
          <cx:pt idx="80">0.00714285714285714</cx:pt>
          <cx:pt idx="81">0.0047619047619047597</cx:pt>
          <cx:pt idx="82">0.0047619047619047597</cx:pt>
          <cx:pt idx="83">0.0023809523809523799</cx:pt>
          <cx:pt idx="84">0.0023809523809523799</cx:pt>
          <cx:pt idx="85">0.0023809523809523799</cx:pt>
          <cx:pt idx="86">0.0047619047619047597</cx:pt>
          <cx:pt idx="87">0</cx:pt>
          <cx:pt idx="88">0.0047619047619047597</cx:pt>
          <cx:pt idx="89">0</cx:pt>
          <cx:pt idx="90">0.0047619047619047597</cx:pt>
          <cx:pt idx="91">0</cx:pt>
          <cx:pt idx="92">0.0023809523809523799</cx:pt>
          <cx:pt idx="93">0.12380952380952399</cx:pt>
          <cx:pt idx="94">0.121428571428571</cx:pt>
          <cx:pt idx="95">0.119047619047619</cx:pt>
          <cx:pt idx="96">0.114285714285714</cx:pt>
        </cx:lvl>
      </cx:numDim>
    </cx:data>
    <cx:data id="2">
      <cx:numDim type="val">
        <cx:f>BRIEF_optimal_obr48!$P$8:$P$104</cx:f>
        <cx:lvl ptCount="97" formatCode="General">
          <cx:pt idx="0">0.797619047619048</cx:pt>
          <cx:pt idx="1">0.86904761904761896</cx:pt>
          <cx:pt idx="2">0.75238095238095204</cx:pt>
          <cx:pt idx="3">0.93095238095238098</cx:pt>
          <cx:pt idx="4">0.93809523809523798</cx:pt>
          <cx:pt idx="5">0.84999999999999998</cx:pt>
          <cx:pt idx="6">0.78095238095238095</cx:pt>
          <cx:pt idx="7">0.878571428571429</cx:pt>
          <cx:pt idx="8">0.75476190476190497</cx:pt>
          <cx:pt idx="9">0.88571428571428601</cx:pt>
          <cx:pt idx="10">0.76190476190476197</cx:pt>
          <cx:pt idx="11">0.83333333333333304</cx:pt>
          <cx:pt idx="12">0.76190476190476197</cx:pt>
          <cx:pt idx="13">0.91428571428571404</cx:pt>
          <cx:pt idx="14">0.89047619047618998</cx:pt>
        </cx:lvl>
      </cx:numDim>
    </cx:data>
    <cx:data id="3">
      <cx:numDim type="val">
        <cx:f>BRIEF_optimal_obr48!$Q$8:$Q$104</cx:f>
        <cx:lvl ptCount="97" formatCode="General">
          <cx:pt idx="0">0.14999999999999999</cx:pt>
          <cx:pt idx="1">0.14999999999999999</cx:pt>
          <cx:pt idx="2">0.161904761904762</cx:pt>
          <cx:pt idx="3">0.128571428571429</cx:pt>
          <cx:pt idx="4">0.14761904761904801</cx:pt>
          <cx:pt idx="5">0.161904761904762</cx:pt>
          <cx:pt idx="6">0.157142857142857</cx:pt>
          <cx:pt idx="7">0.13571428571428601</cx:pt>
          <cx:pt idx="8">0.15952380952381001</cx:pt>
          <cx:pt idx="9">0.16666666666666699</cx:pt>
          <cx:pt idx="10">0.161904761904762</cx:pt>
          <cx:pt idx="11">0.161904761904762</cx:pt>
          <cx:pt idx="12">0.15476190476190499</cx:pt>
          <cx:pt idx="13">0.119047619047619</cx:pt>
          <cx:pt idx="14">0.15952380952381001</cx:pt>
          <cx:pt idx="15">0.16666666666666699</cx:pt>
          <cx:pt idx="16">0.157142857142857</cx:pt>
          <cx:pt idx="17">0.121428571428571</cx:pt>
          <cx:pt idx="18">0.145238095238095</cx:pt>
          <cx:pt idx="19">0.161904761904762</cx:pt>
          <cx:pt idx="20">0.021428571428571401</cx:pt>
          <cx:pt idx="21">0.026190476190476202</cx:pt>
          <cx:pt idx="22">0.035714285714285698</cx:pt>
          <cx:pt idx="23">0.038095238095238099</cx:pt>
          <cx:pt idx="24">0.030952380952380999</cx:pt>
          <cx:pt idx="25">0.040476190476190499</cx:pt>
          <cx:pt idx="26">0.038095238095238099</cx:pt>
          <cx:pt idx="27">0.038095238095238099</cx:pt>
          <cx:pt idx="28">0.050000000000000003</cx:pt>
          <cx:pt idx="29">0.033333333333333298</cx:pt>
          <cx:pt idx="30">0.038095238095238099</cx:pt>
          <cx:pt idx="31">0.092857142857142902</cx:pt>
          <cx:pt idx="32">0.042857142857142899</cx:pt>
          <cx:pt idx="33">0.035714285714285698</cx:pt>
          <cx:pt idx="34">0.035714285714285698</cx:pt>
          <cx:pt idx="35">0.042857142857142899</cx:pt>
          <cx:pt idx="36">0.042857142857142899</cx:pt>
          <cx:pt idx="37">0.054761904761904803</cx:pt>
          <cx:pt idx="38">0.030952380952380999</cx:pt>
          <cx:pt idx="39">0.038095238095238099</cx:pt>
          <cx:pt idx="40">0.033333333333333298</cx:pt>
          <cx:pt idx="41">0.035714285714285698</cx:pt>
          <cx:pt idx="42">0.035714285714285698</cx:pt>
          <cx:pt idx="43">0.026190476190476202</cx:pt>
          <cx:pt idx="44">0.00714285714285714</cx:pt>
          <cx:pt idx="45">0</cx:pt>
          <cx:pt idx="46">0.014285714285714299</cx:pt>
          <cx:pt idx="47">0.0047619047619047597</cx:pt>
          <cx:pt idx="48">0.016666666666666701</cx:pt>
          <cx:pt idx="49">0.0047619047619047597</cx:pt>
          <cx:pt idx="50">0.0095238095238095195</cx:pt>
          <cx:pt idx="51">0.0023809523809523799</cx:pt>
          <cx:pt idx="52">0.0047619047619047597</cx:pt>
          <cx:pt idx="53">0.019047619047619001</cx:pt>
          <cx:pt idx="54">0.011904761904761901</cx:pt>
          <cx:pt idx="55">0.016666666666666701</cx:pt>
          <cx:pt idx="56">0.011904761904761901</cx:pt>
          <cx:pt idx="57">0.023809523809523801</cx:pt>
          <cx:pt idx="58">0.019047619047619001</cx:pt>
          <cx:pt idx="59">0.021428571428571401</cx:pt>
          <cx:pt idx="60">0.014285714285714299</cx:pt>
          <cx:pt idx="61">0.021428571428571401</cx:pt>
          <cx:pt idx="62">0.0095238095238095195</cx:pt>
          <cx:pt idx="63">0.016666666666666701</cx:pt>
          <cx:pt idx="64">0.011904761904761901</cx:pt>
          <cx:pt idx="65">0.021428571428571401</cx:pt>
          <cx:pt idx="66">0.014285714285714299</cx:pt>
          <cx:pt idx="67">0.023809523809523801</cx:pt>
          <cx:pt idx="68">0.019047619047619001</cx:pt>
          <cx:pt idx="69">0.019047619047619001</cx:pt>
          <cx:pt idx="70">0.00714285714285714</cx:pt>
          <cx:pt idx="71">0.019047619047619001</cx:pt>
          <cx:pt idx="72">0.011904761904761901</cx:pt>
          <cx:pt idx="73">0.00714285714285714</cx:pt>
          <cx:pt idx="74">0.019047619047619001</cx:pt>
          <cx:pt idx="75">0.014285714285714299</cx:pt>
          <cx:pt idx="76">0.026190476190476202</cx:pt>
          <cx:pt idx="77">0.00714285714285714</cx:pt>
          <cx:pt idx="78">0.016666666666666701</cx:pt>
          <cx:pt idx="79">0.00714285714285714</cx:pt>
          <cx:pt idx="80">0.019047619047619001</cx:pt>
          <cx:pt idx="81">0.011904761904761901</cx:pt>
          <cx:pt idx="82">0.023809523809523801</cx:pt>
          <cx:pt idx="83">0.0047619047619047597</cx:pt>
          <cx:pt idx="84">0.016666666666666701</cx:pt>
          <cx:pt idx="85">0.0047619047619047597</cx:pt>
          <cx:pt idx="86">0.011904761904761901</cx:pt>
          <cx:pt idx="87">0.0095238095238095195</cx:pt>
          <cx:pt idx="88">0.021428571428571401</cx:pt>
          <cx:pt idx="89">0.011904761904761901</cx:pt>
          <cx:pt idx="90">0.011904761904761901</cx:pt>
          <cx:pt idx="91">0.00714285714285714</cx:pt>
          <cx:pt idx="92">0.014285714285714299</cx:pt>
          <cx:pt idx="93">0.10000000000000001</cx:pt>
          <cx:pt idx="94">0.095238095238095205</cx:pt>
          <cx:pt idx="95">0.104761904761905</cx:pt>
          <cx:pt idx="96">0.095238095238095205</cx:pt>
        </cx:lvl>
      </cx:numDim>
    </cx:data>
  </cx:chartData>
  <cx:chart>
    <cx:title pos="t" align="ctr" overlay="0">
      <cx:tx>
        <cx:rich>
          <a:bodyPr spcFirstLastPara="1" vertOverflow="ellipsis" wrap="square" lIns="0" tIns="0" rIns="0" bIns="0" anchor="ctr" anchorCtr="1"/>
          <a:lstStyle/>
          <a:p>
            <a:pPr algn="ctr">
              <a:defRPr/>
            </a:pPr>
            <a:r>
              <a:rPr lang="cs-CZ"/>
              <a:t>Srovnání poziční validace a Löwova koeficientu na snadno rozpoznatelné obrazovce</a:t>
            </a:r>
            <a:endParaRPr lang="en-US"/>
          </a:p>
        </cx:rich>
      </cx:tx>
    </cx:title>
    <cx:plotArea>
      <cx:plotAreaRegion>
        <cx:series layoutId="boxWhisker" uniqueId="{1153B4CE-5C28-49B4-B9D3-EC0870A2FCE2}">
          <cx:tx>
            <cx:txData>
              <cx:f>BRIEF_optimal_obr48!$N$7</cx:f>
              <cx:v>Testovací množina se shodnými obrazovkami - Poziční validace</cx:v>
            </cx:txData>
          </cx:tx>
          <cx:dataId val="0"/>
          <cx:layoutPr>
            <cx:visibility meanLine="0" meanMarker="1" nonoutliers="0" outliers="1"/>
            <cx:statistics quartileMethod="exclusive"/>
          </cx:layoutPr>
        </cx:series>
        <cx:series layoutId="boxWhisker" uniqueId="{50A31408-BADE-48A5-8C26-1B36E329BED0}">
          <cx:tx>
            <cx:txData>
              <cx:f>BRIEF_optimal_obr48!$O$7</cx:f>
              <cx:v>Testovací množina se rozdílnými obrazovkami - Poziční validace</cx:v>
            </cx:txData>
          </cx:tx>
          <cx:dataId val="1"/>
          <cx:layoutPr>
            <cx:visibility meanLine="0" meanMarker="1" nonoutliers="0" outliers="1"/>
            <cx:statistics quartileMethod="exclusive"/>
          </cx:layoutPr>
        </cx:series>
        <cx:series layoutId="boxWhisker" uniqueId="{D4A872F9-F72E-44BA-9625-9B36F51721BB}">
          <cx:tx>
            <cx:txData>
              <cx:f>BRIEF_optimal_obr48!$P$7</cx:f>
              <cx:v>Testovací množina se shodnými obrazovkami - Löwův koeficient</cx:v>
            </cx:txData>
          </cx:tx>
          <cx:dataId val="2"/>
          <cx:layoutPr>
            <cx:visibility meanLine="0" meanMarker="1" nonoutliers="0" outliers="1"/>
            <cx:statistics quartileMethod="exclusive"/>
          </cx:layoutPr>
        </cx:series>
        <cx:series layoutId="boxWhisker" uniqueId="{308C6935-B424-4F8E-AD15-605115C0EFF0}">
          <cx:tx>
            <cx:txData>
              <cx:f>BRIEF_optimal_obr48!$Q$7</cx:f>
              <cx:v>Testovací množina se rozdílnými obrazovkami - Löwův koeficient</cx:v>
            </cx:txData>
          </cx:tx>
          <cx:dataId val="3"/>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[ORB_parameters_changing_scaleFactor.csv]koef!$C$4:$C$654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[ORB_parameters_changing_scaleFactor.csv]koef!$D$4:$D$654</cx:f>
        <cx:lvl ptCount="651" formatCode="General">
          <cx:pt idx="0">0.054487179487179502</cx:pt>
          <cx:pt idx="1">0.134615384615385</cx:pt>
          <cx:pt idx="2">0.073717948717948706</cx:pt>
          <cx:pt idx="3">0.230769230769231</cx:pt>
          <cx:pt idx="4">0.051282051282051301</cx:pt>
          <cx:pt idx="5">0.71153846153846201</cx:pt>
          <cx:pt idx="6">0.0769230769230769</cx:pt>
          <cx:pt idx="7">0.66987179487179505</cx:pt>
          <cx:pt idx="8">0.067307692307692304</cx:pt>
          <cx:pt idx="9">0.16666666666666699</cx:pt>
          <cx:pt idx="10">0.051282051282051301</cx:pt>
          <cx:pt idx="11">0.128205128205128</cx:pt>
          <cx:pt idx="12">0.067307692307692304</cx:pt>
          <cx:pt idx="13">0.121794871794872</cx:pt>
          <cx:pt idx="14">0.028846153846153799</cx:pt>
          <cx:pt idx="15">0.112179487179487</cx:pt>
          <cx:pt idx="16">0.041666666666666699</cx:pt>
          <cx:pt idx="17">0.131410256410256</cx:pt>
          <cx:pt idx="18">0.060897435897435903</cx:pt>
          <cx:pt idx="93">0.020366598778004098</cx:pt>
          <cx:pt idx="94">0.087576374745417504</cx:pt>
          <cx:pt idx="95">0.0224032586558045</cx:pt>
          <cx:pt idx="96">0.17107942973523399</cx:pt>
          <cx:pt idx="97">0.028513238289205701</cx:pt>
          <cx:pt idx="98">0.714867617107943</cx:pt>
          <cx:pt idx="99">0.030549898167006099</cx:pt>
          <cx:pt idx="100">0.61099796334012202</cx:pt>
          <cx:pt idx="101">0.010183299389002001</cx:pt>
          <cx:pt idx="102">0.054989816700610997</cx:pt>
          <cx:pt idx="103">0.016293279022403299</cx:pt>
          <cx:pt idx="104">0.061099796334012198</cx:pt>
          <cx:pt idx="105">0.016293279022403299</cx:pt>
          <cx:pt idx="106">0.048879837067209803</cx:pt>
          <cx:pt idx="107">0.0224032586558045</cx:pt>
          <cx:pt idx="108">0.073319755600814704</cx:pt>
          <cx:pt idx="109">0.014256619144602901</cx:pt>
          <cx:pt idx="110">0.095723014256619096</cx:pt>
          <cx:pt idx="111">0.0224032586558045</cx:pt>
          <cx:pt idx="186">0.035999999999999997</cx:pt>
          <cx:pt idx="187">0.073999999999999996</cx:pt>
          <cx:pt idx="188">0.021999999999999999</cx:pt>
          <cx:pt idx="189">0.128</cx:pt>
          <cx:pt idx="190">0.017999999999999999</cx:pt>
          <cx:pt idx="191">0.72799999999999998</cx:pt>
          <cx:pt idx="192">0.024</cx:pt>
          <cx:pt idx="193">0.58999999999999997</cx:pt>
          <cx:pt idx="194">0.02</cx:pt>
          <cx:pt idx="195">0.085999999999999993</cx:pt>
          <cx:pt idx="196">0.029999999999999999</cx:pt>
          <cx:pt idx="197">0.064000000000000001</cx:pt>
          <cx:pt idx="198">0.024</cx:pt>
          <cx:pt idx="199">0.071999999999999995</cx:pt>
          <cx:pt idx="200">0.01</cx:pt>
          <cx:pt idx="201">0.053999999999999999</cx:pt>
          <cx:pt idx="202">0.029999999999999999</cx:pt>
          <cx:pt idx="203">0.064000000000000001</cx:pt>
          <cx:pt idx="204">0.024</cx:pt>
          <cx:pt idx="279">0.037999999999999999</cx:pt>
          <cx:pt idx="280">0.108</cx:pt>
          <cx:pt idx="281">0.024</cx:pt>
          <cx:pt idx="282">0.17599999999999999</cx:pt>
          <cx:pt idx="283">0.02</cx:pt>
          <cx:pt idx="284">0.82199999999999995</cx:pt>
          <cx:pt idx="285">0.043999999999999997</cx:pt>
          <cx:pt idx="286">0.68799999999999994</cx:pt>
          <cx:pt idx="287">0.035999999999999997</cx:pt>
          <cx:pt idx="288">0.10199999999999999</cx:pt>
          <cx:pt idx="289">0.029999999999999999</cx:pt>
          <cx:pt idx="290">0.11799999999999999</cx:pt>
          <cx:pt idx="291">0.035999999999999997</cx:pt>
          <cx:pt idx="292">0.11</cx:pt>
          <cx:pt idx="293">0.024</cx:pt>
          <cx:pt idx="294">0.070000000000000007</cx:pt>
          <cx:pt idx="295">0.037999999999999999</cx:pt>
          <cx:pt idx="296">0.096000000000000002</cx:pt>
          <cx:pt idx="297">0.042000000000000003</cx:pt>
          <cx:pt idx="372">0.046558704453441298</cx:pt>
          <cx:pt idx="373">0.089068825910931196</cx:pt>
          <cx:pt idx="374">0.036437246963562799</cx:pt>
          <cx:pt idx="375">0.17408906882591099</cx:pt>
          <cx:pt idx="376">0.022267206477732799</cx:pt>
          <cx:pt idx="377">0.83603238866396801</cx:pt>
          <cx:pt idx="378">0.046558704453441298</cx:pt>
          <cx:pt idx="379">0.748987854251012</cx:pt>
          <cx:pt idx="380">0.038461538461538498</cx:pt>
          <cx:pt idx="381">0.091093117408906896</cx:pt>
          <cx:pt idx="382">0.050607287449392697</cx:pt>
          <cx:pt idx="383">0.11740890688259099</cx:pt>
          <cx:pt idx="384">0.046558704453441298</cx:pt>
          <cx:pt idx="385">0.115384615384615</cx:pt>
          <cx:pt idx="386">0.018218623481781399</cx:pt>
          <cx:pt idx="387">0.0769230769230769</cx:pt>
          <cx:pt idx="388">0.044534412955465598</cx:pt>
          <cx:pt idx="389">0.11336032388664</cx:pt>
          <cx:pt idx="390">0.042510121457489898</cx:pt>
          <cx:pt idx="465">0.047722342733188698</cx:pt>
          <cx:pt idx="466">0.101952277657267</cx:pt>
          <cx:pt idx="467">0.049891540130151797</cx:pt>
          <cx:pt idx="468">0.15401301518438201</cx:pt>
          <cx:pt idx="469">0.019522776572668099</cx:pt>
          <cx:pt idx="470">0.81995661605206105</cx:pt>
          <cx:pt idx="471">0.039045553145336198</cx:pt>
          <cx:pt idx="472">0.68112798264642105</cx:pt>
          <cx:pt idx="473">0.049891540130151797</cx:pt>
          <cx:pt idx="474">0.084598698481561804</cx:pt>
          <cx:pt idx="475">0.049891540130151797</cx:pt>
          <cx:pt idx="476">0.101952277657267</cx:pt>
          <cx:pt idx="477">0.049891540130151797</cx:pt>
          <cx:pt idx="478">0.095444685466377396</cx:pt>
          <cx:pt idx="479">0.0260303687635575</cx:pt>
          <cx:pt idx="480">0.071583514099783099</cx:pt>
          <cx:pt idx="481">0.045553145336225599</cx:pt>
          <cx:pt idx="482">0.084598698481561804</cx:pt>
          <cx:pt idx="483">0.058568329718004297</cx:pt>
          <cx:pt idx="558">0.037694013303769397</cx:pt>
          <cx:pt idx="559">0.068736141906873605</cx:pt>
          <cx:pt idx="560">0.039911308203991101</cx:pt>
          <cx:pt idx="561">0.16186252771618601</cx:pt>
          <cx:pt idx="562">0.017738359201773801</cx:pt>
          <cx:pt idx="563">0.81818181818181801</cx:pt>
          <cx:pt idx="564">0.042128603104212903</cx:pt>
          <cx:pt idx="565">0.685144124168514</cx:pt>
          <cx:pt idx="566">0.039911308203991101</cx:pt>
          <cx:pt idx="567">0.086474501108647406</cx:pt>
          <cx:pt idx="568">0.048780487804878099</cx:pt>
          <cx:pt idx="569">0.082039911308203997</cx:pt>
          <cx:pt idx="570">0.050997782705099803</cx:pt>
          <cx:pt idx="571">0.0886917960088692</cx:pt>
          <cx:pt idx="572">0.0155210643015521</cx:pt>
          <cx:pt idx="573">0.077605321507760505</cx:pt>
          <cx:pt idx="574">0.0443458980044346</cx:pt>
          <cx:pt idx="575">0.086474501108647406</cx:pt>
          <cx:pt idx="576">0.046563192904656298</cx:pt>
        </cx:lvl>
      </cx:numDim>
    </cx:data>
    <cx:data id="1">
      <cx:strDim type="cat">
        <cx:f>[ORB_parameters_changing_scaleFactor.csv]koef!$C$4:$C$654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[ORB_parameters_changing_scaleFactor.csv]koef!$E$4:$E$654</cx:f>
        <cx:lvl ptCount="651" formatCode="General">
          <cx:pt idx="0">0.064102564102564097</cx:pt>
          <cx:pt idx="1">0.0769230769230769</cx:pt>
          <cx:pt idx="2">0.054487179487179502</cx:pt>
          <cx:pt idx="3">0.0480769230769231</cx:pt>
          <cx:pt idx="4">0.0480769230769231</cx:pt>
          <cx:pt idx="5">0.041666666666666699</cx:pt>
          <cx:pt idx="6">0.0448717948717949</cx:pt>
          <cx:pt idx="7">0.0480769230769231</cx:pt>
          <cx:pt idx="8">0.051282051282051301</cx:pt>
          <cx:pt idx="9">0.041666666666666699</cx:pt>
          <cx:pt idx="10">0.0480769230769231</cx:pt>
          <cx:pt idx="11">0.038461538461538498</cx:pt>
          <cx:pt idx="12">0.0480769230769231</cx:pt>
          <cx:pt idx="13">0.0480769230769231</cx:pt>
          <cx:pt idx="14">0.041666666666666699</cx:pt>
          <cx:pt idx="15">0.019230769230769201</cx:pt>
          <cx:pt idx="16">0.0480769230769231</cx:pt>
          <cx:pt idx="17">0.064102564102564097</cx:pt>
          <cx:pt idx="18">0.064102564102564097</cx:pt>
          <cx:pt idx="19">0.057692307692307702</cx:pt>
          <cx:pt idx="20">0.032051282051282</cx:pt>
          <cx:pt idx="21">0.035256410256410298</cx:pt>
          <cx:pt idx="22">0.073717948717948706</cx:pt>
          <cx:pt idx="23">0.032051282051282</cx:pt>
          <cx:pt idx="24">0.0480769230769231</cx:pt>
          <cx:pt idx="25">0.057692307692307702</cx:pt>
          <cx:pt idx="26">0.041666666666666699</cx:pt>
          <cx:pt idx="27">0.035256410256410298</cx:pt>
          <cx:pt idx="28">0.032051282051282</cx:pt>
          <cx:pt idx="29">0.019230769230769201</cx:pt>
          <cx:pt idx="30">0.073717948717948706</cx:pt>
          <cx:pt idx="31">0.051282051282051301</cx:pt>
          <cx:pt idx="32">0.032051282051282</cx:pt>
          <cx:pt idx="33">0.064102564102564097</cx:pt>
          <cx:pt idx="34">0.035256410256410298</cx:pt>
          <cx:pt idx="35">0.025641025641025599</cx:pt>
          <cx:pt idx="36">0.038461538461538498</cx:pt>
          <cx:pt idx="37">0.032051282051282</cx:pt>
          <cx:pt idx="38">0.041666666666666699</cx:pt>
          <cx:pt idx="39">0.022435897435897401</cx:pt>
          <cx:pt idx="40">0.041666666666666699</cx:pt>
          <cx:pt idx="41">0.0448717948717949</cx:pt>
          <cx:pt idx="42">0.032051282051282</cx:pt>
          <cx:pt idx="43">0.025641025641025599</cx:pt>
          <cx:pt idx="44">0.016025641025641</cx:pt>
          <cx:pt idx="45">0.041666666666666699</cx:pt>
          <cx:pt idx="46">0.0448717948717949</cx:pt>
          <cx:pt idx="47">0.051282051282051301</cx:pt>
          <cx:pt idx="48">0.035256410256410298</cx:pt>
          <cx:pt idx="49">0.019230769230769201</cx:pt>
          <cx:pt idx="50">0.025641025641025599</cx:pt>
          <cx:pt idx="51">0.032051282051282</cx:pt>
          <cx:pt idx="52">0.032051282051282</cx:pt>
          <cx:pt idx="53">0.025641025641025599</cx:pt>
          <cx:pt idx="54">0.041666666666666699</cx:pt>
          <cx:pt idx="55">0.051282051282051301</cx:pt>
          <cx:pt idx="56">0.032051282051282</cx:pt>
          <cx:pt idx="57">0.035256410256410298</cx:pt>
          <cx:pt idx="58">0.041666666666666699</cx:pt>
          <cx:pt idx="59">0.032051282051282</cx:pt>
          <cx:pt idx="60">0.0448717948717949</cx:pt>
          <cx:pt idx="61">0.032051282051282</cx:pt>
          <cx:pt idx="62">0.060897435897435903</cx:pt>
          <cx:pt idx="63">0.0480769230769231</cx:pt>
          <cx:pt idx="64">0.028846153846153799</cx:pt>
          <cx:pt idx="65">0.054487179487179502</cx:pt>
          <cx:pt idx="66">0.038461538461538498</cx:pt>
          <cx:pt idx="67">0.054487179487179502</cx:pt>
          <cx:pt idx="68">0.038461538461538498</cx:pt>
          <cx:pt idx="69">0.31730769230769201</cx:pt>
          <cx:pt idx="70">0.108974358974359</cx:pt>
          <cx:pt idx="71">0.086538461538461495</cx:pt>
          <cx:pt idx="72">0.092948717948717993</cx:pt>
          <cx:pt idx="73">0.29807692307692302</cx:pt>
          <cx:pt idx="74">0.092948717948717993</cx:pt>
          <cx:pt idx="75">0.32371794871794901</cx:pt>
          <cx:pt idx="76">0.0448717948717949</cx:pt>
          <cx:pt idx="77">0.243589743589744</cx:pt>
          <cx:pt idx="78">0.073717948717948706</cx:pt>
          <cx:pt idx="79">0.125</cx:pt>
          <cx:pt idx="80">0.057692307692307702</cx:pt>
          <cx:pt idx="81">0.092948717948717993</cx:pt>
          <cx:pt idx="82">0.057692307692307702</cx:pt>
          <cx:pt idx="83">0.051282051282051301</cx:pt>
          <cx:pt idx="84">0.064102564102564097</cx:pt>
          <cx:pt idx="85">0.067307692307692304</cx:pt>
          <cx:pt idx="86">0.057692307692307702</cx:pt>
          <cx:pt idx="87">0.080128205128205093</cx:pt>
          <cx:pt idx="88">0.064102564102564097</cx:pt>
          <cx:pt idx="89">0.051282051282051301</cx:pt>
          <cx:pt idx="90">0.0480769230769231</cx:pt>
          <cx:pt idx="91">0.028846153846153799</cx:pt>
          <cx:pt idx="92">0.028846153846153799</cx:pt>
          <cx:pt idx="93">0.036659877800407303</cx:pt>
          <cx:pt idx="94">0.0183299389002037</cx:pt>
          <cx:pt idx="95">0.028513238289205701</cx:pt>
          <cx:pt idx="96">0.0122199592668024</cx:pt>
          <cx:pt idx="97">0.028513238289205701</cx:pt>
          <cx:pt idx="98">0.0224032586558045</cx:pt>
          <cx:pt idx="99">0.028513238289205701</cx:pt>
          <cx:pt idx="100">0.024439918533604901</cx:pt>
          <cx:pt idx="101">0.030549898167006099</cx:pt>
          <cx:pt idx="102">0.014256619144602901</cx:pt>
          <cx:pt idx="103">0.0224032586558045</cx:pt>
          <cx:pt idx="104">0.0224032586558045</cx:pt>
          <cx:pt idx="105">0.030549898167006099</cx:pt>
          <cx:pt idx="106">0.016293279022403299</cx:pt>
          <cx:pt idx="107">0.036659877800407303</cx:pt>
          <cx:pt idx="108">0.026476578411405299</cx:pt>
          <cx:pt idx="109">0.026476578411405299</cx:pt>
          <cx:pt idx="110">0.0061099796334012201</cx:pt>
          <cx:pt idx="111">0.034623217922606898</cx:pt>
          <cx:pt idx="112">0.0183299389002037</cx:pt>
          <cx:pt idx="113">0.0122199592668024</cx:pt>
          <cx:pt idx="114">0.0183299389002037</cx:pt>
          <cx:pt idx="115">0.014256619144602901</cx:pt>
          <cx:pt idx="116">0.010183299389002001</cx:pt>
          <cx:pt idx="117">0.014256619144602901</cx:pt>
          <cx:pt idx="118">0.016293279022403299</cx:pt>
          <cx:pt idx="119">0.0122199592668024</cx:pt>
          <cx:pt idx="120">0.0081466395112016303</cx:pt>
          <cx:pt idx="121">0.0061099796334012201</cx:pt>
          <cx:pt idx="122">0.0020366598778004102</cx:pt>
          <cx:pt idx="123">0.0325865580448065</cx:pt>
          <cx:pt idx="124">0.0081466395112016303</cx:pt>
          <cx:pt idx="125">0.0040733197556008099</cx:pt>
          <cx:pt idx="126">0.020366598778004098</cx:pt>
          <cx:pt idx="127">0.010183299389002001</cx:pt>
          <cx:pt idx="128">0.0081466395112016303</cx:pt>
          <cx:pt idx="129">0.0040733197556008099</cx:pt>
          <cx:pt idx="130">0.014256619144602901</cx:pt>
          <cx:pt idx="131">0.016293279022403299</cx:pt>
          <cx:pt idx="132">0.0224032586558045</cx:pt>
          <cx:pt idx="133">0.0183299389002037</cx:pt>
          <cx:pt idx="134">0.016293279022403299</cx:pt>
          <cx:pt idx="135">0.0183299389002037</cx:pt>
          <cx:pt idx="136">0.026476578411405299</cx:pt>
          <cx:pt idx="137">0.024439918533604901</cx:pt>
          <cx:pt idx="138">0.0325865580448065</cx:pt>
          <cx:pt idx="139">0.0081466395112016303</cx:pt>
          <cx:pt idx="140">0.028513238289205701</cx:pt>
          <cx:pt idx="141">0.030549898167006099</cx:pt>
          <cx:pt idx="142">0.026476578411405299</cx:pt>
          <cx:pt idx="143">0.014256619144602901</cx:pt>
          <cx:pt idx="144">0.0183299389002037</cx:pt>
          <cx:pt idx="145">0.028513238289205701</cx:pt>
          <cx:pt idx="146">0.028513238289205701</cx:pt>
          <cx:pt idx="147">0.026476578411405299</cx:pt>
          <cx:pt idx="148">0.020366598778004098</cx:pt>
          <cx:pt idx="149">0.024439918533604901</cx:pt>
          <cx:pt idx="150">0.026476578411405299</cx:pt>
          <cx:pt idx="151">0.020366598778004098</cx:pt>
          <cx:pt idx="152">0.024439918533604901</cx:pt>
          <cx:pt idx="153">0.028513238289205701</cx:pt>
          <cx:pt idx="154">0.0325865580448065</cx:pt>
          <cx:pt idx="155">0.028513238289205701</cx:pt>
          <cx:pt idx="156">0.034623217922606898</cx:pt>
          <cx:pt idx="157">0.014256619144602901</cx:pt>
          <cx:pt idx="158">0.016293279022403299</cx:pt>
          <cx:pt idx="159">0.0183299389002037</cx:pt>
          <cx:pt idx="160">0.010183299389002001</cx:pt>
          <cx:pt idx="161">0.026476578411405299</cx:pt>
          <cx:pt idx="162">0.331975560081466</cx:pt>
          <cx:pt idx="163">0.067209775967413399</cx:pt>
          <cx:pt idx="164">0.065173116089613001</cx:pt>
          <cx:pt idx="165">0.054989816700610997</cx:pt>
          <cx:pt idx="166">0.28309572301425701</cx:pt>
          <cx:pt idx="167">0.050916496945010201</cx:pt>
          <cx:pt idx="168">0.31364562118126299</cx:pt>
          <cx:pt idx="169">0.046843177189409398</cx:pt>
          <cx:pt idx="170">0.228105906313646</cx:pt>
          <cx:pt idx="171">0.040733197556008099</cx:pt>
          <cx:pt idx="172">0.0916496945010183</cx:pt>
          <cx:pt idx="173">0.054989816700610997</cx:pt>
          <cx:pt idx="174">0.087576374745417504</cx:pt>
          <cx:pt idx="175">0.052953156822810599</cx:pt>
          <cx:pt idx="176">0.061099796334012198</cx:pt>
          <cx:pt idx="177">0.042769857433808602</cx:pt>
          <cx:pt idx="178">0.061099796334012198</cx:pt>
          <cx:pt idx="179">0.0590631364562118</cx:pt>
          <cx:pt idx="180">0.075356415478615102</cx:pt>
          <cx:pt idx="181">0.054989816700610997</cx:pt>
          <cx:pt idx="182">0.0020366598778004102</cx:pt>
          <cx:pt idx="183">0.0040733197556008099</cx:pt>
          <cx:pt idx="184">0.0061099796334012201</cx:pt>
          <cx:pt idx="185">0.0122199592668024</cx:pt>
          <cx:pt idx="186">0.029999999999999999</cx:pt>
          <cx:pt idx="187">0.0060000000000000001</cx:pt>
          <cx:pt idx="188">0.016</cx:pt>
          <cx:pt idx="189">0.012</cx:pt>
          <cx:pt idx="190">0.025999999999999999</cx:pt>
          <cx:pt idx="191">0.0060000000000000001</cx:pt>
          <cx:pt idx="192">0.028000000000000001</cx:pt>
          <cx:pt idx="193">0.0080000000000000002</cx:pt>
          <cx:pt idx="194">0.029999999999999999</cx:pt>
          <cx:pt idx="195">0.02</cx:pt>
          <cx:pt idx="196">0.028000000000000001</cx:pt>
          <cx:pt idx="197">0.014</cx:pt>
          <cx:pt idx="198">0.024</cx:pt>
          <cx:pt idx="199">0.012</cx:pt>
          <cx:pt idx="200">0.0060000000000000001</cx:pt>
          <cx:pt idx="201">0.016</cx:pt>
          <cx:pt idx="202">0.02</cx:pt>
          <cx:pt idx="203">0.01</cx:pt>
          <cx:pt idx="204">0.02</cx:pt>
          <cx:pt idx="205">0.012</cx:pt>
          <cx:pt idx="206">0.002</cx:pt>
          <cx:pt idx="207">0.0060000000000000001</cx:pt>
          <cx:pt idx="208">0.0060000000000000001</cx:pt>
          <cx:pt idx="209">0.0060000000000000001</cx:pt>
          <cx:pt idx="210">0.0040000000000000001</cx:pt>
          <cx:pt idx="211">0.0040000000000000001</cx:pt>
          <cx:pt idx="212">0.0040000000000000001</cx:pt>
          <cx:pt idx="213">0.002</cx:pt>
          <cx:pt idx="214">0.0080000000000000002</cx:pt>
          <cx:pt idx="215">0.0040000000000000001</cx:pt>
          <cx:pt idx="216">0.0080000000000000002</cx:pt>
          <cx:pt idx="217">0.012</cx:pt>
          <cx:pt idx="218">0.002</cx:pt>
          <cx:pt idx="219">0</cx:pt>
          <cx:pt idx="220">0.002</cx:pt>
          <cx:pt idx="221">0.0040000000000000001</cx:pt>
          <cx:pt idx="222">0</cx:pt>
          <cx:pt idx="223">0</cx:pt>
          <cx:pt idx="224">0.002</cx:pt>
          <cx:pt idx="225">0.002</cx:pt>
          <cx:pt idx="226">0.002</cx:pt>
          <cx:pt idx="227">0.0080000000000000002</cx:pt>
          <cx:pt idx="228">0.0040000000000000001</cx:pt>
          <cx:pt idx="229">0.017999999999999999</cx:pt>
          <cx:pt idx="230">0.002</cx:pt>
          <cx:pt idx="231">0.01</cx:pt>
          <cx:pt idx="232">0.017999999999999999</cx:pt>
          <cx:pt idx="233">0.002</cx:pt>
          <cx:pt idx="234">0.014</cx:pt>
          <cx:pt idx="235">0.01</cx:pt>
          <cx:pt idx="236">0.0040000000000000001</cx:pt>
          <cx:pt idx="237">0.0060000000000000001</cx:pt>
          <cx:pt idx="238">0.0060000000000000001</cx:pt>
          <cx:pt idx="239">0.0080000000000000002</cx:pt>
          <cx:pt idx="240">0.0080000000000000002</cx:pt>
          <cx:pt idx="241">0.012</cx:pt>
          <cx:pt idx="242">0.01</cx:pt>
          <cx:pt idx="243">0.016</cx:pt>
          <cx:pt idx="244">0.012</cx:pt>
          <cx:pt idx="245">0.012</cx:pt>
          <cx:pt idx="246">0.0040000000000000001</cx:pt>
          <cx:pt idx="247">0.01</cx:pt>
          <cx:pt idx="248">0.0060000000000000001</cx:pt>
          <cx:pt idx="249">0.0080000000000000002</cx:pt>
          <cx:pt idx="250">0.012</cx:pt>
          <cx:pt idx="251">0.0080000000000000002</cx:pt>
          <cx:pt idx="252">0.01</cx:pt>
          <cx:pt idx="253">0.014</cx:pt>
          <cx:pt idx="254">0.017999999999999999</cx:pt>
          <cx:pt idx="255">0.16800000000000001</cx:pt>
          <cx:pt idx="256">0.025999999999999999</cx:pt>
          <cx:pt idx="257">0.028000000000000001</cx:pt>
          <cx:pt idx="258">0.024</cx:pt>
          <cx:pt idx="259">0.14999999999999999</cx:pt>
          <cx:pt idx="260">0.032000000000000001</cx:pt>
          <cx:pt idx="261">0.16200000000000001</cx:pt>
          <cx:pt idx="262">0.025999999999999999</cx:pt>
          <cx:pt idx="263">0.122</cx:pt>
          <cx:pt idx="264">0.017999999999999999</cx:pt>
          <cx:pt idx="265">0.037999999999999999</cx:pt>
          <cx:pt idx="266">0.025999999999999999</cx:pt>
          <cx:pt idx="267">0.032000000000000001</cx:pt>
          <cx:pt idx="268">0.014</cx:pt>
          <cx:pt idx="269">0.032000000000000001</cx:pt>
          <cx:pt idx="270">0.029999999999999999</cx:pt>
          <cx:pt idx="271">0.029999999999999999</cx:pt>
          <cx:pt idx="272">0.029999999999999999</cx:pt>
          <cx:pt idx="273">0.034000000000000002</cx:pt>
          <cx:pt idx="274">0.012</cx:pt>
          <cx:pt idx="275">0</cx:pt>
          <cx:pt idx="276">0</cx:pt>
          <cx:pt idx="277">0.0040000000000000001</cx:pt>
          <cx:pt idx="278">0</cx:pt>
          <cx:pt idx="279">0.012</cx:pt>
          <cx:pt idx="280">0.016</cx:pt>
          <cx:pt idx="281">0.025999999999999999</cx:pt>
          <cx:pt idx="282">0.017999999999999999</cx:pt>
          <cx:pt idx="283">0.014</cx:pt>
          <cx:pt idx="284">0.0060000000000000001</cx:pt>
          <cx:pt idx="285">0.014</cx:pt>
          <cx:pt idx="286">0.0060000000000000001</cx:pt>
          <cx:pt idx="287">0.032000000000000001</cx:pt>
          <cx:pt idx="288">0.017999999999999999</cx:pt>
          <cx:pt idx="289">0.029999999999999999</cx:pt>
          <cx:pt idx="290">0.012</cx:pt>
          <cx:pt idx="291">0.02</cx:pt>
          <cx:pt idx="292">0.02</cx:pt>
          <cx:pt idx="293">0.02</cx:pt>
          <cx:pt idx="294">0.014</cx:pt>
          <cx:pt idx="295">0.02</cx:pt>
          <cx:pt idx="296">0.014</cx:pt>
          <cx:pt idx="297">0.016</cx:pt>
          <cx:pt idx="298">0.01</cx:pt>
          <cx:pt idx="299">0.0080000000000000002</cx:pt>
          <cx:pt idx="300">0.0080000000000000002</cx:pt>
          <cx:pt idx="301">0.012</cx:pt>
          <cx:pt idx="302">0.0060000000000000001</cx:pt>
          <cx:pt idx="303">0.012</cx:pt>
          <cx:pt idx="304">0.0060000000000000001</cx:pt>
          <cx:pt idx="305">0.0040000000000000001</cx:pt>
          <cx:pt idx="306">0.01</cx:pt>
          <cx:pt idx="307">0.012</cx:pt>
          <cx:pt idx="308">0.01</cx:pt>
          <cx:pt idx="309">0.01</cx:pt>
          <cx:pt idx="310">0.012</cx:pt>
          <cx:pt idx="311">0.002</cx:pt>
          <cx:pt idx="312">0.0060000000000000001</cx:pt>
          <cx:pt idx="313">0.0040000000000000001</cx:pt>
          <cx:pt idx="314">0.002</cx:pt>
          <cx:pt idx="315">0.0060000000000000001</cx:pt>
          <cx:pt idx="316">0.0060000000000000001</cx:pt>
          <cx:pt idx="317">0.0060000000000000001</cx:pt>
          <cx:pt idx="318">0</cx:pt>
          <cx:pt idx="319">0.002</cx:pt>
          <cx:pt idx="320">0.002</cx:pt>
          <cx:pt idx="321">0</cx:pt>
          <cx:pt idx="322">0.0080000000000000002</cx:pt>
          <cx:pt idx="323">0.0040000000000000001</cx:pt>
          <cx:pt idx="324">0.012</cx:pt>
          <cx:pt idx="325">0.0060000000000000001</cx:pt>
          <cx:pt idx="326">0.012</cx:pt>
          <cx:pt idx="327">0.0080000000000000002</cx:pt>
          <cx:pt idx="328">0.01</cx:pt>
          <cx:pt idx="329">0.0080000000000000002</cx:pt>
          <cx:pt idx="330">0.01</cx:pt>
          <cx:pt idx="331">0.012</cx:pt>
          <cx:pt idx="332">0.0080000000000000002</cx:pt>
          <cx:pt idx="333">0.014</cx:pt>
          <cx:pt idx="334">0.021999999999999999</cx:pt>
          <cx:pt idx="335">0.017999999999999999</cx:pt>
          <cx:pt idx="336">0.01</cx:pt>
          <cx:pt idx="337">0.017999999999999999</cx:pt>
          <cx:pt idx="338">0.0060000000000000001</cx:pt>
          <cx:pt idx="339">0.016</cx:pt>
          <cx:pt idx="340">0.01</cx:pt>
          <cx:pt idx="341">0.02</cx:pt>
          <cx:pt idx="342">0.014</cx:pt>
          <cx:pt idx="343">0.01</cx:pt>
          <cx:pt idx="344">0.0080000000000000002</cx:pt>
          <cx:pt idx="345">0.017999999999999999</cx:pt>
          <cx:pt idx="346">0.016</cx:pt>
          <cx:pt idx="347">0.014</cx:pt>
          <cx:pt idx="348">0.158</cx:pt>
          <cx:pt idx="349">0.021999999999999999</cx:pt>
          <cx:pt idx="350">0.024</cx:pt>
          <cx:pt idx="351">0.025999999999999999</cx:pt>
          <cx:pt idx="352">0.14199999999999999</cx:pt>
          <cx:pt idx="353">0.029999999999999999</cx:pt>
          <cx:pt idx="354">0.16200000000000001</cx:pt>
          <cx:pt idx="355">0.02</cx:pt>
          <cx:pt idx="356">0.114</cx:pt>
          <cx:pt idx="357">0.021999999999999999</cx:pt>
          <cx:pt idx="358">0.032000000000000001</cx:pt>
          <cx:pt idx="359">0.02</cx:pt>
          <cx:pt idx="360">0.040000000000000001</cx:pt>
          <cx:pt idx="361">0.024</cx:pt>
          <cx:pt idx="362">0.021999999999999999</cx:pt>
          <cx:pt idx="363">0.028000000000000001</cx:pt>
          <cx:pt idx="364">0.029999999999999999</cx:pt>
          <cx:pt idx="365">0.024</cx:pt>
          <cx:pt idx="366">0.032000000000000001</cx:pt>
          <cx:pt idx="367">0.02</cx:pt>
          <cx:pt idx="368">0.014</cx:pt>
          <cx:pt idx="369">0.028000000000000001</cx:pt>
          <cx:pt idx="370">0.0040000000000000001</cx:pt>
          <cx:pt idx="371">0.0040000000000000001</cx:pt>
          <cx:pt idx="372">0.020242914979757099</cx:pt>
          <cx:pt idx="373">0.0121457489878543</cx:pt>
          <cx:pt idx="374">0.034412955465587002</cx:pt>
          <cx:pt idx="375">0.0060728744939271299</cx:pt>
          <cx:pt idx="376">0.01417004048583</cx:pt>
          <cx:pt idx="377">0.0060728744939271299</cx:pt>
          <cx:pt idx="378">0.0121457489878543</cx:pt>
          <cx:pt idx="379">0.010121457489878499</cx:pt>
          <cx:pt idx="380">0.032388663967611302</cx:pt>
          <cx:pt idx="381">0.0060728744939271299</cx:pt>
          <cx:pt idx="382">0.036437246963562799</cx:pt>
          <cx:pt idx="383">0.0080971659919028306</cx:pt>
          <cx:pt idx="384">0.026315789473684199</cx:pt>
          <cx:pt idx="385">0.0060728744939271299</cx:pt>
          <cx:pt idx="386">0.032388663967611302</cx:pt>
          <cx:pt idx="387">0.010121457489878499</cx:pt>
          <cx:pt idx="388">0.022267206477732799</cx:pt>
          <cx:pt idx="389">0.0080971659919028306</cx:pt>
          <cx:pt idx="390">0.024291497975708499</cx:pt>
          <cx:pt idx="391">0.0121457489878543</cx:pt>
          <cx:pt idx="392">0.0080971659919028306</cx:pt>
          <cx:pt idx="393">0.0121457489878543</cx:pt>
          <cx:pt idx="394">0.0020242914979757098</cx:pt>
          <cx:pt idx="395">0.01417004048583</cx:pt>
          <cx:pt idx="396">0.0121457489878543</cx:pt>
          <cx:pt idx="397">0.016194331983805699</cx:pt>
          <cx:pt idx="398">0.01417004048583</cx:pt>
          <cx:pt idx="399">0.0080971659919028306</cx:pt>
          <cx:pt idx="400">0.01417004048583</cx:pt>
          <cx:pt idx="401">0.0080971659919028306</cx:pt>
          <cx:pt idx="402">0.0060728744939271299</cx:pt>
          <cx:pt idx="403">0.0040485829959514196</cx:pt>
          <cx:pt idx="404">0.010121457489878499</cx:pt>
          <cx:pt idx="405">0.0020242914979757098</cx:pt>
          <cx:pt idx="406">0.0060728744939271299</cx:pt>
          <cx:pt idx="407">0.0020242914979757098</cx:pt>
          <cx:pt idx="408">0.0060728744939271299</cx:pt>
          <cx:pt idx="409">0.0060728744939271299</cx:pt>
          <cx:pt idx="410">0</cx:pt>
          <cx:pt idx="411">0.0080971659919028306</cx:pt>
          <cx:pt idx="412">0.0020242914979757098</cx:pt>
          <cx:pt idx="413">0.0040485829959514196</cx:pt>
          <cx:pt idx="414">0.0040485829959514196</cx:pt>
          <cx:pt idx="415">0.01417004048583</cx:pt>
          <cx:pt idx="416">0.010121457489878499</cx:pt>
          <cx:pt idx="417">0.020242914979757099</cx:pt>
          <cx:pt idx="418">0.010121457489878499</cx:pt>
          <cx:pt idx="419">0.022267206477732799</cx:pt>
          <cx:pt idx="420">0.016194331983805699</cx:pt>
          <cx:pt idx="421">0.0121457489878543</cx:pt>
          <cx:pt idx="422">0.0121457489878543</cx:pt>
          <cx:pt idx="423">0.016194331983805699</cx:pt>
          <cx:pt idx="424">0.01417004048583</cx:pt>
          <cx:pt idx="425">0.0121457489878543</cx:pt>
          <cx:pt idx="426">0.01417004048583</cx:pt>
          <cx:pt idx="427">0.0080971659919028306</cx:pt>
          <cx:pt idx="428">0.01417004048583</cx:pt>
          <cx:pt idx="429">0.0060728744939271299</cx:pt>
          <cx:pt idx="430">0.01417004048583</cx:pt>
          <cx:pt idx="431">0.0040485829959514196</cx:pt>
          <cx:pt idx="432">0.010121457489878499</cx:pt>
          <cx:pt idx="433">0.0080971659919028306</cx:pt>
          <cx:pt idx="434">0.020242914979757099</cx:pt>
          <cx:pt idx="435">0.0121457489878543</cx:pt>
          <cx:pt idx="436">0.020242914979757099</cx:pt>
          <cx:pt idx="437">0.0121457489878543</cx:pt>
          <cx:pt idx="438">0.016194331983805699</cx:pt>
          <cx:pt idx="439">0.01417004048583</cx:pt>
          <cx:pt idx="440">0.020242914979757099</cx:pt>
          <cx:pt idx="441">0.18016194331983801</cx:pt>
          <cx:pt idx="442">0.026315789473684199</cx:pt>
          <cx:pt idx="443">0.036437246963562799</cx:pt>
          <cx:pt idx="444">0.026315789473684199</cx:pt>
          <cx:pt idx="445">0.16194331983805699</cx:pt>
          <cx:pt idx="446">0.028340080971659899</cx:pt>
          <cx:pt idx="447">0.17408906882591099</cx:pt>
          <cx:pt idx="448">0.030364372469635598</cx:pt>
          <cx:pt idx="449">0.13360323886639699</cx:pt>
          <cx:pt idx="450">0.028340080971659899</cx:pt>
          <cx:pt idx="451">0.032388663967611302</cx:pt>
          <cx:pt idx="452">0.020242914979757099</cx:pt>
          <cx:pt idx="453">0.044534412955465598</cx:pt>
          <cx:pt idx="454">0.022267206477732799</cx:pt>
          <cx:pt idx="455">0.042510121457489898</cx:pt>
          <cx:pt idx="456">0.026315789473684199</cx:pt>
          <cx:pt idx="457">0.024291497975708499</cx:pt>
          <cx:pt idx="458">0.018218623481781399</cx:pt>
          <cx:pt idx="459">0.038461538461538498</cx:pt>
          <cx:pt idx="460">0.022267206477732799</cx:pt>
          <cx:pt idx="461">0.022267206477732799</cx:pt>
          <cx:pt idx="462">0.010121457489878499</cx:pt>
          <cx:pt idx="463">0.0121457489878543</cx:pt>
          <cx:pt idx="464">0.016194331983805699</cx:pt>
          <cx:pt idx="465">0.023861171366594401</cx:pt>
          <cx:pt idx="466">0.017353579175705</cx:pt>
          <cx:pt idx="467">0.0260303687635575</cx:pt>
          <cx:pt idx="468">0.0086767895878524896</cx:pt>
          <cx:pt idx="469">0.019522776572668099</cx:pt>
          <cx:pt idx="470">0.0086767895878524896</cx:pt>
          <cx:pt idx="471">0.015184381778741899</cx:pt>
          <cx:pt idx="472">0.0086767895878524896</cx:pt>
          <cx:pt idx="473">0.0086767895878524896</cx:pt>
          <cx:pt idx="474">0.0086767895878524896</cx:pt>
          <cx:pt idx="475">0.019522776572668099</cx:pt>
          <cx:pt idx="476">0.0065075921908893698</cx:pt>
          <cx:pt idx="477">0.019522776572668099</cx:pt>
          <cx:pt idx="478">0.0086767895878524896</cx:pt>
          <cx:pt idx="479">0.0260303687635575</cx:pt>
          <cx:pt idx="480">0.0086767895878524896</cx:pt>
          <cx:pt idx="481">0.0130151843817787</cx:pt>
          <cx:pt idx="482">0.0130151843817787</cx:pt>
          <cx:pt idx="483">0.019522776572668099</cx:pt>
          <cx:pt idx="484">0.015184381778741899</cx:pt>
          <cx:pt idx="485">0.0065075921908893698</cx:pt>
          <cx:pt idx="486">0.015184381778741899</cx:pt>
          <cx:pt idx="487">0.0130151843817787</cx:pt>
          <cx:pt idx="488">0.015184381778741899</cx:pt>
          <cx:pt idx="489">0.0086767895878524896</cx:pt>
          <cx:pt idx="490">0.0065075921908893698</cx:pt>
          <cx:pt idx="491">0.0021691973969631198</cx:pt>
          <cx:pt idx="492">0.019522776572668099</cx:pt>
          <cx:pt idx="493">0.019522776572668099</cx:pt>
          <cx:pt idx="494">0.0130151843817787</cx:pt>
          <cx:pt idx="495">0.0065075921908893698</cx:pt>
          <cx:pt idx="496">0.010845986984815601</cx:pt>
          <cx:pt idx="497">0</cx:pt>
          <cx:pt idx="498">0.015184381778741899</cx:pt>
          <cx:pt idx="499">0.0021691973969631198</cx:pt>
          <cx:pt idx="500">0.0065075921908893698</cx:pt>
          <cx:pt idx="501">0.0086767895878524896</cx:pt>
          <cx:pt idx="502">0.0065075921908893698</cx:pt>
          <cx:pt idx="503">0.0065075921908893698</cx:pt>
          <cx:pt idx="504">0.0086767895878524896</cx:pt>
          <cx:pt idx="505">0.0065075921908893698</cx:pt>
          <cx:pt idx="506">0.00433839479392625</cx:pt>
          <cx:pt idx="507">0.0086767895878524896</cx:pt>
          <cx:pt idx="508">0.015184381778741899</cx:pt>
          <cx:pt idx="509">0.00433839479392625</cx:pt>
          <cx:pt idx="510">0.015184381778741899</cx:pt>
          <cx:pt idx="511">0.030368763557483702</cx:pt>
          <cx:pt idx="512">0.028199566160520599</cx:pt>
          <cx:pt idx="513">0.010845986984815601</cx:pt>
          <cx:pt idx="514">0.00433839479392625</cx:pt>
          <cx:pt idx="515">0.010845986984815601</cx:pt>
          <cx:pt idx="516">0.019522776572668099</cx:pt>
          <cx:pt idx="517">0.015184381778741899</cx:pt>
          <cx:pt idx="518">0.019522776572668099</cx:pt>
          <cx:pt idx="519">0.023861171366594401</cx:pt>
          <cx:pt idx="520">0.0130151843817787</cx:pt>
          <cx:pt idx="521">0.0065075921908893698</cx:pt>
          <cx:pt idx="522">0.0086767895878524896</cx:pt>
          <cx:pt idx="523">0.0086767895878524896</cx:pt>
          <cx:pt idx="524">0.0130151843817787</cx:pt>
          <cx:pt idx="525">0.017353579175705</cx:pt>
          <cx:pt idx="526">0.015184381778741899</cx:pt>
          <cx:pt idx="527">0.010845986984815601</cx:pt>
          <cx:pt idx="528">0.0086767895878524896</cx:pt>
          <cx:pt idx="529">0.017353579175705</cx:pt>
          <cx:pt idx="530">0.019522776572668099</cx:pt>
          <cx:pt idx="531">0.015184381778741899</cx:pt>
          <cx:pt idx="532">0.0065075921908893698</cx:pt>
          <cx:pt idx="533">0.010845986984815601</cx:pt>
          <cx:pt idx="534">0.19305856832971799</cx:pt>
          <cx:pt idx="535">0.041214750542299401</cx:pt>
          <cx:pt idx="536">0.0260303687635575</cx:pt>
          <cx:pt idx="537">0.03470715835141</cx:pt>
          <cx:pt idx="538">0.171366594360087</cx:pt>
          <cx:pt idx="539">0.036876355748373099</cx:pt>
          <cx:pt idx="540">0.15835140997830799</cx:pt>
          <cx:pt idx="541">0.041214750542299401</cx:pt>
          <cx:pt idx="542">0.15184381778741901</cx:pt>
          <cx:pt idx="543">0.045553145336225599</cx:pt>
          <cx:pt idx="544">0.052060737527115</cx:pt>
          <cx:pt idx="545">0.03470715835141</cx:pt>
          <cx:pt idx="546">0.0607375271149675</cx:pt>
          <cx:pt idx="547">0.039045553145336198</cx:pt>
          <cx:pt idx="548">0.045553145336225599</cx:pt>
          <cx:pt idx="549">0.032537960954446901</cx:pt>
          <cx:pt idx="550">0.039045553145336198</cx:pt>
          <cx:pt idx="551">0.0260303687635575</cx:pt>
          <cx:pt idx="552">0.0433839479392625</cx:pt>
          <cx:pt idx="553">0.030368763557483702</cx:pt>
          <cx:pt idx="554">0.032537960954446901</cx:pt>
          <cx:pt idx="555">0.028199566160520599</cx:pt>
          <cx:pt idx="556">0.019522776572668099</cx:pt>
          <cx:pt idx="557">0.023861171366594401</cx:pt>
          <cx:pt idx="558">0.0221729490022173</cx:pt>
          <cx:pt idx="559">0.0155210643015521</cx:pt>
          <cx:pt idx="560">0.0110864745011086</cx:pt>
          <cx:pt idx="561">0.019955654101995599</cx:pt>
          <cx:pt idx="562">0.019955654101995599</cx:pt>
          <cx:pt idx="563">0.017738359201773801</cx:pt>
          <cx:pt idx="564">0.017738359201773801</cx:pt>
          <cx:pt idx="565">0.0022172949002217299</cx:pt>
          <cx:pt idx="566">0.0288248337028825</cx:pt>
          <cx:pt idx="567">0.013303769401330399</cx:pt>
          <cx:pt idx="568">0.033259423503325898</cx:pt>
          <cx:pt idx="569">0.0288248337028825</cx:pt>
          <cx:pt idx="570">0.024390243902439001</cx:pt>
          <cx:pt idx="571">0.019955654101995599</cx:pt>
          <cx:pt idx="572">0.017738359201773801</cx:pt>
          <cx:pt idx="573">0.0155210643015521</cx:pt>
          <cx:pt idx="574">0.017738359201773801</cx:pt>
          <cx:pt idx="575">0.0110864745011086</cx:pt>
          <cx:pt idx="576">0.033259423503325898</cx:pt>
          <cx:pt idx="577">0.024390243902439001</cx:pt>
          <cx:pt idx="578">0.013303769401330399</cx:pt>
          <cx:pt idx="579">0.0088691796008869197</cx:pt>
          <cx:pt idx="580">0.0066518847006651902</cx:pt>
          <cx:pt idx="581">0.0110864745011086</cx:pt>
          <cx:pt idx="582">0.013303769401330399</cx:pt>
          <cx:pt idx="583">0.0110864745011086</cx:pt>
          <cx:pt idx="584">0.0088691796008869197</cx:pt>
          <cx:pt idx="585">0.0066518847006651902</cx:pt>
          <cx:pt idx="586">0.0088691796008869197</cx:pt>
          <cx:pt idx="587">0.0088691796008869197</cx:pt>
          <cx:pt idx="588">0.0022172949002217299</cx:pt>
          <cx:pt idx="589">0.013303769401330399</cx:pt>
          <cx:pt idx="590">0</cx:pt>
          <cx:pt idx="591">0.0044345898004434598</cx:pt>
          <cx:pt idx="592">0.0022172949002217299</cx:pt>
          <cx:pt idx="593">0.0044345898004434598</cx:pt>
          <cx:pt idx="594">0.0044345898004434598</cx:pt>
          <cx:pt idx="595">0.0044345898004434598</cx:pt>
          <cx:pt idx="596">0</cx:pt>
          <cx:pt idx="597">0.0088691796008869197</cx:pt>
          <cx:pt idx="598">0.0066518847006651902</cx:pt>
          <cx:pt idx="599">0.0110864745011086</cx:pt>
          <cx:pt idx="600">0.0022172949002217299</cx:pt>
          <cx:pt idx="601">0.0110864745011086</cx:pt>
          <cx:pt idx="602">0.0221729490022173</cx:pt>
          <cx:pt idx="603">0.0088691796008869197</cx:pt>
          <cx:pt idx="604">0.0110864745011086</cx:pt>
          <cx:pt idx="605">0.0110864745011086</cx:pt>
          <cx:pt idx="606">0.017738359201773801</cx:pt>
          <cx:pt idx="607">0.0221729490022173</cx:pt>
          <cx:pt idx="608">0.017738359201773801</cx:pt>
          <cx:pt idx="609">0.033259423503325898</cx:pt>
          <cx:pt idx="610">0.024390243902439001</cx:pt>
          <cx:pt idx="611">0.0110864745011086</cx:pt>
          <cx:pt idx="612">0.0155210643015521</cx:pt>
          <cx:pt idx="613">0.013303769401330399</cx:pt>
          <cx:pt idx="614">0.013303769401330399</cx:pt>
          <cx:pt idx="615">0.0066518847006651902</cx:pt>
          <cx:pt idx="616">0.0066518847006651902</cx:pt>
          <cx:pt idx="617">0.0110864745011086</cx:pt>
          <cx:pt idx="618">0.019955654101995599</cx:pt>
          <cx:pt idx="619">0.0088691796008869197</cx:pt>
          <cx:pt idx="620">0.0110864745011086</cx:pt>
          <cx:pt idx="621">0.0088691796008869197</cx:pt>
          <cx:pt idx="622">0.0110864745011086</cx:pt>
          <cx:pt idx="623">0.0044345898004434598</cx:pt>
          <cx:pt idx="624">0.013303769401330399</cx:pt>
          <cx:pt idx="625">0.013303769401330399</cx:pt>
          <cx:pt idx="626">0.0088691796008869197</cx:pt>
          <cx:pt idx="627">0.186252771618625</cx:pt>
          <cx:pt idx="628">0.042128603104212903</cx:pt>
          <cx:pt idx="629">0.0443458980044346</cx:pt>
          <cx:pt idx="630">0.033259423503325898</cx:pt>
          <cx:pt idx="631">0.157427937915743</cx:pt>
          <cx:pt idx="632">0.0288248337028825</cx:pt>
          <cx:pt idx="633">0.15521064301552101</cx:pt>
          <cx:pt idx="634">0.033259423503325898</cx:pt>
          <cx:pt idx="635">0.13747228381374699</cx:pt>
          <cx:pt idx="636">0.033259423503325898</cx:pt>
          <cx:pt idx="637">0.0443458980044346</cx:pt>
          <cx:pt idx="638">0.0155210643015521</cx:pt>
          <cx:pt idx="639">0.053215077605321501</cx:pt>
          <cx:pt idx="640">0.0288248337028825</cx:pt>
          <cx:pt idx="641">0.046563192904656298</cx:pt>
          <cx:pt idx="642">0.0288248337028825</cx:pt>
          <cx:pt idx="643">0.050997782705099803</cx:pt>
          <cx:pt idx="644">0.019955654101995599</cx:pt>
          <cx:pt idx="645">0.059866962305986697</cx:pt>
          <cx:pt idx="646">0.026607538802660799</cx:pt>
          <cx:pt idx="647">0.026607538802660799</cx:pt>
          <cx:pt idx="648">0.026607538802660799</cx:pt>
          <cx:pt idx="649">0.0354767184035477</cx:pt>
          <cx:pt idx="650">0.024390243902439001</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na</a:t>
            </a:r>
            <a:r>
              <a:rPr lang="en-US" sz="1400" b="0" i="0" u="none" strike="noStrike" baseline="0">
                <a:solidFill>
                  <a:sysClr val="windowText" lastClr="000000">
                    <a:lumMod val="65000"/>
                    <a:lumOff val="35000"/>
                  </a:sysClr>
                </a:solidFill>
                <a:effectLst/>
                <a:latin typeface="Calibri" panose="020F0502020204030204"/>
              </a:rPr>
              <a:t> </a:t>
            </a:r>
            <a:r>
              <a:rPr lang="cs-CZ" sz="1400" b="0" i="0" u="none" strike="noStrike" baseline="0">
                <a:solidFill>
                  <a:sysClr val="windowText" lastClr="000000">
                    <a:lumMod val="65000"/>
                    <a:lumOff val="35000"/>
                  </a:sysClr>
                </a:solidFill>
                <a:effectLst/>
                <a:latin typeface="Calibri" panose="020F0502020204030204"/>
              </a:rPr>
              <a:t>na </a:t>
            </a:r>
            <a:r>
              <a:rPr lang="en-US" sz="1400" b="0" i="0" u="none" strike="noStrike" baseline="0">
                <a:solidFill>
                  <a:sysClr val="windowText" lastClr="000000">
                    <a:lumMod val="65000"/>
                    <a:lumOff val="35000"/>
                  </a:sysClr>
                </a:solidFill>
                <a:effectLst/>
                <a:latin typeface="Calibri" panose="020F0502020204030204"/>
              </a:rPr>
              <a:t>koeficientu zv</a:t>
            </a:r>
            <a:r>
              <a:rPr lang="cs-CZ" sz="1400" b="0" i="0" u="none" strike="noStrike" baseline="0">
                <a:solidFill>
                  <a:sysClr val="windowText" lastClr="000000">
                    <a:lumMod val="65000"/>
                    <a:lumOff val="35000"/>
                  </a:sysClr>
                </a:solidFill>
                <a:effectLst/>
                <a:latin typeface="Calibri" panose="020F0502020204030204"/>
              </a:rPr>
              <a:t>ětšení původního snímku </a:t>
            </a:r>
            <a:r>
              <a:rPr lang="en-US" sz="1400" b="0" i="0" u="none" strike="noStrike" baseline="0">
                <a:solidFill>
                  <a:sysClr val="windowText" lastClr="000000">
                    <a:lumMod val="65000"/>
                    <a:lumOff val="35000"/>
                  </a:sysClr>
                </a:solidFill>
                <a:effectLst/>
                <a:latin typeface="Calibri" panose="020F0502020204030204"/>
              </a:rPr>
              <a:t>[scaleFactor]</a:t>
            </a:r>
            <a:endParaRPr lang="en-US"/>
          </a:p>
        </cx:rich>
      </cx:tx>
    </cx:title>
    <cx:plotArea>
      <cx:plotAreaRegion>
        <cx:series layoutId="boxWhisker" uniqueId="{2DE438CA-68B7-4BC8-AAF6-1C2D86BC6FC4}">
          <cx:tx>
            <cx:txData>
              <cx:f>[ORB_parameters_changing_scaleFactor.csv]koef!$D$3</cx:f>
              <cx:v>Testovací množina se shodnými obrazovkami</cx:v>
            </cx:txData>
          </cx:tx>
          <cx:dataId val="0"/>
          <cx:layoutPr>
            <cx:visibility meanLine="0" meanMarker="1" nonoutliers="0" outliers="1"/>
            <cx:statistics quartileMethod="exclusive"/>
          </cx:layoutPr>
        </cx:series>
        <cx:series layoutId="boxWhisker" uniqueId="{ADAAF3EC-0B63-42B0-B0E0-3614F013BB0C}">
          <cx:tx>
            <cx:txData>
              <cx:f>[ORB_parameters_changing_scaleFactor.csv]koef!$E$3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'[ORB_parameters_changing_scaleFactor.csv]Distance Match'!$B$4:$B$654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'[ORB_parameters_changing_scaleFactor.csv]Distance Match'!$C$4:$C$654</cx:f>
        <cx:lvl ptCount="651" formatCode="General">
          <cx:pt idx="0">51.354652404785199</cx:pt>
          <cx:pt idx="1">47.677776336669901</cx:pt>
          <cx:pt idx="2">52.1479301452637</cx:pt>
          <cx:pt idx="3">43.175258636474602</cx:pt>
          <cx:pt idx="4">50.270439147949197</cx:pt>
          <cx:pt idx="5">18.265306472778299</cx:pt>
          <cx:pt idx="6">50.65625</cx:pt>
          <cx:pt idx="7">22.5787239074707</cx:pt>
          <cx:pt idx="8">50.9230766296387</cx:pt>
          <cx:pt idx="9">44.148571014404297</cx:pt>
          <cx:pt idx="10">51.721893310546903</cx:pt>
          <cx:pt idx="11">46.931819915771499</cx:pt>
          <cx:pt idx="12">52.6785697937012</cx:pt>
          <cx:pt idx="13">47.674556732177699</cx:pt>
          <cx:pt idx="14">51.771083831787102</cx:pt>
          <cx:pt idx="15">48.367568969726598</cx:pt>
          <cx:pt idx="16">51.9056587219238</cx:pt>
          <cx:pt idx="17">47.953487396240199</cx:pt>
          <cx:pt idx="18">51.8536567687988</cx:pt>
          <cx:pt idx="93">61.119815826416001</cx:pt>
          <cx:pt idx="94">58.788459777832003</cx:pt>
          <cx:pt idx="95">60.800926208496101</cx:pt>
          <cx:pt idx="96">48.991966247558601</cx:pt>
          <cx:pt idx="97">60.366195678710902</cx:pt>
          <cx:pt idx="98">17.526454925537099</cx:pt>
          <cx:pt idx="99">60.595348358154297</cx:pt>
          <cx:pt idx="100">21.917127609252901</cx:pt>
          <cx:pt idx="101">61.125</cx:pt>
          <cx:pt idx="102">58.426540374755902</cx:pt>
          <cx:pt idx="103">60.710784912109403</cx:pt>
          <cx:pt idx="104">58.177272796630902</cx:pt>
          <cx:pt idx="105">60.502368927002003</cx:pt>
          <cx:pt idx="106">58.346153259277301</cx:pt>
          <cx:pt idx="107">60.889400482177699</cx:pt>
          <cx:pt idx="108">57.859153747558601</cx:pt>
          <cx:pt idx="109">61.763889312744098</cx:pt>
          <cx:pt idx="110">57.975845336914098</cx:pt>
          <cx:pt idx="111">62.019229888916001</cx:pt>
          <cx:pt idx="186">59.694690704345703</cx:pt>
          <cx:pt idx="187">54.655319213867202</cx:pt>
          <cx:pt idx="188">58.926471710205099</cx:pt>
          <cx:pt idx="189">50.691356658935497</cx:pt>
          <cx:pt idx="190">59.857841491699197</cx:pt>
          <cx:pt idx="191">20.808353424072301</cx:pt>
          <cx:pt idx="192">59.3831787109375</cx:pt>
          <cx:pt idx="193">25.201057434081999</cx:pt>
          <cx:pt idx="194">60.504718780517599</cx:pt>
          <cx:pt idx="195">53.140907287597699</cx:pt>
          <cx:pt idx="196">59.729358673095703</cx:pt>
          <cx:pt idx="197">53.086578369140597</cx:pt>
          <cx:pt idx="198">59.766353607177699</cx:pt>
          <cx:pt idx="199">52.063926696777301</cx:pt>
          <cx:pt idx="200">60.5645942687988</cx:pt>
          <cx:pt idx="201">56.3839302062988</cx:pt>
          <cx:pt idx="202">60</cx:pt>
          <cx:pt idx="203">55.593887329101598</cx:pt>
          <cx:pt idx="204">58.962265014648402</cx:pt>
          <cx:pt idx="279">60.945148468017599</cx:pt>
          <cx:pt idx="280">55.285713195800803</cx:pt>
          <cx:pt idx="281">60.252212524414098</cx:pt>
          <cx:pt idx="282">49.613475799560497</cx:pt>
          <cx:pt idx="283">61.483413696289098</cx:pt>
          <cx:pt idx="284">20.0776462554932</cx:pt>
          <cx:pt idx="285">60.991489410400398</cx:pt>
          <cx:pt idx="286">26.567308425903299</cx:pt>
          <cx:pt idx="287">59.842105865478501</cx:pt>
          <cx:pt idx="288">53.188285827636697</cx:pt>
          <cx:pt idx="289">61.334728240966797</cx:pt>
          <cx:pt idx="290">54.284584045410199</cx:pt>
          <cx:pt idx="291">60.346153259277301</cx:pt>
          <cx:pt idx="292">54.067794799804702</cx:pt>
          <cx:pt idx="293">60.844036102294901</cx:pt>
          <cx:pt idx="294">57.481781005859403</cx:pt>
          <cx:pt idx="295">60.978355407714801</cx:pt>
          <cx:pt idx="296">55.016666412353501</cx:pt>
          <cx:pt idx="297">60.521007537841797</cx:pt>
          <cx:pt idx="372">62.211009979247997</cx:pt>
          <cx:pt idx="373">56.476596832275398</cx:pt>
          <cx:pt idx="374">62.040000915527301</cx:pt>
          <cx:pt idx="375">50.198444366455099</cx:pt>
          <cx:pt idx="376">63.445545196533203</cx:pt>
          <cx:pt idx="377">20.402297973632798</cx:pt>
          <cx:pt idx="378">62.2943725585938</cx:pt>
          <cx:pt idx="379">26.6891574859619</cx:pt>
          <cx:pt idx="380">61.820629119872997</cx:pt>
          <cx:pt idx="381">55.255317687988303</cx:pt>
          <cx:pt idx="382">61.8362846374512</cx:pt>
          <cx:pt idx="383">54.633464813232401</cx:pt>
          <cx:pt idx="384">61.912281036377003</cx:pt>
          <cx:pt idx="385">55.274192810058601</cx:pt>
          <cx:pt idx="386">62.259998321533203</cx:pt>
          <cx:pt idx="387">57.418102264404297</cx:pt>
          <cx:pt idx="388">62.383258819580099</cx:pt>
          <cx:pt idx="389">55.715480804443402</cx:pt>
          <cx:pt idx="390">61.1814155578613</cx:pt>
          <cx:pt idx="465">63.744396209716797</cx:pt>
          <cx:pt idx="466">56.912281036377003</cx:pt>
          <cx:pt idx="467">64.092102050781307</cx:pt>
          <cx:pt idx="468">51.9923095703125</cx:pt>
          <cx:pt idx="469">65.949073791503906</cx:pt>
          <cx:pt idx="470">21.126865386962901</cx:pt>
          <cx:pt idx="471">64.170936584472699</cx:pt>
          <cx:pt idx="472">29.3067016601563</cx:pt>
          <cx:pt idx="473">63.446510314941399</cx:pt>
          <cx:pt idx="474">57.566524505615199</cx:pt>
          <cx:pt idx="475">64.135963439941406</cx:pt>
          <cx:pt idx="476">56.920501708984403</cx:pt>
          <cx:pt idx="477">63.190265655517599</cx:pt>
          <cx:pt idx="478">56.083332061767599</cx:pt>
          <cx:pt idx="479">64.475250244140597</cx:pt>
          <cx:pt idx="480">59.185653686523402</cx:pt>
          <cx:pt idx="481">64.303031921386705</cx:pt>
          <cx:pt idx="482">57.717391967773402</cx:pt>
          <cx:pt idx="483">63.463962554931598</cx:pt>
          <cx:pt idx="558">64.210525512695298</cx:pt>
          <cx:pt idx="559">58.991188049316399</cx:pt>
          <cx:pt idx="560">64.473930358886705</cx:pt>
          <cx:pt idx="561">51.210315704345703</cx:pt>
          <cx:pt idx="562">65.975730895996094</cx:pt>
          <cx:pt idx="563">22.2040824890137</cx:pt>
          <cx:pt idx="564">63.239234924316399</cx:pt>
          <cx:pt idx="565">29.0913982391357</cx:pt>
          <cx:pt idx="566">63.701423645019503</cx:pt>
          <cx:pt idx="567">56.277057647705099</cx:pt>
          <cx:pt idx="568">63.357799530029297</cx:pt>
          <cx:pt idx="569">56.606334686279297</cx:pt>
          <cx:pt idx="570">63.624412536621101</cx:pt>
          <cx:pt idx="571">56.0089302062988</cx:pt>
          <cx:pt idx="572">65.686271667480497</cx:pt>
          <cx:pt idx="573">58.3241996765137</cx:pt>
          <cx:pt idx="574">65.350875854492202</cx:pt>
          <cx:pt idx="575">58.349555969238303</cx:pt>
          <cx:pt idx="576">63.901786804199197</cx:pt>
        </cx:lvl>
      </cx:numDim>
    </cx:data>
    <cx:data id="1">
      <cx:strDim type="cat">
        <cx:f>'[ORB_parameters_changing_scaleFactor.csv]Distance Match'!$B$4:$B$654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'[ORB_parameters_changing_scaleFactor.csv]Distance Match'!$D$4:$D$654</cx:f>
        <cx:lvl ptCount="651" formatCode="General">
          <cx:pt idx="0">54.031055450439503</cx:pt>
          <cx:pt idx="1">51.338462829589801</cx:pt>
          <cx:pt idx="2">53.6776313781738</cx:pt>
          <cx:pt idx="3">54.013607025146499</cx:pt>
          <cx:pt idx="4">52.947021484375</cx:pt>
          <cx:pt idx="5">50.777107238769503</cx:pt>
          <cx:pt idx="6">55.879745483398402</cx:pt>
          <cx:pt idx="7">51.913669586181598</cx:pt>
          <cx:pt idx="8">53.6073608398438</cx:pt>
          <cx:pt idx="9">50.514125823974602</cx:pt>
          <cx:pt idx="10">54.177913665771499</cx:pt>
          <cx:pt idx="11">49.9885063171387</cx:pt>
          <cx:pt idx="12">54.098159790039098</cx:pt>
          <cx:pt idx="13">52.294521331787102</cx:pt>
          <cx:pt idx="14">55.109676361083999</cx:pt>
          <cx:pt idx="15">51.0470581054688</cx:pt>
          <cx:pt idx="16">54.229812622070298</cx:pt>
          <cx:pt idx="17">52.949275970458999</cx:pt>
          <cx:pt idx="18">53.968551635742202</cx:pt>
          <cx:pt idx="19">50.670520782470703</cx:pt>
          <cx:pt idx="20">53.918128967285199</cx:pt>
          <cx:pt idx="21">48.887416839599602</cx:pt>
          <cx:pt idx="22">55.044643402099602</cx:pt>
          <cx:pt idx="23">55.612403869628899</cx:pt>
          <cx:pt idx="24">53.664180755615199</cx:pt>
          <cx:pt idx="25">54.367645263671903</cx:pt>
          <cx:pt idx="26">56.022060394287102</cx:pt>
          <cx:pt idx="27">57</cx:pt>
          <cx:pt idx="28">56.366413116455099</cx:pt>
          <cx:pt idx="29">55.7899169921875</cx:pt>
          <cx:pt idx="30">54.537815093994098</cx:pt>
          <cx:pt idx="31">53.798656463622997</cx:pt>
          <cx:pt idx="32">51.097221374511697</cx:pt>
          <cx:pt idx="33">46.570423126220703</cx:pt>
          <cx:pt idx="34">46.106868743896499</cx:pt>
          <cx:pt idx="35">44.048000335693402</cx:pt>
          <cx:pt idx="36">45.388889312744098</cx:pt>
          <cx:pt idx="37">45.6060600280762</cx:pt>
          <cx:pt idx="38">46.437038421630902</cx:pt>
          <cx:pt idx="39">46.349205017089801</cx:pt>
          <cx:pt idx="40">45.674243927002003</cx:pt>
          <cx:pt idx="41">47.182479858398402</cx:pt>
          <cx:pt idx="42">46.088233947753899</cx:pt>
          <cx:pt idx="43">51.2554740905762</cx:pt>
          <cx:pt idx="44">51.301368713378899</cx:pt>
          <cx:pt idx="45">49.962406158447301</cx:pt>
          <cx:pt idx="46">50.122138977050803</cx:pt>
          <cx:pt idx="47">50.345588684082003</cx:pt>
          <cx:pt idx="48">50.919708251953097</cx:pt>
          <cx:pt idx="49">51.558822631835902</cx:pt>
          <cx:pt idx="50">51.615383148193402</cx:pt>
          <cx:pt idx="51">50.148147583007798</cx:pt>
          <cx:pt idx="52">51.489795684814503</cx:pt>
          <cx:pt idx="53">50.8944091796875</cx:pt>
          <cx:pt idx="54">54.331394195556598</cx:pt>
          <cx:pt idx="55">52.715084075927699</cx:pt>
          <cx:pt idx="56">54.838924407958999</cx:pt>
          <cx:pt idx="57">53.131427764892599</cx:pt>
          <cx:pt idx="58">52.375720977783203</cx:pt>
          <cx:pt idx="59">52.846153259277301</cx:pt>
          <cx:pt idx="60">53.780345916747997</cx:pt>
          <cx:pt idx="61">51.570621490478501</cx:pt>
          <cx:pt idx="62">53.067073822021499</cx:pt>
          <cx:pt idx="63">52.4049072265625</cx:pt>
          <cx:pt idx="64">53.650604248046903</cx:pt>
          <cx:pt idx="65">52.802326202392599</cx:pt>
          <cx:pt idx="66">51.712574005127003</cx:pt>
          <cx:pt idx="67">50.952663421630902</cx:pt>
          <cx:pt idx="68">53.359550476074197</cx:pt>
          <cx:pt idx="69">35.0055541992188</cx:pt>
          <cx:pt idx="70">47.848682403564503</cx:pt>
          <cx:pt idx="71">46.282352447509801</cx:pt>
          <cx:pt idx="72">45.601352691650398</cx:pt>
          <cx:pt idx="73">36.3764038085938</cx:pt>
          <cx:pt idx="74">48.311256408691399</cx:pt>
          <cx:pt idx="75">35.491893768310497</cx:pt>
          <cx:pt idx="76">48.133804321289098</cx:pt>
          <cx:pt idx="77">45.146892547607401</cx:pt>
          <cx:pt idx="78">48.625850677490199</cx:pt>
          <cx:pt idx="79">46.563953399658203</cx:pt>
          <cx:pt idx="80">49.311687469482401</cx:pt>
          <cx:pt idx="81">47.272727966308601</cx:pt>
          <cx:pt idx="82">47.236110687255902</cx:pt>
          <cx:pt idx="83">46.856250762939503</cx:pt>
          <cx:pt idx="84">47.8125</cx:pt>
          <cx:pt idx="85">46.5527954101563</cx:pt>
          <cx:pt idx="86">49.006095886230497</cx:pt>
          <cx:pt idx="87">47.363094329833999</cx:pt>
          <cx:pt idx="88">48.5</cx:pt>
          <cx:pt idx="89">60.6972465515137</cx:pt>
          <cx:pt idx="90">59.388889312744098</cx:pt>
          <cx:pt idx="91">58.758621215820298</cx:pt>
          <cx:pt idx="92">61.991664886474602</cx:pt>
          <cx:pt idx="93">70.9375</cx:pt>
          <cx:pt idx="94">56.933334350585902</cx:pt>
          <cx:pt idx="95">66.887100219726605</cx:pt>
          <cx:pt idx="96">57.801761627197301</cx:pt>
          <cx:pt idx="97">70.5255126953125</cx:pt>
          <cx:pt idx="98">59.9390258789063</cx:pt>
          <cx:pt idx="99">67.2244873046875</cx:pt>
          <cx:pt idx="100">57.662162780761697</cx:pt>
          <cx:pt idx="101">67.663215637207003</cx:pt>
          <cx:pt idx="102">60.381355285644503</cx:pt>
          <cx:pt idx="103">66.706520080566406</cx:pt>
          <cx:pt idx="104">60.5281372070313</cx:pt>
          <cx:pt idx="105">67.078948974609403</cx:pt>
          <cx:pt idx="106">57.171947479247997</cx:pt>
          <cx:pt idx="107">66.710525512695298</cx:pt>
          <cx:pt idx="108">60</cx:pt>
          <cx:pt idx="109">68.370002746582003</cx:pt>
          <cx:pt idx="110">58.067874908447301</cx:pt>
          <cx:pt idx="111">67.338539123535199</cx:pt>
          <cx:pt idx="112">60.710639953613303</cx:pt>
          <cx:pt idx="113">59.275001525878899</cx:pt>
          <cx:pt idx="114">57.5</cx:pt>
          <cx:pt idx="115">57.620319366455099</cx:pt>
          <cx:pt idx="116">59.071769714355497</cx:pt>
          <cx:pt idx="117">60.452053070068402</cx:pt>
          <cx:pt idx="118">59.036365509033203</cx:pt>
          <cx:pt idx="119">59.213199615478501</cx:pt>
          <cx:pt idx="120">60.313514709472699</cx:pt>
          <cx:pt idx="121">60.605262756347699</cx:pt>
          <cx:pt idx="122">61.104167938232401</cx:pt>
          <cx:pt idx="123">57.952880859375</cx:pt>
          <cx:pt idx="124">59.712265014648402</cx:pt>
          <cx:pt idx="125">56.793968200683601</cx:pt>
          <cx:pt idx="126">50.378204345703097</cx:pt>
          <cx:pt idx="127">51.993289947509801</cx:pt>
          <cx:pt idx="128">50.664382934570298</cx:pt>
          <cx:pt idx="129">50.599998474121101</cx:pt>
          <cx:pt idx="130">51.829269409179702</cx:pt>
          <cx:pt idx="131">51.644737243652301</cx:pt>
          <cx:pt idx="132">50.962265014648402</cx:pt>
          <cx:pt idx="133">50.348991394042997</cx:pt>
          <cx:pt idx="134">50.798702239990199</cx:pt>
          <cx:pt idx="135">51.668712615966797</cx:pt>
          <cx:pt idx="136">55.341014862060497</cx:pt>
          <cx:pt idx="137">55.544185638427699</cx:pt>
          <cx:pt idx="138">56.745452880859403</cx:pt>
          <cx:pt idx="139">56.712917327880902</cx:pt>
          <cx:pt idx="140">56.893024444580099</cx:pt>
          <cx:pt idx="141">55.848342895507798</cx:pt>
          <cx:pt idx="142">56.369667053222699</cx:pt>
          <cx:pt idx="143">55.400001525878899</cx:pt>
          <cx:pt idx="144">55.957942962646499</cx:pt>
          <cx:pt idx="145">55.175113677978501</cx:pt>
          <cx:pt idx="146">61.825893402099602</cx:pt>
          <cx:pt idx="147">65.326828002929702</cx:pt>
          <cx:pt idx="148">61.901710510253899</cx:pt>
          <cx:pt idx="149">70.014999389648395</cx:pt>
          <cx:pt idx="150">61.918102264404297</cx:pt>
          <cx:pt idx="151">61.361991882324197</cx:pt>
          <cx:pt idx="152">63.0545463562012</cx:pt>
          <cx:pt idx="153">62.939998626708999</cx:pt>
          <cx:pt idx="154">61.612068176269503</cx:pt>
          <cx:pt idx="155">64.211540222167997</cx:pt>
          <cx:pt idx="156">62.502285003662102</cx:pt>
          <cx:pt idx="157">63.669811248779297</cx:pt>
          <cx:pt idx="158">62.4869575500488</cx:pt>
          <cx:pt idx="159">63.679801940917997</cx:pt>
          <cx:pt idx="160">62.479068756103501</cx:pt>
          <cx:pt idx="161">61.877273559570298</cx:pt>
          <cx:pt idx="162">34.703125</cx:pt>
          <cx:pt idx="163">52.108596801757798</cx:pt>
          <cx:pt idx="164">54.295154571533203</cx:pt>
          <cx:pt idx="165">53.972728729247997</cx:pt>
          <cx:pt idx="166">37.763359069824197</cx:pt>
          <cx:pt idx="167">52.600940704345703</cx:pt>
          <cx:pt idx="168">36.190662384033203</cx:pt>
          <cx:pt idx="169">52.882881164550803</cx:pt>
          <cx:pt idx="170">44.380950927734403</cx:pt>
          <cx:pt idx="171">53.088371276855497</cx:pt>
          <cx:pt idx="172">52.012821197509801</cx:pt>
          <cx:pt idx="173">53.038276672363303</cx:pt>
          <cx:pt idx="174">52.709957122802699</cx:pt>
          <cx:pt idx="175">53.691177368164098</cx:pt>
          <cx:pt idx="176">53.243476867675803</cx:pt>
          <cx:pt idx="177">52.245281219482401</cx:pt>
          <cx:pt idx="178">54.238296508789098</cx:pt>
          <cx:pt idx="179">52.502368927002003</cx:pt>
          <cx:pt idx="180">54.205127716064503</cx:pt>
          <cx:pt idx="181">53.694690704345703</cx:pt>
          <cx:pt idx="182">78.652175903320298</cx:pt>
          <cx:pt idx="183">78.109756469726605</cx:pt>
          <cx:pt idx="184">78.606452941894503</cx:pt>
          <cx:pt idx="185">78.745338439941406</cx:pt>
          <cx:pt idx="186">71.585861206054702</cx:pt>
          <cx:pt idx="187">59.3917045593262</cx:pt>
          <cx:pt idx="188">71.687805175781307</cx:pt>
          <cx:pt idx="189">59.840000152587898</cx:pt>
          <cx:pt idx="190">71.632125854492202</cx:pt>
          <cx:pt idx="191">67.056678771972699</cx:pt>
          <cx:pt idx="192">70.728645324707003</cx:pt>
          <cx:pt idx="193">59.287734985351598</cx:pt>
          <cx:pt idx="194">71.185928344726605</cx:pt>
          <cx:pt idx="195">66.329170227050795</cx:pt>
          <cx:pt idx="196">71.208953857421903</cx:pt>
          <cx:pt idx="197">67.563262939453097</cx:pt>
          <cx:pt idx="198">71.135002136230497</cx:pt>
          <cx:pt idx="199">60.0092163085938</cx:pt>
          <cx:pt idx="200">71.769607543945298</cx:pt>
          <cx:pt idx="201">67.576271057128906</cx:pt>
          <cx:pt idx="202">71.201972961425795</cx:pt>
          <cx:pt idx="203">59.4910697937012</cx:pt>
          <cx:pt idx="204">71.261085510253906</cx:pt>
          <cx:pt idx="205">67.182189941406307</cx:pt>
          <cx:pt idx="206">69.884262084960895</cx:pt>
          <cx:pt idx="207">63.417041778564503</cx:pt>
          <cx:pt idx="208">69.255813598632798</cx:pt>
          <cx:pt idx="209">69.482757568359403</cx:pt>
          <cx:pt idx="210">70.257141113281307</cx:pt>
          <cx:pt idx="211">70.111114501953097</cx:pt>
          <cx:pt idx="212">70.691589355468807</cx:pt>
          <cx:pt idx="213">70.031967163085895</cx:pt>
          <cx:pt idx="214">70.511734008789105</cx:pt>
          <cx:pt idx="215">70.040908813476605</cx:pt>
          <cx:pt idx="216">69.967742919921903</cx:pt>
          <cx:pt idx="217">66.978073120117202</cx:pt>
          <cx:pt idx="218">66.886489868164105</cx:pt>
          <cx:pt idx="219">62.396224975585902</cx:pt>
          <cx:pt idx="220">62.006370544433601</cx:pt>
          <cx:pt idx="221">62.994380950927699</cx:pt>
          <cx:pt idx="222">62.479042053222699</cx:pt>
          <cx:pt idx="223">62.140350341796903</cx:pt>
          <cx:pt idx="224">62.378204345703097</cx:pt>
          <cx:pt idx="225">63.195266723632798</cx:pt>
          <cx:pt idx="226">62.343559265136697</cx:pt>
          <cx:pt idx="227">62.840492248535199</cx:pt>
          <cx:pt idx="228">61.814815521240199</cx:pt>
          <cx:pt idx="229">68.240341186523395</cx:pt>
          <cx:pt idx="230">68.502166748046903</cx:pt>
          <cx:pt idx="231">68.822784423828097</cx:pt>
          <cx:pt idx="232">68.240509033203097</cx:pt>
          <cx:pt idx="233">68.75</cx:pt>
          <cx:pt idx="234">68.549354553222699</cx:pt>
          <cx:pt idx="235">68.099548339843807</cx:pt>
          <cx:pt idx="236">68.495765686035199</cx:pt>
          <cx:pt idx="237">68.594825744628906</cx:pt>
          <cx:pt idx="238">68.326179504394503</cx:pt>
          <cx:pt idx="239">69.322036743164105</cx:pt>
          <cx:pt idx="240">70.506172180175795</cx:pt>
          <cx:pt idx="241">70.437248229980497</cx:pt>
          <cx:pt idx="242">70.940299987792997</cx:pt>
          <cx:pt idx="243">70.237152099609403</cx:pt>
          <cx:pt idx="244">70.152000427246094</cx:pt>
          <cx:pt idx="245">70.607437133789105</cx:pt>
          <cx:pt idx="246">70.286956787109403</cx:pt>
          <cx:pt idx="247">69.612503051757798</cx:pt>
          <cx:pt idx="248">70.142242431640597</cx:pt>
          <cx:pt idx="249">70.733070373535199</cx:pt>
          <cx:pt idx="250">70.724891662597699</cx:pt>
          <cx:pt idx="251">69.468086242675795</cx:pt>
          <cx:pt idx="252">69.424110412597699</cx:pt>
          <cx:pt idx="253">69.947364807128906</cx:pt>
          <cx:pt idx="254">69.308944702148395</cx:pt>
          <cx:pt idx="255">45.698276519775398</cx:pt>
          <cx:pt idx="256">59.161289215087898</cx:pt>
          <cx:pt idx="257">57.387096405029297</cx:pt>
          <cx:pt idx="258">58.282176971435497</cx:pt>
          <cx:pt idx="259">48.341564178466797</cx:pt>
          <cx:pt idx="260">57.539169311523402</cx:pt>
          <cx:pt idx="261">47.229076385497997</cx:pt>
          <cx:pt idx="262">58.040000915527301</cx:pt>
          <cx:pt idx="263">51.304721832275398</cx:pt>
          <cx:pt idx="264">58.379806518554702</cx:pt>
          <cx:pt idx="265">58.215309143066399</cx:pt>
          <cx:pt idx="266">58.033176422119098</cx:pt>
          <cx:pt idx="267">58.066665649414098</cx:pt>
          <cx:pt idx="268">58.574256896972699</cx:pt>
          <cx:pt idx="269">57.220657348632798</cx:pt>
          <cx:pt idx="270">57.043479919433601</cx:pt>
          <cx:pt idx="271">57.1954536437988</cx:pt>
          <cx:pt idx="272">58.856479644775398</cx:pt>
          <cx:pt idx="273">57.400901794433601</cx:pt>
          <cx:pt idx="274">59.259433746337898</cx:pt>
          <cx:pt idx="275">74.356758117675795</cx:pt>
          <cx:pt idx="276">74.254051208496094</cx:pt>
          <cx:pt idx="277">74.308509826660199</cx:pt>
          <cx:pt idx="278">74.437187194824205</cx:pt>
          <cx:pt idx="279">68.479637145996094</cx:pt>
          <cx:pt idx="280">61.489177703857401</cx:pt>
          <cx:pt idx="281">68.818962097167997</cx:pt>
          <cx:pt idx="282">63.133335113525398</cx:pt>
          <cx:pt idx="283">69.176956176757798</cx:pt>
          <cx:pt idx="284">65.115829467773395</cx:pt>
          <cx:pt idx="285">68.541122436523395</cx:pt>
          <cx:pt idx="286">62.030433654785199</cx:pt>
          <cx:pt idx="287">68.952789306640597</cx:pt>
          <cx:pt idx="288">65.590553283691406</cx:pt>
          <cx:pt idx="289">69</cx:pt>
          <cx:pt idx="290">65.727272033691406</cx:pt>
          <cx:pt idx="291">69.408699035644503</cx:pt>
          <cx:pt idx="292">61.816593170166001</cx:pt>
          <cx:pt idx="293">69.285102844238295</cx:pt>
          <cx:pt idx="294">65.874526977539105</cx:pt>
          <cx:pt idx="295">69.128204345703097</cx:pt>
          <cx:pt idx="296">63.289360046386697</cx:pt>
          <cx:pt idx="297">69.224578857421903</cx:pt>
          <cx:pt idx="298">65.937004089355497</cx:pt>
          <cx:pt idx="299">71.343345642089801</cx:pt>
          <cx:pt idx="300">64.880661010742202</cx:pt>
          <cx:pt idx="301">69.787879943847699</cx:pt>
          <cx:pt idx="302">70.060348510742202</cx:pt>
          <cx:pt idx="303">70.209609985351605</cx:pt>
          <cx:pt idx="304">71.146339416503906</cx:pt>
          <cx:pt idx="305">70.247932434082003</cx:pt>
          <cx:pt idx="306">70.979164123535199</cx:pt>
          <cx:pt idx="307">70.427352905273395</cx:pt>
          <cx:pt idx="308">70.303031921386705</cx:pt>
          <cx:pt idx="309">69.708694458007798</cx:pt>
          <cx:pt idx="310">68.876983642578097</cx:pt>
          <cx:pt idx="311">70.736610412597699</cx:pt>
          <cx:pt idx="312">66.535713195800795</cx:pt>
          <cx:pt idx="313">66.444999694824205</cx:pt>
          <cx:pt idx="314">65.563156127929702</cx:pt>
          <cx:pt idx="315">65.8787841796875</cx:pt>
          <cx:pt idx="316">65.645500183105497</cx:pt>
          <cx:pt idx="317">65.895286560058594</cx:pt>
          <cx:pt idx="318">66.226127624511705</cx:pt>
          <cx:pt idx="319">66.348716735839801</cx:pt>
          <cx:pt idx="320">66.466323852539105</cx:pt>
          <cx:pt idx="321">66.472084045410199</cx:pt>
          <cx:pt idx="322">67.211997985839801</cx:pt>
          <cx:pt idx="323">66.914634704589801</cx:pt>
          <cx:pt idx="324">67.525688171386705</cx:pt>
          <cx:pt idx="325">66.915321350097699</cx:pt>
          <cx:pt idx="326">67.759841918945298</cx:pt>
          <cx:pt idx="327">67.376922607421903</cx:pt>
          <cx:pt idx="328">66.464729309082003</cx:pt>
          <cx:pt idx="329">66.859504699707003</cx:pt>
          <cx:pt idx="330">66.696723937988295</cx:pt>
          <cx:pt idx="331">66.804779052734403</cx:pt>
          <cx:pt idx="332">70.755722045898395</cx:pt>
          <cx:pt idx="333">71.259544372558594</cx:pt>
          <cx:pt idx="334">70.048385620117202</cx:pt>
          <cx:pt idx="335">71.217575073242202</cx:pt>
          <cx:pt idx="336">70.039215087890597</cx:pt>
          <cx:pt idx="337">69.865615844726605</cx:pt>
          <cx:pt idx="338">70.720001220703097</cx:pt>
          <cx:pt idx="339">71.071426391601605</cx:pt>
          <cx:pt idx="340">70.298385620117202</cx:pt>
          <cx:pt idx="341">70.445343017578097</cx:pt>
          <cx:pt idx="342">70.72265625</cx:pt>
          <cx:pt idx="343">71.314285278320298</cx:pt>
          <cx:pt idx="344">71.301589965820298</cx:pt>
          <cx:pt idx="345">70.179489135742202</cx:pt>
          <cx:pt idx="346">69.703849792480497</cx:pt>
          <cx:pt idx="347">70.348838806152301</cx:pt>
          <cx:pt idx="348">47.970832824707003</cx:pt>
          <cx:pt idx="349">57.939815521240199</cx:pt>
          <cx:pt idx="350">57.0572700500488</cx:pt>
          <cx:pt idx="351">58.222747802734403</cx:pt>
          <cx:pt idx="352">50.283332824707003</cx:pt>
          <cx:pt idx="353">57.082191467285199</cx:pt>
          <cx:pt idx="354">49.2815132141113</cx:pt>
          <cx:pt idx="355">57.525581359863303</cx:pt>
          <cx:pt idx="356">54.104415893554702</cx:pt>
          <cx:pt idx="357">58.089622497558601</cx:pt>
          <cx:pt idx="358">59</cx:pt>
          <cx:pt idx="359">57.892375946044901</cx:pt>
          <cx:pt idx="360">59.066963195800803</cx:pt>
          <cx:pt idx="361">57.855072021484403</cx:pt>
          <cx:pt idx="362">57.624454498291001</cx:pt>
          <cx:pt idx="363">57.149040222167997</cx:pt>
          <cx:pt idx="364">57.586666107177699</cx:pt>
          <cx:pt idx="365">57.954128265380902</cx:pt>
          <cx:pt idx="366">56.226245880127003</cx:pt>
          <cx:pt idx="367">56.956096649169901</cx:pt>
          <cx:pt idx="368">75.252212524414105</cx:pt>
          <cx:pt idx="369">74.761062622070298</cx:pt>
          <cx:pt idx="370">75.077255249023395</cx:pt>
          <cx:pt idx="371">74.620086669921903</cx:pt>
          <cx:pt idx="372">68.5</cx:pt>
          <cx:pt idx="373">63.465305328369098</cx:pt>
          <cx:pt idx="374">69.050193786621094</cx:pt>
          <cx:pt idx="375">64.776420593261705</cx:pt>
          <cx:pt idx="376">68.423080444335895</cx:pt>
          <cx:pt idx="377">66.369476318359403</cx:pt>
          <cx:pt idx="378">69.4842529296875</cx:pt>
          <cx:pt idx="379">63.741378784179702</cx:pt>
          <cx:pt idx="380">68.674507141113295</cx:pt>
          <cx:pt idx="381">67.018585205078097</cx:pt>
          <cx:pt idx="382">68.370964050292997</cx:pt>
          <cx:pt idx="383">66.709800720214801</cx:pt>
          <cx:pt idx="384">68.893699645996094</cx:pt>
          <cx:pt idx="385">63.724136352539098</cx:pt>
          <cx:pt idx="386">68.956863403320298</cx:pt>
          <cx:pt idx="387">66.913856506347699</cx:pt>
          <cx:pt idx="388">68.637794494628906</cx:pt>
          <cx:pt idx="389">64.512496948242202</cx:pt>
          <cx:pt idx="390">69.684211730957003</cx:pt>
          <cx:pt idx="391">65.952003479003906</cx:pt>
          <cx:pt idx="392">71.088233947753906</cx:pt>
          <cx:pt idx="393">66.654319763183594</cx:pt>
          <cx:pt idx="394">70.479164123535199</cx:pt>
          <cx:pt idx="395">69.915176391601605</cx:pt>
          <cx:pt idx="396">70.421524047851605</cx:pt>
          <cx:pt idx="397">70.393936157226605</cx:pt>
          <cx:pt idx="398">70.900436401367202</cx:pt>
          <cx:pt idx="399">70.410476684570298</cx:pt>
          <cx:pt idx="400">70.719825744628906</cx:pt>
          <cx:pt idx="401">70.973686218261705</cx:pt>
          <cx:pt idx="402">70.873420715332003</cx:pt>
          <cx:pt idx="403">70.566932678222699</cx:pt>
          <cx:pt idx="404">72.199996948242202</cx:pt>
          <cx:pt idx="405">70.718307495117202</cx:pt>
          <cx:pt idx="406">71.112152099609403</cx:pt>
          <cx:pt idx="407">70.147056579589801</cx:pt>
          <cx:pt idx="408">71.072463989257798</cx:pt>
          <cx:pt idx="409">70.521530151367202</cx:pt>
          <cx:pt idx="410">70.961906433105497</cx:pt>
          <cx:pt idx="411">69.990341186523395</cx:pt>
          <cx:pt idx="412">69.825874328613295</cx:pt>
          <cx:pt idx="413">69.082901000976605</cx:pt>
          <cx:pt idx="414">70.401870727539105</cx:pt>
          <cx:pt idx="415">68.384918212890597</cx:pt>
          <cx:pt idx="416">67.991867065429702</cx:pt>
          <cx:pt idx="417">68.2196044921875</cx:pt>
          <cx:pt idx="418">68.108947753906307</cx:pt>
          <cx:pt idx="419">68.631782531738295</cx:pt>
          <cx:pt idx="420">68.046150207519503</cx:pt>
          <cx:pt idx="421">68.401573181152301</cx:pt>
          <cx:pt idx="422">68.767066955566406</cx:pt>
          <cx:pt idx="423">68.237899780273395</cx:pt>
          <cx:pt idx="424">67.936508178710895</cx:pt>
          <cx:pt idx="425">69.630523681640597</cx:pt>
          <cx:pt idx="426">71.868614196777301</cx:pt>
          <cx:pt idx="427">70.023254394531307</cx:pt>
          <cx:pt idx="428">71.582977294921903</cx:pt>
          <cx:pt idx="429">69.316001892089801</cx:pt>
          <cx:pt idx="430">69.376518249511705</cx:pt>
          <cx:pt idx="431">70.207313537597699</cx:pt>
          <cx:pt idx="432">71.430831909179702</cx:pt>
          <cx:pt idx="433">70.637794494628906</cx:pt>
          <cx:pt idx="434">69.540321350097699</cx:pt>
          <cx:pt idx="435">70.003997802734403</cx:pt>
          <cx:pt idx="436">69.976921081542997</cx:pt>
          <cx:pt idx="437">70.532524108886705</cx:pt>
          <cx:pt idx="438">69.79296875</cx:pt>
          <cx:pt idx="439">69.682350158691406</cx:pt>
          <cx:pt idx="440">70.749046325683594</cx:pt>
          <cx:pt idx="441">49.06640625</cx:pt>
          <cx:pt idx="442">59.5242729187012</cx:pt>
          <cx:pt idx="443">60.081897735595703</cx:pt>
          <cx:pt idx="444">59.417911529541001</cx:pt>
          <cx:pt idx="445">51.05078125</cx:pt>
          <cx:pt idx="446">59.843902587890597</cx:pt>
          <cx:pt idx="447">50.075698852539098</cx:pt>
          <cx:pt idx="448">59.502437591552699</cx:pt>
          <cx:pt idx="449">53.703250885009801</cx:pt>
          <cx:pt idx="450">58.748767852783203</cx:pt>
          <cx:pt idx="451">60.927928924560497</cx:pt>
          <cx:pt idx="452">58.626262664794901</cx:pt>
          <cx:pt idx="453">60.933921813964801</cx:pt>
          <cx:pt idx="454">59.135677337646499</cx:pt>
          <cx:pt idx="455">59.932205200195298</cx:pt>
          <cx:pt idx="456">59.301979064941399</cx:pt>
          <cx:pt idx="457">60.224136352539098</cx:pt>
          <cx:pt idx="458">58.640625</cx:pt>
          <cx:pt idx="459">59.211711883544901</cx:pt>
          <cx:pt idx="460">59.079601287841797</cx:pt>
          <cx:pt idx="461">76.577774047851605</cx:pt>
          <cx:pt idx="462">76.410140991210895</cx:pt>
          <cx:pt idx="463">75.816902160644503</cx:pt>
          <cx:pt idx="464">76.869956970214801</cx:pt>
          <cx:pt idx="465">70.440002441406307</cx:pt>
          <cx:pt idx="466">65.120536804199205</cx:pt>
          <cx:pt idx="467">68.848976135253906</cx:pt>
          <cx:pt idx="468">65.730766296386705</cx:pt>
          <cx:pt idx="469">70.157897949218807</cx:pt>
          <cx:pt idx="470">67.306770324707003</cx:pt>
          <cx:pt idx="471">69.114288330078097</cx:pt>
          <cx:pt idx="472">65.477874755859403</cx:pt>
          <cx:pt idx="473">69.489715576171903</cx:pt>
          <cx:pt idx="474">66.441764831542997</cx:pt>
          <cx:pt idx="475">69.016326904296903</cx:pt>
          <cx:pt idx="476">67.192771911621094</cx:pt>
          <cx:pt idx="477">68.963562011718807</cx:pt>
          <cx:pt idx="478">66.064651489257798</cx:pt>
          <cx:pt idx="479">70.003952026367202</cx:pt>
          <cx:pt idx="480">67.455284118652301</cx:pt>
          <cx:pt idx="481">69.980545043945298</cx:pt>
          <cx:pt idx="482">66.646804809570298</cx:pt>
          <cx:pt idx="483">69.044532775878906</cx:pt>
          <cx:pt idx="484">67.156623840332003</cx:pt>
          <cx:pt idx="485">71.727272033691406</cx:pt>
          <cx:pt idx="486">66.372383117675795</cx:pt>
          <cx:pt idx="487">71.070175170898395</cx:pt>
          <cx:pt idx="488">70.820175170898395</cx:pt>
          <cx:pt idx="489">71.456893920898395</cx:pt>
          <cx:pt idx="490">70.839996337890597</cx:pt>
          <cx:pt idx="491">71.198196411132798</cx:pt>
          <cx:pt idx="492">70.195556640625</cx:pt>
          <cx:pt idx="493">70.659088134765597</cx:pt>
          <cx:pt idx="494">70.805908203125</cx:pt>
          <cx:pt idx="495">70.978073120117202</cx:pt>
          <cx:pt idx="496">72.809341430664105</cx:pt>
          <cx:pt idx="497">72.379913330078097</cx:pt>
          <cx:pt idx="498">70.010002136230497</cx:pt>
          <cx:pt idx="499">71.437789916992202</cx:pt>
          <cx:pt idx="500">70.157897949218807</cx:pt>
          <cx:pt idx="501">70.285003662109403</cx:pt>
          <cx:pt idx="502">71.196075439453097</cx:pt>
          <cx:pt idx="503">71.126693725585895</cx:pt>
          <cx:pt idx="504">70.478874206542997</cx:pt>
          <cx:pt idx="505">70.971427917480497</cx:pt>
          <cx:pt idx="506">70.028305053710895</cx:pt>
          <cx:pt idx="507">70.471153259277301</cx:pt>
          <cx:pt idx="508">68.050209045410199</cx:pt>
          <cx:pt idx="509">68.164657592773395</cx:pt>
          <cx:pt idx="510">69.457832336425795</cx:pt>
          <cx:pt idx="511">68.167999267578097</cx:pt>
          <cx:pt idx="512">69.057914733886705</cx:pt>
          <cx:pt idx="513">68.402435302734403</cx:pt>
          <cx:pt idx="514">67.966529846191406</cx:pt>
          <cx:pt idx="515">68.457489013671903</cx:pt>
          <cx:pt idx="516">67.766670227050795</cx:pt>
          <cx:pt idx="517">67.90283203125</cx:pt>
          <cx:pt idx="518">71.598396301269503</cx:pt>
          <cx:pt idx="519">71.768295288085895</cx:pt>
          <cx:pt idx="520">71.297187805175795</cx:pt>
          <cx:pt idx="521">72.484580993652301</cx:pt>
          <cx:pt idx="522">71.398376464843807</cx:pt>
          <cx:pt idx="523">71.258064270019503</cx:pt>
          <cx:pt idx="524">70.971885681152301</cx:pt>
          <cx:pt idx="525">71.5625</cx:pt>
          <cx:pt idx="526">71.596771240234403</cx:pt>
          <cx:pt idx="527">71.777328491210895</cx:pt>
          <cx:pt idx="528">71.458168029785199</cx:pt>
          <cx:pt idx="529">71.97265625</cx:pt>
          <cx:pt idx="530">71.125</cx:pt>
          <cx:pt idx="531">71.143424987792997</cx:pt>
          <cx:pt idx="532">71.202476501464801</cx:pt>
          <cx:pt idx="533">71.429748535156307</cx:pt>
          <cx:pt idx="534">48.2581977844238</cx:pt>
          <cx:pt idx="535">59.392856597900398</cx:pt>
          <cx:pt idx="536">60.166667938232401</cx:pt>
          <cx:pt idx="537">59.2539672851563</cx:pt>
          <cx:pt idx="538">50.740890502929702</cx:pt>
          <cx:pt idx="539">59.621051788330099</cx:pt>
          <cx:pt idx="540">51.8795166015625</cx:pt>
          <cx:pt idx="541">59.806930541992202</cx:pt>
          <cx:pt idx="542">54.569038391113303</cx:pt>
          <cx:pt idx="543">59.213542938232401</cx:pt>
          <cx:pt idx="544">59.1913871765137</cx:pt>
          <cx:pt idx="545">59.052356719970703</cx:pt>
          <cx:pt idx="546">59.2830200195313</cx:pt>
          <cx:pt idx="547">59.732673645019503</cx:pt>
          <cx:pt idx="548">59.816963195800803</cx:pt>
          <cx:pt idx="549">59.276042938232401</cx:pt>
          <cx:pt idx="550">59.236362457275398</cx:pt>
          <cx:pt idx="551">59.359375</cx:pt>
          <cx:pt idx="552">59.317756652832003</cx:pt>
          <cx:pt idx="553">58.9375</cx:pt>
          <cx:pt idx="554">76.079437255859403</cx:pt>
          <cx:pt idx="555">76.361236572265597</cx:pt>
          <cx:pt idx="556">75.311317443847699</cx:pt>
          <cx:pt idx="557">75.863853454589801</cx:pt>
          <cx:pt idx="558">69.884773254394503</cx:pt>
          <cx:pt idx="559">66.160003662109403</cx:pt>
          <cx:pt idx="560">70.991630554199205</cx:pt>
          <cx:pt idx="561">66.340515136718807</cx:pt>
          <cx:pt idx="562">70.0401611328125</cx:pt>
          <cx:pt idx="563">68.540321350097699</cx:pt>
          <cx:pt idx="564">71.690475463867202</cx:pt>
          <cx:pt idx="565">66.794357299804702</cx:pt>
          <cx:pt idx="566">71.136169433593807</cx:pt>
          <cx:pt idx="567">67.172134399414105</cx:pt>
          <cx:pt idx="568">71.390754699707003</cx:pt>
          <cx:pt idx="569">67.606422424316406</cx:pt>
          <cx:pt idx="570">71.563262939453097</cx:pt>
          <cx:pt idx="571">66.445884704589801</cx:pt>
          <cx:pt idx="572">71.092048645019503</cx:pt>
          <cx:pt idx="573">67.80078125</cx:pt>
          <cx:pt idx="574">71.683334350585895</cx:pt>
          <cx:pt idx="575">66.5</cx:pt>
          <cx:pt idx="576">71.0157470703125</cx:pt>
          <cx:pt idx="577">67.364372253417997</cx:pt>
          <cx:pt idx="578">71.553649902343807</cx:pt>
          <cx:pt idx="579">66.529914855957003</cx:pt>
          <cx:pt idx="580">70.173515319824205</cx:pt>
          <cx:pt idx="581">71.369567871093807</cx:pt>
          <cx:pt idx="582">71.538459777832003</cx:pt>
          <cx:pt idx="583">70.828056335449205</cx:pt>
          <cx:pt idx="584">70.336402893066406</cx:pt>
          <cx:pt idx="585">71.07373046875</cx:pt>
          <cx:pt idx="586">70.604652404785199</cx:pt>
          <cx:pt idx="587">71.453704833984403</cx:pt>
          <cx:pt idx="588">70.331779479980497</cx:pt>
          <cx:pt idx="589">71.504203796386705</cx:pt>
          <cx:pt idx="590">71.8807373046875</cx:pt>
          <cx:pt idx="591">69.794998168945298</cx:pt>
          <cx:pt idx="592">70.293533325195298</cx:pt>
          <cx:pt idx="593">69.847717285156307</cx:pt>
          <cx:pt idx="594">70.566665649414105</cx:pt>
          <cx:pt idx="595">69.950492858886705</cx:pt>
          <cx:pt idx="596">69.790817260742202</cx:pt>
          <cx:pt idx="597">69.369232177734403</cx:pt>
          <cx:pt idx="598">69.141365051269503</cx:pt>
          <cx:pt idx="599">69.9390869140625</cx:pt>
          <cx:pt idx="600">70.306533813476605</cx:pt>
          <cx:pt idx="601">68.624450683593807</cx:pt>
          <cx:pt idx="602">69.032783508300795</cx:pt>
          <cx:pt idx="603">68.485359191894503</cx:pt>
          <cx:pt idx="604">68.819999694824205</cx:pt>
          <cx:pt idx="605">68.600807189941406</cx:pt>
          <cx:pt idx="606">68.065574645996094</cx:pt>
          <cx:pt idx="607">68.724693298339801</cx:pt>
          <cx:pt idx="608">68.659835815429702</cx:pt>
          <cx:pt idx="609">68.231094360351605</cx:pt>
          <cx:pt idx="610">68.236511230468807</cx:pt>
          <cx:pt idx="611">72.852317810058594</cx:pt>
          <cx:pt idx="612">71.582992553710895</cx:pt>
          <cx:pt idx="613">72.050636291503906</cx:pt>
          <cx:pt idx="614">72.794639587402301</cx:pt>
          <cx:pt idx="615">72.1302490234375</cx:pt>
          <cx:pt idx="616">72.233047485351605</cx:pt>
          <cx:pt idx="617">72.474792480468807</cx:pt>
          <cx:pt idx="618">71.355262756347699</cx:pt>
          <cx:pt idx="619">72.417724609375</cx:pt>
          <cx:pt idx="620">70.965065002441406</cx:pt>
          <cx:pt idx="621">73.047622680664105</cx:pt>
          <cx:pt idx="622">71.391487121582003</cx:pt>
          <cx:pt idx="623">72.318367004394503</cx:pt>
          <cx:pt idx="624">72.495765686035199</cx:pt>
          <cx:pt idx="625">72.170127868652301</cx:pt>
          <cx:pt idx="626">71.894958496093807</cx:pt>
          <cx:pt idx="627">49.628097534179702</cx:pt>
          <cx:pt idx="628">59.421318054199197</cx:pt>
          <cx:pt idx="629">59.930435180664098</cx:pt>
          <cx:pt idx="630">59.969070434570298</cx:pt>
          <cx:pt idx="631">52.230125427246101</cx:pt>
          <cx:pt idx="632">59.380435943603501</cx:pt>
          <cx:pt idx="633">53.454917907714801</cx:pt>
          <cx:pt idx="634">59.569061279296903</cx:pt>
          <cx:pt idx="635">54.956710815429702</cx:pt>
          <cx:pt idx="636">59.994709014892599</cx:pt>
          <cx:pt idx="637">61.0853080749512</cx:pt>
          <cx:pt idx="638">59.661457061767599</cx:pt>
          <cx:pt idx="639">60.971832275390597</cx:pt>
          <cx:pt idx="640">59.834197998046903</cx:pt>
          <cx:pt idx="641">58.986667633056598</cx:pt>
          <cx:pt idx="642">59.015384674072301</cx:pt>
          <cx:pt idx="643">58.484306335449197</cx:pt>
          <cx:pt idx="644">60.294734954833999</cx:pt>
          <cx:pt idx="645">58.558139801025398</cx:pt>
          <cx:pt idx="646">59.731578826904297</cx:pt>
          <cx:pt idx="647">75.686637878417997</cx:pt>
          <cx:pt idx="648">75.115943908691406</cx:pt>
          <cx:pt idx="649">75.833335876464801</cx:pt>
          <cx:pt idx="650">75.162681579589801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a:t>
            </a:r>
            <a:r>
              <a:rPr lang="en-US" sz="1400" b="0" i="0" u="none" strike="noStrike" baseline="0">
                <a:solidFill>
                  <a:sysClr val="windowText" lastClr="000000">
                    <a:lumMod val="65000"/>
                    <a:lumOff val="35000"/>
                  </a:sysClr>
                </a:solidFill>
                <a:effectLst/>
                <a:latin typeface="Calibri" panose="020F0502020204030204"/>
              </a:rPr>
              <a:t>koeficientu zv</a:t>
            </a:r>
            <a:r>
              <a:rPr lang="cs-CZ" sz="1400" b="0" i="0" u="none" strike="noStrike" baseline="0">
                <a:solidFill>
                  <a:sysClr val="windowText" lastClr="000000">
                    <a:lumMod val="65000"/>
                    <a:lumOff val="35000"/>
                  </a:sysClr>
                </a:solidFill>
                <a:effectLst/>
                <a:latin typeface="Calibri" panose="020F0502020204030204"/>
              </a:rPr>
              <a:t>ětšení původního snímku </a:t>
            </a:r>
            <a:r>
              <a:rPr lang="en-US" sz="1400" b="0" i="0" u="none" strike="noStrike" baseline="0">
                <a:solidFill>
                  <a:sysClr val="windowText" lastClr="000000">
                    <a:lumMod val="65000"/>
                    <a:lumOff val="35000"/>
                  </a:sysClr>
                </a:solidFill>
                <a:effectLst/>
                <a:latin typeface="Calibri" panose="020F0502020204030204"/>
              </a:rPr>
              <a:t>[scaleFactor]</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6C325DE7-61A6-4470-8E0D-A2B348D79BBD}">
          <cx:tx>
            <cx:txData>
              <cx:f>'[ORB_parameters_changing_scaleFactor.csv]Distance Match'!$C$3</cx:f>
              <cx:v>Testovací množina se shodnými obrazovkami</cx:v>
            </cx:txData>
          </cx:tx>
          <cx:dataId val="0"/>
          <cx:layoutPr>
            <cx:visibility meanLine="0" meanMarker="1" nonoutliers="0" outliers="1"/>
            <cx:statistics quartileMethod="exclusive"/>
          </cx:layoutPr>
        </cx:series>
        <cx:series layoutId="boxWhisker" uniqueId="{5491D989-9AE9-4265-A13C-38E3501C3D51}">
          <cx:tx>
            <cx:txData>
              <cx:f>'[ORB_parameters_changing_scaleFactor.csv]Distance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koef!$C$4:$C$1305</cx:f>
        <cx:lvl ptCount="1302" formatCode="General">
          <cx:pt idx="0">0.028000000000000001</cx:pt>
          <cx:pt idx="1">0.11</cx:pt>
          <cx:pt idx="2">0.032000000000000001</cx:pt>
          <cx:pt idx="3">0.24199999999999999</cx:pt>
          <cx:pt idx="4">0.025999999999999999</cx:pt>
          <cx:pt idx="5">0.83799999999999997</cx:pt>
          <cx:pt idx="6">0.034000000000000002</cx:pt>
          <cx:pt idx="7">0.72999999999999998</cx:pt>
          <cx:pt idx="8">0.029999999999999999</cx:pt>
          <cx:pt idx="9">0.13</cx:pt>
          <cx:pt idx="10">0.034000000000000002</cx:pt>
          <cx:pt idx="11">0.128</cx:pt>
          <cx:pt idx="12">0.035999999999999997</cx:pt>
          <cx:pt idx="13">0.11600000000000001</cx:pt>
          <cx:pt idx="14">0.024</cx:pt>
          <cx:pt idx="15">0.078</cx:pt>
          <cx:pt idx="16">0.034000000000000002</cx:pt>
          <cx:pt idx="17">0.10000000000000001</cx:pt>
          <cx:pt idx="18">0.042000000000000003</cx:pt>
          <cx:pt idx="93">0.028000000000000001</cx:pt>
          <cx:pt idx="94">0.114</cx:pt>
          <cx:pt idx="95">0.029999999999999999</cx:pt>
          <cx:pt idx="96">0.23799999999999999</cx:pt>
          <cx:pt idx="97">0.025999999999999999</cx:pt>
          <cx:pt idx="98">0.83799999999999997</cx:pt>
          <cx:pt idx="99">0.034000000000000002</cx:pt>
          <cx:pt idx="100">0.72999999999999998</cx:pt>
          <cx:pt idx="101">0.028000000000000001</cx:pt>
          <cx:pt idx="102">0.13</cx:pt>
          <cx:pt idx="103">0.034000000000000002</cx:pt>
          <cx:pt idx="104">0.13</cx:pt>
          <cx:pt idx="105">0.035999999999999997</cx:pt>
          <cx:pt idx="106">0.122</cx:pt>
          <cx:pt idx="107">0.024</cx:pt>
          <cx:pt idx="108">0.078</cx:pt>
          <cx:pt idx="109">0.032000000000000001</cx:pt>
          <cx:pt idx="110">0.106</cx:pt>
          <cx:pt idx="111">0.042000000000000003</cx:pt>
          <cx:pt idx="186">0.029999999999999999</cx:pt>
          <cx:pt idx="187">0.11799999999999999</cx:pt>
          <cx:pt idx="188">0.032000000000000001</cx:pt>
          <cx:pt idx="189">0.22800000000000001</cx:pt>
          <cx:pt idx="190">0.028000000000000001</cx:pt>
          <cx:pt idx="191">0.82799999999999996</cx:pt>
          <cx:pt idx="192">0.037999999999999999</cx:pt>
          <cx:pt idx="193">0.72599999999999998</cx:pt>
          <cx:pt idx="194">0.032000000000000001</cx:pt>
          <cx:pt idx="195">0.124</cx:pt>
          <cx:pt idx="196">0.035999999999999997</cx:pt>
          <cx:pt idx="197">0.11799999999999999</cx:pt>
          <cx:pt idx="198">0.035999999999999997</cx:pt>
          <cx:pt idx="199">0.12</cx:pt>
          <cx:pt idx="200">0.028000000000000001</cx:pt>
          <cx:pt idx="201">0.078</cx:pt>
          <cx:pt idx="202">0.029999999999999999</cx:pt>
          <cx:pt idx="203">0.10000000000000001</cx:pt>
          <cx:pt idx="204">0.043999999999999997</cx:pt>
          <cx:pt idx="279">0.034000000000000002</cx:pt>
          <cx:pt idx="280">0.112</cx:pt>
          <cx:pt idx="281">0.035999999999999997</cx:pt>
          <cx:pt idx="282">0.20399999999999999</cx:pt>
          <cx:pt idx="283">0.017999999999999999</cx:pt>
          <cx:pt idx="284">0.82799999999999996</cx:pt>
          <cx:pt idx="285">0.034000000000000002</cx:pt>
          <cx:pt idx="286">0.68999999999999995</cx:pt>
          <cx:pt idx="287">0.042000000000000003</cx:pt>
          <cx:pt idx="288">0.112</cx:pt>
          <cx:pt idx="289">0.032000000000000001</cx:pt>
          <cx:pt idx="290">0.11600000000000001</cx:pt>
          <cx:pt idx="291">0.032000000000000001</cx:pt>
          <cx:pt idx="292">0.11</cx:pt>
          <cx:pt idx="293">0.028000000000000001</cx:pt>
          <cx:pt idx="294">0.068000000000000005</cx:pt>
          <cx:pt idx="295">0.037999999999999999</cx:pt>
          <cx:pt idx="296">0.10000000000000001</cx:pt>
          <cx:pt idx="297">0.048000000000000001</cx:pt>
          <cx:pt idx="372">0.037999999999999999</cx:pt>
          <cx:pt idx="373">0.106</cx:pt>
          <cx:pt idx="374">0.024</cx:pt>
          <cx:pt idx="375">0.17999999999999999</cx:pt>
          <cx:pt idx="376">0.014</cx:pt>
          <cx:pt idx="377">0.82599999999999996</cx:pt>
          <cx:pt idx="378">0.042000000000000003</cx:pt>
          <cx:pt idx="379">0.68799999999999994</cx:pt>
          <cx:pt idx="380">0.034000000000000002</cx:pt>
          <cx:pt idx="381">0.10199999999999999</cx:pt>
          <cx:pt idx="382">0.028000000000000001</cx:pt>
          <cx:pt idx="383">0.11799999999999999</cx:pt>
          <cx:pt idx="384">0.035999999999999997</cx:pt>
          <cx:pt idx="385">0.11</cx:pt>
          <cx:pt idx="386">0.016</cx:pt>
          <cx:pt idx="387">0.071999999999999995</cx:pt>
          <cx:pt idx="388">0.034000000000000002</cx:pt>
          <cx:pt idx="389">0.096000000000000002</cx:pt>
          <cx:pt idx="390">0.040000000000000001</cx:pt>
          <cx:pt idx="465">0.051999999999999998</cx:pt>
          <cx:pt idx="466">0.078</cx:pt>
          <cx:pt idx="467">0.035999999999999997</cx:pt>
          <cx:pt idx="468">0.14000000000000001</cx:pt>
          <cx:pt idx="469">0.028000000000000001</cx:pt>
          <cx:pt idx="470">0.81999999999999995</cx:pt>
          <cx:pt idx="471">0.058000000000000003</cx:pt>
          <cx:pt idx="472">0.68600000000000005</cx:pt>
          <cx:pt idx="473">0.053999999999999999</cx:pt>
          <cx:pt idx="474">0.10000000000000001</cx:pt>
          <cx:pt idx="475">0.043999999999999997</cx:pt>
          <cx:pt idx="476">0.104</cx:pt>
          <cx:pt idx="477">0.050000000000000003</cx:pt>
          <cx:pt idx="478">0.108</cx:pt>
          <cx:pt idx="479">0.032000000000000001</cx:pt>
          <cx:pt idx="480">0.059999999999999998</cx:pt>
          <cx:pt idx="481">0.051999999999999998</cx:pt>
          <cx:pt idx="482">0.084000000000000005</cx:pt>
          <cx:pt idx="483">0.059999999999999998</cx:pt>
          <cx:pt idx="558">0.048000000000000001</cx:pt>
          <cx:pt idx="559">0.073999999999999996</cx:pt>
          <cx:pt idx="560">0.040000000000000001</cx:pt>
          <cx:pt idx="561">0.108</cx:pt>
          <cx:pt idx="562">0.016</cx:pt>
          <cx:pt idx="563">0.81000000000000005</cx:pt>
          <cx:pt idx="564">0.056000000000000001</cx:pt>
          <cx:pt idx="565">0.66000000000000003</cx:pt>
          <cx:pt idx="566">0.053999999999999999</cx:pt>
          <cx:pt idx="567">0.091999999999999998</cx:pt>
          <cx:pt idx="568">0.042000000000000003</cx:pt>
          <cx:pt idx="569">0.10000000000000001</cx:pt>
          <cx:pt idx="570">0.051999999999999998</cx:pt>
          <cx:pt idx="571">0.10199999999999999</cx:pt>
          <cx:pt idx="572">0.032000000000000001</cx:pt>
          <cx:pt idx="573">0.048000000000000001</cx:pt>
          <cx:pt idx="574">0.043999999999999997</cx:pt>
          <cx:pt idx="575">0.080000000000000002</cx:pt>
          <cx:pt idx="576">0.048000000000000001</cx:pt>
          <cx:pt idx="651">0.051999999999999998</cx:pt>
          <cx:pt idx="652">0.066000000000000003</cx:pt>
          <cx:pt idx="653">0.045999999999999999</cx:pt>
          <cx:pt idx="654">0.078</cx:pt>
          <cx:pt idx="655">0.025999999999999999</cx:pt>
          <cx:pt idx="656">0.79200000000000004</cx:pt>
          <cx:pt idx="657">0.050000000000000003</cx:pt>
          <cx:pt idx="658">0.64600000000000002</cx:pt>
          <cx:pt idx="659">0.048000000000000001</cx:pt>
          <cx:pt idx="660">0.082000000000000003</cx:pt>
          <cx:pt idx="661">0.051999999999999998</cx:pt>
          <cx:pt idx="662">0.071999999999999995</cx:pt>
          <cx:pt idx="663">0.048000000000000001</cx:pt>
          <cx:pt idx="664">0.075999999999999998</cx:pt>
          <cx:pt idx="665">0.028000000000000001</cx:pt>
          <cx:pt idx="666">0.050000000000000003</cx:pt>
          <cx:pt idx="667">0.051999999999999998</cx:pt>
          <cx:pt idx="668">0.066000000000000003</cx:pt>
          <cx:pt idx="669">0.056000000000000001</cx:pt>
          <cx:pt idx="744">0.045999999999999999</cx:pt>
          <cx:pt idx="745">0.056000000000000001</cx:pt>
          <cx:pt idx="746">0.034000000000000002</cx:pt>
          <cx:pt idx="747">0.070000000000000007</cx:pt>
          <cx:pt idx="748">0.025999999999999999</cx:pt>
          <cx:pt idx="749">0.76000000000000001</cx:pt>
          <cx:pt idx="750">0.051999999999999998</cx:pt>
          <cx:pt idx="751">0.63400000000000001</cx:pt>
          <cx:pt idx="752">0.045999999999999999</cx:pt>
          <cx:pt idx="753">0.073999999999999996</cx:pt>
          <cx:pt idx="754">0.037999999999999999</cx:pt>
          <cx:pt idx="755">0.058000000000000003</cx:pt>
          <cx:pt idx="756">0.029999999999999999</cx:pt>
          <cx:pt idx="757">0.066000000000000003</cx:pt>
          <cx:pt idx="758">0.02</cx:pt>
          <cx:pt idx="759">0.042000000000000003</cx:pt>
          <cx:pt idx="760">0.037999999999999999</cx:pt>
          <cx:pt idx="761">0.050000000000000003</cx:pt>
          <cx:pt idx="762">0.048000000000000001</cx:pt>
          <cx:pt idx="837">0.056000000000000001</cx:pt>
          <cx:pt idx="838">0.056000000000000001</cx:pt>
          <cx:pt idx="839">0.042000000000000003</cx:pt>
          <cx:pt idx="840">0.062</cx:pt>
          <cx:pt idx="841">0.024</cx:pt>
          <cx:pt idx="842">0.752</cx:pt>
          <cx:pt idx="843">0.048000000000000001</cx:pt>
          <cx:pt idx="844">0.626</cx:pt>
          <cx:pt idx="845">0.045999999999999999</cx:pt>
          <cx:pt idx="846">0.071999999999999995</cx:pt>
          <cx:pt idx="847">0.042000000000000003</cx:pt>
          <cx:pt idx="848">0.053999999999999999</cx:pt>
          <cx:pt idx="849">0.037999999999999999</cx:pt>
          <cx:pt idx="850">0.059999999999999998</cx:pt>
          <cx:pt idx="851">0.025999999999999999</cx:pt>
          <cx:pt idx="852">0.045999999999999999</cx:pt>
          <cx:pt idx="853">0.045999999999999999</cx:pt>
          <cx:pt idx="854">0.045999999999999999</cx:pt>
          <cx:pt idx="855">0.048000000000000001</cx:pt>
          <cx:pt idx="930">0.048879837067209803</cx:pt>
          <cx:pt idx="931">0.050916496945010201</cx:pt>
          <cx:pt idx="932">0.026476578411405299</cx:pt>
          <cx:pt idx="933">0.046843177189409398</cx:pt>
          <cx:pt idx="934">0.0122199592668024</cx:pt>
          <cx:pt idx="935">0.75560081466395101</cx:pt>
          <cx:pt idx="936">0.038696537678207701</cx:pt>
          <cx:pt idx="937">0.63340122199592697</cx:pt>
          <cx:pt idx="938">0.028513238289205701</cx:pt>
          <cx:pt idx="939">0.063136456211812603</cx:pt>
          <cx:pt idx="940">0.030549898167006099</cx:pt>
          <cx:pt idx="941">0.044806517311609</cx:pt>
          <cx:pt idx="942">0.030549898167006099</cx:pt>
          <cx:pt idx="943">0.044806517311609</cx:pt>
          <cx:pt idx="944">0.016293279022403299</cx:pt>
          <cx:pt idx="945">0.040733197556008099</cx:pt>
          <cx:pt idx="946">0.030549898167006099</cx:pt>
          <cx:pt idx="947">0.034623217922606898</cx:pt>
          <cx:pt idx="948">0.042769857433808602</cx:pt>
          <cx:pt idx="1023">0.051172707889125799</cx:pt>
          <cx:pt idx="1024">0.051172707889125799</cx:pt>
          <cx:pt idx="1025">0.031982942430703598</cx:pt>
          <cx:pt idx="1026">0.049040511727078899</cx:pt>
          <cx:pt idx="1027">0.012793176972281399</cx:pt>
          <cx:pt idx="1028">0.74840085287846503</cx:pt>
          <cx:pt idx="1029">0.036247334754797397</cx:pt>
          <cx:pt idx="1030">0.62046908315564997</cx:pt>
          <cx:pt idx="1031">0.034115138592750498</cx:pt>
          <cx:pt idx="1032">0.068230277185501106</cx:pt>
          <cx:pt idx="1033">0.031982942430703598</cx:pt>
          <cx:pt idx="1034">0.0447761194029851</cx:pt>
          <cx:pt idx="1035">0.036247334754797397</cx:pt>
          <cx:pt idx="1036">0.051172707889125799</cx:pt>
          <cx:pt idx="1037">0.0106609808102345</cx:pt>
          <cx:pt idx="1038">0.0426439232409382</cx:pt>
          <cx:pt idx="1039">0.031982942430703598</cx:pt>
          <cx:pt idx="1040">0.038379530916844401</cx:pt>
          <cx:pt idx="1041">0.049040511727078899</cx:pt>
          <cx:pt idx="1116">0.046908315565031999</cx:pt>
          <cx:pt idx="1117">0.049040511727078899</cx:pt>
          <cx:pt idx="1118">0.034115138592750498</cx:pt>
          <cx:pt idx="1119">0.051172707889125799</cx:pt>
          <cx:pt idx="1120">0.0213219616204691</cx:pt>
          <cx:pt idx="1121">0.75266524520255895</cx:pt>
          <cx:pt idx="1122">0.038379530916844401</cx:pt>
          <cx:pt idx="1123">0.61194029850746301</cx:pt>
          <cx:pt idx="1124">0.036247334754797397</cx:pt>
          <cx:pt idx="1125">0.063965884861407293</cx:pt>
          <cx:pt idx="1126">0.023454157782516</cx:pt>
          <cx:pt idx="1127">0.0426439232409382</cx:pt>
          <cx:pt idx="1128">0.036247334754797397</cx:pt>
          <cx:pt idx="1129">0.038379530916844401</cx:pt>
          <cx:pt idx="1130">0.0085287846481876296</cx:pt>
          <cx:pt idx="1131">0.040511727078891301</cx:pt>
          <cx:pt idx="1132">0.027718550106609799</cx:pt>
          <cx:pt idx="1133">0.029850746268656699</cx:pt>
          <cx:pt idx="1134">0.040511727078891301</cx:pt>
          <cx:pt idx="1209">0.050458715596330299</cx:pt>
          <cx:pt idx="1210">0.0573394495412844</cx:pt>
          <cx:pt idx="1211">0.034403669724770602</cx:pt>
          <cx:pt idx="1212">0.0573394495412844</cx:pt>
          <cx:pt idx="1213">0.0206422018348624</cx:pt>
          <cx:pt idx="1214">0.75688073394495403</cx:pt>
          <cx:pt idx="1215">0.038990825688073397</cx:pt>
          <cx:pt idx="1216">0.61467889908256901</cx:pt>
          <cx:pt idx="1217">0.032110091743119303</cx:pt>
          <cx:pt idx="1218">0.066513761467889898</cx:pt>
          <cx:pt idx="1219">0.027522935779816501</cx:pt>
          <cx:pt idx="1220">0.041284403669724801</cx:pt>
          <cx:pt idx="1221">0.041284403669724801</cx:pt>
          <cx:pt idx="1222">0.038990825688073397</cx:pt>
          <cx:pt idx="1223">0.0068807339449541297</cx:pt>
          <cx:pt idx="1224">0.038990825688073397</cx:pt>
          <cx:pt idx="1225">0.029816513761467899</cx:pt>
          <cx:pt idx="1226">0.032110091743119303</cx:pt>
          <cx:pt idx="1227">0.038990825688073397</cx:pt>
        </cx:lvl>
      </cx:numDim>
    </cx:data>
    <cx:data id="1">
      <cx:strDim type="cat">
        <cx:f>koef!$B$4:$B$1305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koef!$D$4:$D$1305</cx:f>
        <cx:lvl ptCount="1302" formatCode="General">
          <cx:pt idx="0">0.0060000000000000001</cx:pt>
          <cx:pt idx="1">0.01</cx:pt>
          <cx:pt idx="2">0.021999999999999999</cx:pt>
          <cx:pt idx="3">0.014</cx:pt>
          <cx:pt idx="4">0.012</cx:pt>
          <cx:pt idx="5">0.0080000000000000002</cx:pt>
          <cx:pt idx="6">0.017999999999999999</cx:pt>
          <cx:pt idx="7">0.0040000000000000001</cx:pt>
          <cx:pt idx="8">0.024</cx:pt>
          <cx:pt idx="9">0.012</cx:pt>
          <cx:pt idx="10">0.02</cx:pt>
          <cx:pt idx="11">0.014</cx:pt>
          <cx:pt idx="12">0.014</cx:pt>
          <cx:pt idx="13">0.012</cx:pt>
          <cx:pt idx="14">0.016</cx:pt>
          <cx:pt idx="15">0.014</cx:pt>
          <cx:pt idx="16">0.016</cx:pt>
          <cx:pt idx="17">0.0080000000000000002</cx:pt>
          <cx:pt idx="18">0.012</cx:pt>
          <cx:pt idx="19">0.02</cx:pt>
          <cx:pt idx="20">0.0060000000000000001</cx:pt>
          <cx:pt idx="21">0.0060000000000000001</cx:pt>
          <cx:pt idx="22">0.0040000000000000001</cx:pt>
          <cx:pt idx="23">0.0080000000000000002</cx:pt>
          <cx:pt idx="24">0.0080000000000000002</cx:pt>
          <cx:pt idx="25">0.0040000000000000001</cx:pt>
          <cx:pt idx="26">0.0060000000000000001</cx:pt>
          <cx:pt idx="27">0.0080000000000000002</cx:pt>
          <cx:pt idx="28">0.01</cx:pt>
          <cx:pt idx="29">0.0080000000000000002</cx:pt>
          <cx:pt idx="30">0</cx:pt>
          <cx:pt idx="31">0.016</cx:pt>
          <cx:pt idx="32">0.0060000000000000001</cx:pt>
          <cx:pt idx="33">0.0080000000000000002</cx:pt>
          <cx:pt idx="34">0.0060000000000000001</cx:pt>
          <cx:pt idx="35">0</cx:pt>
          <cx:pt idx="36">0</cx:pt>
          <cx:pt idx="37">0.0080000000000000002</cx:pt>
          <cx:pt idx="38">0.01</cx:pt>
          <cx:pt idx="39">0</cx:pt>
          <cx:pt idx="40">0.0060000000000000001</cx:pt>
          <cx:pt idx="41">0.0060000000000000001</cx:pt>
          <cx:pt idx="42">0.002</cx:pt>
          <cx:pt idx="43">0.01</cx:pt>
          <cx:pt idx="44">0.0060000000000000001</cx:pt>
          <cx:pt idx="45">0.0080000000000000002</cx:pt>
          <cx:pt idx="46">0.0060000000000000001</cx:pt>
          <cx:pt idx="47">0.0080000000000000002</cx:pt>
          <cx:pt idx="48">0.0060000000000000001</cx:pt>
          <cx:pt idx="49">0.014</cx:pt>
          <cx:pt idx="50">0.01</cx:pt>
          <cx:pt idx="51">0.014</cx:pt>
          <cx:pt idx="52">0.012</cx:pt>
          <cx:pt idx="53">0.016</cx:pt>
          <cx:pt idx="54">0.016</cx:pt>
          <cx:pt idx="55">0.0060000000000000001</cx:pt>
          <cx:pt idx="56">0.014</cx:pt>
          <cx:pt idx="57">0.0060000000000000001</cx:pt>
          <cx:pt idx="58">0.012</cx:pt>
          <cx:pt idx="59">0.0060000000000000001</cx:pt>
          <cx:pt idx="60">0.017999999999999999</cx:pt>
          <cx:pt idx="61">0.016</cx:pt>
          <cx:pt idx="62">0.02</cx:pt>
          <cx:pt idx="63">0.0040000000000000001</cx:pt>
          <cx:pt idx="64">0.01</cx:pt>
          <cx:pt idx="65">0.016</cx:pt>
          <cx:pt idx="66">0.014</cx:pt>
          <cx:pt idx="67">0.014</cx:pt>
          <cx:pt idx="68">0.032000000000000001</cx:pt>
          <cx:pt idx="69">0.27600000000000002</cx:pt>
          <cx:pt idx="70">0.028000000000000001</cx:pt>
          <cx:pt idx="71">0.040000000000000001</cx:pt>
          <cx:pt idx="72">0.029999999999999999</cx:pt>
          <cx:pt idx="73">0.252</cx:pt>
          <cx:pt idx="74">0.028000000000000001</cx:pt>
          <cx:pt idx="75">0.26200000000000001</cx:pt>
          <cx:pt idx="76">0.034000000000000002</cx:pt>
          <cx:pt idx="77">0.214</cx:pt>
          <cx:pt idx="78">0.02</cx:pt>
          <cx:pt idx="79">0.056000000000000001</cx:pt>
          <cx:pt idx="80">0.021999999999999999</cx:pt>
          <cx:pt idx="81">0.053999999999999999</cx:pt>
          <cx:pt idx="82">0.02</cx:pt>
          <cx:pt idx="83">0.032000000000000001</cx:pt>
          <cx:pt idx="84">0.034000000000000002</cx:pt>
          <cx:pt idx="85">0.037999999999999999</cx:pt>
          <cx:pt idx="86">0.025999999999999999</cx:pt>
          <cx:pt idx="87">0.032000000000000001</cx:pt>
          <cx:pt idx="88">0.02</cx:pt>
          <cx:pt idx="89">0.014</cx:pt>
          <cx:pt idx="90">0.016</cx:pt>
          <cx:pt idx="91">0.0040000000000000001</cx:pt>
          <cx:pt idx="92">0.0060000000000000001</cx:pt>
          <cx:pt idx="93">0.0060000000000000001</cx:pt>
          <cx:pt idx="94">0.01</cx:pt>
          <cx:pt idx="95">0.02</cx:pt>
          <cx:pt idx="96">0.016</cx:pt>
          <cx:pt idx="97">0.0080000000000000002</cx:pt>
          <cx:pt idx="98">0.012</cx:pt>
          <cx:pt idx="99">0.017999999999999999</cx:pt>
          <cx:pt idx="100">0.0040000000000000001</cx:pt>
          <cx:pt idx="101">0.024</cx:pt>
          <cx:pt idx="102">0.014</cx:pt>
          <cx:pt idx="103">0.02</cx:pt>
          <cx:pt idx="104">0.014</cx:pt>
          <cx:pt idx="105">0.014</cx:pt>
          <cx:pt idx="106">0.012</cx:pt>
          <cx:pt idx="107">0.016</cx:pt>
          <cx:pt idx="108">0.016</cx:pt>
          <cx:pt idx="109">0.016</cx:pt>
          <cx:pt idx="110">0.0080000000000000002</cx:pt>
          <cx:pt idx="111">0.012</cx:pt>
          <cx:pt idx="112">0.025999999999999999</cx:pt>
          <cx:pt idx="113">0.0060000000000000001</cx:pt>
          <cx:pt idx="114">0.0060000000000000001</cx:pt>
          <cx:pt idx="115">0.0060000000000000001</cx:pt>
          <cx:pt idx="116">0.0080000000000000002</cx:pt>
          <cx:pt idx="117">0.01</cx:pt>
          <cx:pt idx="118">0.0060000000000000001</cx:pt>
          <cx:pt idx="119">0.0040000000000000001</cx:pt>
          <cx:pt idx="120">0.0080000000000000002</cx:pt>
          <cx:pt idx="121">0.01</cx:pt>
          <cx:pt idx="122">0.014</cx:pt>
          <cx:pt idx="123">0</cx:pt>
          <cx:pt idx="124">0.016</cx:pt>
          <cx:pt idx="125">0.0060000000000000001</cx:pt>
          <cx:pt idx="126">0.0080000000000000002</cx:pt>
          <cx:pt idx="127">0.0060000000000000001</cx:pt>
          <cx:pt idx="128">0</cx:pt>
          <cx:pt idx="129">0</cx:pt>
          <cx:pt idx="130">0.0080000000000000002</cx:pt>
          <cx:pt idx="131">0.01</cx:pt>
          <cx:pt idx="132">0</cx:pt>
          <cx:pt idx="133">0.0060000000000000001</cx:pt>
          <cx:pt idx="134">0.0060000000000000001</cx:pt>
          <cx:pt idx="135">0.002</cx:pt>
          <cx:pt idx="136">0.017999999999999999</cx:pt>
          <cx:pt idx="137">0.0060000000000000001</cx:pt>
          <cx:pt idx="138">0.0060000000000000001</cx:pt>
          <cx:pt idx="139">0.0060000000000000001</cx:pt>
          <cx:pt idx="140">0.0080000000000000002</cx:pt>
          <cx:pt idx="141">0.0060000000000000001</cx:pt>
          <cx:pt idx="142">0.012</cx:pt>
          <cx:pt idx="143">0.01</cx:pt>
          <cx:pt idx="144">0.012</cx:pt>
          <cx:pt idx="145">0.012</cx:pt>
          <cx:pt idx="146">0.014</cx:pt>
          <cx:pt idx="147">0.016</cx:pt>
          <cx:pt idx="148">0.0060000000000000001</cx:pt>
          <cx:pt idx="149">0.014</cx:pt>
          <cx:pt idx="150">0.0060000000000000001</cx:pt>
          <cx:pt idx="151">0.01</cx:pt>
          <cx:pt idx="152">0.0060000000000000001</cx:pt>
          <cx:pt idx="153">0.017999999999999999</cx:pt>
          <cx:pt idx="154">0.017999999999999999</cx:pt>
          <cx:pt idx="155">0.017999999999999999</cx:pt>
          <cx:pt idx="156">0.0080000000000000002</cx:pt>
          <cx:pt idx="157">0.01</cx:pt>
          <cx:pt idx="158">0.01</cx:pt>
          <cx:pt idx="159">0.014</cx:pt>
          <cx:pt idx="160">0.014</cx:pt>
          <cx:pt idx="161">0.029999999999999999</cx:pt>
          <cx:pt idx="162">0.26400000000000001</cx:pt>
          <cx:pt idx="163">0.028000000000000001</cx:pt>
          <cx:pt idx="164">0.037999999999999999</cx:pt>
          <cx:pt idx="165">0.029999999999999999</cx:pt>
          <cx:pt idx="166">0.23599999999999999</cx:pt>
          <cx:pt idx="167">0.028000000000000001</cx:pt>
          <cx:pt idx="168">0.254</cx:pt>
          <cx:pt idx="169">0.034000000000000002</cx:pt>
          <cx:pt idx="170">0.20599999999999999</cx:pt>
          <cx:pt idx="171">0.02</cx:pt>
          <cx:pt idx="172">0.056000000000000001</cx:pt>
          <cx:pt idx="173">0.02</cx:pt>
          <cx:pt idx="174">0.056000000000000001</cx:pt>
          <cx:pt idx="175">0.02</cx:pt>
          <cx:pt idx="176">0.025999999999999999</cx:pt>
          <cx:pt idx="177">0.034000000000000002</cx:pt>
          <cx:pt idx="178">0.032000000000000001</cx:pt>
          <cx:pt idx="179">0.028000000000000001</cx:pt>
          <cx:pt idx="180">0.034000000000000002</cx:pt>
          <cx:pt idx="181">0.02</cx:pt>
          <cx:pt idx="182">0.014</cx:pt>
          <cx:pt idx="183">0.016</cx:pt>
          <cx:pt idx="184">0.0040000000000000001</cx:pt>
          <cx:pt idx="185">0.0060000000000000001</cx:pt>
          <cx:pt idx="186">0.0060000000000000001</cx:pt>
          <cx:pt idx="187">0.01</cx:pt>
          <cx:pt idx="188">0.021999999999999999</cx:pt>
          <cx:pt idx="189">0.017999999999999999</cx:pt>
          <cx:pt idx="190">0.01</cx:pt>
          <cx:pt idx="191">0.01</cx:pt>
          <cx:pt idx="192">0.024</cx:pt>
          <cx:pt idx="193">0.0040000000000000001</cx:pt>
          <cx:pt idx="194">0.024</cx:pt>
          <cx:pt idx="195">0.014</cx:pt>
          <cx:pt idx="196">0.02</cx:pt>
          <cx:pt idx="197">0.012</cx:pt>
          <cx:pt idx="198">0.014</cx:pt>
          <cx:pt idx="199">0.01</cx:pt>
          <cx:pt idx="200">0.016</cx:pt>
          <cx:pt idx="201">0.016</cx:pt>
          <cx:pt idx="202">0.016</cx:pt>
          <cx:pt idx="203">0.01</cx:pt>
          <cx:pt idx="204">0.014</cx:pt>
          <cx:pt idx="205">0.016</cx:pt>
          <cx:pt idx="206">0.01</cx:pt>
          <cx:pt idx="207">0.0080000000000000002</cx:pt>
          <cx:pt idx="208">0.0060000000000000001</cx:pt>
          <cx:pt idx="209">0.0080000000000000002</cx:pt>
          <cx:pt idx="210">0.017999999999999999</cx:pt>
          <cx:pt idx="211">0.0040000000000000001</cx:pt>
          <cx:pt idx="212">0.0040000000000000001</cx:pt>
          <cx:pt idx="213">0.0060000000000000001</cx:pt>
          <cx:pt idx="214">0.0080000000000000002</cx:pt>
          <cx:pt idx="215">0.016</cx:pt>
          <cx:pt idx="216">0.002</cx:pt>
          <cx:pt idx="217">0.016</cx:pt>
          <cx:pt idx="218">0.0060000000000000001</cx:pt>
          <cx:pt idx="219">0.01</cx:pt>
          <cx:pt idx="220">0.0060000000000000001</cx:pt>
          <cx:pt idx="221">0.002</cx:pt>
          <cx:pt idx="222">0</cx:pt>
          <cx:pt idx="223">0.0060000000000000001</cx:pt>
          <cx:pt idx="224">0.0060000000000000001</cx:pt>
          <cx:pt idx="225">0</cx:pt>
          <cx:pt idx="226">0.0060000000000000001</cx:pt>
          <cx:pt idx="227">0.0080000000000000002</cx:pt>
          <cx:pt idx="228">0.002</cx:pt>
          <cx:pt idx="229">0.02</cx:pt>
          <cx:pt idx="230">0.0060000000000000001</cx:pt>
          <cx:pt idx="231">0.0060000000000000001</cx:pt>
          <cx:pt idx="232">0.0060000000000000001</cx:pt>
          <cx:pt idx="233">0.0080000000000000002</cx:pt>
          <cx:pt idx="234">0.0060000000000000001</cx:pt>
          <cx:pt idx="235">0.01</cx:pt>
          <cx:pt idx="236">0.01</cx:pt>
          <cx:pt idx="237">0.01</cx:pt>
          <cx:pt idx="238">0.01</cx:pt>
          <cx:pt idx="239">0.014</cx:pt>
          <cx:pt idx="240">0.014</cx:pt>
          <cx:pt idx="241">0.0080000000000000002</cx:pt>
          <cx:pt idx="242">0.014</cx:pt>
          <cx:pt idx="243">0.0080000000000000002</cx:pt>
          <cx:pt idx="244">0.012</cx:pt>
          <cx:pt idx="245">0.0080000000000000002</cx:pt>
          <cx:pt idx="246">0.016</cx:pt>
          <cx:pt idx="247">0.016</cx:pt>
          <cx:pt idx="248">0.021999999999999999</cx:pt>
          <cx:pt idx="249">0.0060000000000000001</cx:pt>
          <cx:pt idx="250">0.01</cx:pt>
          <cx:pt idx="251">0.0080000000000000002</cx:pt>
          <cx:pt idx="252">0.014</cx:pt>
          <cx:pt idx="253">0.014</cx:pt>
          <cx:pt idx="254">0.021999999999999999</cx:pt>
          <cx:pt idx="255">0.23799999999999999</cx:pt>
          <cx:pt idx="256">0.035999999999999997</cx:pt>
          <cx:pt idx="257">0.035999999999999997</cx:pt>
          <cx:pt idx="258">0.034000000000000002</cx:pt>
          <cx:pt idx="259">0.20799999999999999</cx:pt>
          <cx:pt idx="260">0.032000000000000001</cx:pt>
          <cx:pt idx="261">0.224</cx:pt>
          <cx:pt idx="262">0.034000000000000002</cx:pt>
          <cx:pt idx="263">0.17000000000000001</cx:pt>
          <cx:pt idx="264">0.021999999999999999</cx:pt>
          <cx:pt idx="265">0.053999999999999999</cx:pt>
          <cx:pt idx="266">0.029999999999999999</cx:pt>
          <cx:pt idx="267">0.051999999999999998</cx:pt>
          <cx:pt idx="268">0.02</cx:pt>
          <cx:pt idx="269">0.024</cx:pt>
          <cx:pt idx="270">0.037999999999999999</cx:pt>
          <cx:pt idx="271">0.029999999999999999</cx:pt>
          <cx:pt idx="272">0.034000000000000002</cx:pt>
          <cx:pt idx="273">0.032000000000000001</cx:pt>
          <cx:pt idx="274">0.028000000000000001</cx:pt>
          <cx:pt idx="275">0.014</cx:pt>
          <cx:pt idx="276">0.017999999999999999</cx:pt>
          <cx:pt idx="277">0.0040000000000000001</cx:pt>
          <cx:pt idx="278">0.0060000000000000001</cx:pt>
          <cx:pt idx="279">0.0080000000000000002</cx:pt>
          <cx:pt idx="280">0.012</cx:pt>
          <cx:pt idx="281">0.025999999999999999</cx:pt>
          <cx:pt idx="282">0.017999999999999999</cx:pt>
          <cx:pt idx="283">0.0060000000000000001</cx:pt>
          <cx:pt idx="284">0.0040000000000000001</cx:pt>
          <cx:pt idx="285">0.02</cx:pt>
          <cx:pt idx="286">0.0040000000000000001</cx:pt>
          <cx:pt idx="287">0.025999999999999999</cx:pt>
          <cx:pt idx="288">0.017999999999999999</cx:pt>
          <cx:pt idx="289">0.024</cx:pt>
          <cx:pt idx="290">0.01</cx:pt>
          <cx:pt idx="291">0.016</cx:pt>
          <cx:pt idx="292">0.012</cx:pt>
          <cx:pt idx="293">0.02</cx:pt>
          <cx:pt idx="294">0.016</cx:pt>
          <cx:pt idx="295">0.024</cx:pt>
          <cx:pt idx="296">0.01</cx:pt>
          <cx:pt idx="297">0.02</cx:pt>
          <cx:pt idx="298">0.016</cx:pt>
          <cx:pt idx="299">0.012</cx:pt>
          <cx:pt idx="300">0.012</cx:pt>
          <cx:pt idx="301">0.0080000000000000002</cx:pt>
          <cx:pt idx="302">0.012</cx:pt>
          <cx:pt idx="303">0.014</cx:pt>
          <cx:pt idx="304">0.0040000000000000001</cx:pt>
          <cx:pt idx="305">0.0040000000000000001</cx:pt>
          <cx:pt idx="306">0.012</cx:pt>
          <cx:pt idx="307">0.01</cx:pt>
          <cx:pt idx="308">0.017999999999999999</cx:pt>
          <cx:pt idx="309">0.0060000000000000001</cx:pt>
          <cx:pt idx="310">0.016</cx:pt>
          <cx:pt idx="311">0.0040000000000000001</cx:pt>
          <cx:pt idx="312">0.0080000000000000002</cx:pt>
          <cx:pt idx="313">0.0060000000000000001</cx:pt>
          <cx:pt idx="314">0</cx:pt>
          <cx:pt idx="315">0.002</cx:pt>
          <cx:pt idx="316">0.0060000000000000001</cx:pt>
          <cx:pt idx="317">0.0060000000000000001</cx:pt>
          <cx:pt idx="318">0</cx:pt>
          <cx:pt idx="319">0.0060000000000000001</cx:pt>
          <cx:pt idx="320">0.0060000000000000001</cx:pt>
          <cx:pt idx="321">0</cx:pt>
          <cx:pt idx="322">0.02</cx:pt>
          <cx:pt idx="323">0.0060000000000000001</cx:pt>
          <cx:pt idx="324">0.0080000000000000002</cx:pt>
          <cx:pt idx="325">0.0080000000000000002</cx:pt>
          <cx:pt idx="326">0.012</cx:pt>
          <cx:pt idx="327">0.0080000000000000002</cx:pt>
          <cx:pt idx="328">0.012</cx:pt>
          <cx:pt idx="329">0.01</cx:pt>
          <cx:pt idx="330">0.01</cx:pt>
          <cx:pt idx="331">0.0080000000000000002</cx:pt>
          <cx:pt idx="332">0.012</cx:pt>
          <cx:pt idx="333">0.01</cx:pt>
          <cx:pt idx="334">0.0060000000000000001</cx:pt>
          <cx:pt idx="335">0.0080000000000000002</cx:pt>
          <cx:pt idx="336">0.0080000000000000002</cx:pt>
          <cx:pt idx="337">0.012</cx:pt>
          <cx:pt idx="338">0.0060000000000000001</cx:pt>
          <cx:pt idx="339">0.012</cx:pt>
          <cx:pt idx="340">0.0080000000000000002</cx:pt>
          <cx:pt idx="341">0.021999999999999999</cx:pt>
          <cx:pt idx="342">0.01</cx:pt>
          <cx:pt idx="343">0.0080000000000000002</cx:pt>
          <cx:pt idx="344">0.0060000000000000001</cx:pt>
          <cx:pt idx="345">0.01</cx:pt>
          <cx:pt idx="346">0.017999999999999999</cx:pt>
          <cx:pt idx="347">0.016</cx:pt>
          <cx:pt idx="348">0.19400000000000001</cx:pt>
          <cx:pt idx="349">0.025999999999999999</cx:pt>
          <cx:pt idx="350">0.028000000000000001</cx:pt>
          <cx:pt idx="351">0.028000000000000001</cx:pt>
          <cx:pt idx="352">0.17799999999999999</cx:pt>
          <cx:pt idx="353">0.032000000000000001</cx:pt>
          <cx:pt idx="354">0.19800000000000001</cx:pt>
          <cx:pt idx="355">0.029999999999999999</cx:pt>
          <cx:pt idx="356">0.14599999999999999</cx:pt>
          <cx:pt idx="357">0.017999999999999999</cx:pt>
          <cx:pt idx="358">0.042000000000000003</cx:pt>
          <cx:pt idx="359">0.021999999999999999</cx:pt>
          <cx:pt idx="360">0.040000000000000001</cx:pt>
          <cx:pt idx="361">0.017999999999999999</cx:pt>
          <cx:pt idx="362">0.025999999999999999</cx:pt>
          <cx:pt idx="363">0.032000000000000001</cx:pt>
          <cx:pt idx="364">0.035999999999999997</cx:pt>
          <cx:pt idx="365">0.028000000000000001</cx:pt>
          <cx:pt idx="366">0.029999999999999999</cx:pt>
          <cx:pt idx="367">0.017999999999999999</cx:pt>
          <cx:pt idx="368">0.012</cx:pt>
          <cx:pt idx="369">0.021999999999999999</cx:pt>
          <cx:pt idx="370">0.0040000000000000001</cx:pt>
          <cx:pt idx="371">0.0040000000000000001</cx:pt>
          <cx:pt idx="372">0.012</cx:pt>
          <cx:pt idx="373">0.016</cx:pt>
          <cx:pt idx="374">0.025999999999999999</cx:pt>
          <cx:pt idx="375">0.017999999999999999</cx:pt>
          <cx:pt idx="376">0.014</cx:pt>
          <cx:pt idx="377">0.0060000000000000001</cx:pt>
          <cx:pt idx="378">0.012</cx:pt>
          <cx:pt idx="379">0.0080000000000000002</cx:pt>
          <cx:pt idx="380">0.032000000000000001</cx:pt>
          <cx:pt idx="381">0.017999999999999999</cx:pt>
          <cx:pt idx="382">0.028000000000000001</cx:pt>
          <cx:pt idx="383">0.012</cx:pt>
          <cx:pt idx="384">0.02</cx:pt>
          <cx:pt idx="385">0.02</cx:pt>
          <cx:pt idx="386">0.02</cx:pt>
          <cx:pt idx="387">0.014</cx:pt>
          <cx:pt idx="388">0.02</cx:pt>
          <cx:pt idx="389">0.014</cx:pt>
          <cx:pt idx="390">0.016</cx:pt>
          <cx:pt idx="391">0.01</cx:pt>
          <cx:pt idx="392">0.0080000000000000002</cx:pt>
          <cx:pt idx="393">0.0080000000000000002</cx:pt>
          <cx:pt idx="394">0.012</cx:pt>
          <cx:pt idx="395">0.0060000000000000001</cx:pt>
          <cx:pt idx="396">0.012</cx:pt>
          <cx:pt idx="397">0.0060000000000000001</cx:pt>
          <cx:pt idx="398">0.0080000000000000002</cx:pt>
          <cx:pt idx="399">0.0080000000000000002</cx:pt>
          <cx:pt idx="400">0.016</cx:pt>
          <cx:pt idx="401">0.01</cx:pt>
          <cx:pt idx="402">0.01</cx:pt>
          <cx:pt idx="403">0.012</cx:pt>
          <cx:pt idx="404">0.002</cx:pt>
          <cx:pt idx="405">0.0060000000000000001</cx:pt>
          <cx:pt idx="406">0.0040000000000000001</cx:pt>
          <cx:pt idx="407">0.002</cx:pt>
          <cx:pt idx="408">0.0060000000000000001</cx:pt>
          <cx:pt idx="409">0.0060000000000000001</cx:pt>
          <cx:pt idx="410">0.0060000000000000001</cx:pt>
          <cx:pt idx="411">0</cx:pt>
          <cx:pt idx="412">0.0040000000000000001</cx:pt>
          <cx:pt idx="413">0.002</cx:pt>
          <cx:pt idx="414">0</cx:pt>
          <cx:pt idx="415">0.014</cx:pt>
          <cx:pt idx="416">0.0040000000000000001</cx:pt>
          <cx:pt idx="417">0.012</cx:pt>
          <cx:pt idx="418">0.01</cx:pt>
          <cx:pt idx="419">0.012</cx:pt>
          <cx:pt idx="420">0.0060000000000000001</cx:pt>
          <cx:pt idx="421">0.01</cx:pt>
          <cx:pt idx="422">0.012</cx:pt>
          <cx:pt idx="423">0.01</cx:pt>
          <cx:pt idx="424">0.012</cx:pt>
          <cx:pt idx="425">0.0080000000000000002</cx:pt>
          <cx:pt idx="426">0.01</cx:pt>
          <cx:pt idx="427">0.017999999999999999</cx:pt>
          <cx:pt idx="428">0.017999999999999999</cx:pt>
          <cx:pt idx="429">0.01</cx:pt>
          <cx:pt idx="430">0.016</cx:pt>
          <cx:pt idx="431">0.0060000000000000001</cx:pt>
          <cx:pt idx="432">0.016</cx:pt>
          <cx:pt idx="433">0.01</cx:pt>
          <cx:pt idx="434">0.02</cx:pt>
          <cx:pt idx="435">0.012</cx:pt>
          <cx:pt idx="436">0.01</cx:pt>
          <cx:pt idx="437">0.0080000000000000002</cx:pt>
          <cx:pt idx="438">0.017999999999999999</cx:pt>
          <cx:pt idx="439">0.016</cx:pt>
          <cx:pt idx="440">0.014</cx:pt>
          <cx:pt idx="441">0.16200000000000001</cx:pt>
          <cx:pt idx="442">0.029999999999999999</cx:pt>
          <cx:pt idx="443">0.024</cx:pt>
          <cx:pt idx="444">0.029999999999999999</cx:pt>
          <cx:pt idx="445">0.13800000000000001</cx:pt>
          <cx:pt idx="446">0.032000000000000001</cx:pt>
          <cx:pt idx="447">0.16200000000000001</cx:pt>
          <cx:pt idx="448">0.024</cx:pt>
          <cx:pt idx="449">0.11799999999999999</cx:pt>
          <cx:pt idx="450">0.02</cx:pt>
          <cx:pt idx="451">0.029999999999999999</cx:pt>
          <cx:pt idx="452">0.02</cx:pt>
          <cx:pt idx="453">0.035999999999999997</cx:pt>
          <cx:pt idx="454">0.02</cx:pt>
          <cx:pt idx="455">0.021999999999999999</cx:pt>
          <cx:pt idx="456">0.029999999999999999</cx:pt>
          <cx:pt idx="457">0.029999999999999999</cx:pt>
          <cx:pt idx="458">0.028000000000000001</cx:pt>
          <cx:pt idx="459">0.032000000000000001</cx:pt>
          <cx:pt idx="460">0.024</cx:pt>
          <cx:pt idx="461">0.014</cx:pt>
          <cx:pt idx="462">0.029999999999999999</cx:pt>
          <cx:pt idx="463">0.0040000000000000001</cx:pt>
          <cx:pt idx="464">0.0040000000000000001</cx:pt>
          <cx:pt idx="465">0.01</cx:pt>
          <cx:pt idx="466">0.014</cx:pt>
          <cx:pt idx="467">0.021999999999999999</cx:pt>
          <cx:pt idx="468">0.014</cx:pt>
          <cx:pt idx="469">0.014</cx:pt>
          <cx:pt idx="470">0.0060000000000000001</cx:pt>
          <cx:pt idx="471">0.017999999999999999</cx:pt>
          <cx:pt idx="472">0.0080000000000000002</cx:pt>
          <cx:pt idx="473">0.024</cx:pt>
          <cx:pt idx="474">0.014</cx:pt>
          <cx:pt idx="475">0.025999999999999999</cx:pt>
          <cx:pt idx="476">0.0080000000000000002</cx:pt>
          <cx:pt idx="477">0.021999999999999999</cx:pt>
          <cx:pt idx="478">0.01</cx:pt>
          <cx:pt idx="479">0.021999999999999999</cx:pt>
          <cx:pt idx="480">0.012</cx:pt>
          <cx:pt idx="481">0.024</cx:pt>
          <cx:pt idx="482">0.012</cx:pt>
          <cx:pt idx="483">0.021999999999999999</cx:pt>
          <cx:pt idx="484">0.014</cx:pt>
          <cx:pt idx="485">0.0080000000000000002</cx:pt>
          <cx:pt idx="486">0.0040000000000000001</cx:pt>
          <cx:pt idx="487">0.012</cx:pt>
          <cx:pt idx="488">0.0040000000000000001</cx:pt>
          <cx:pt idx="489">0.01</cx:pt>
          <cx:pt idx="490">0.0080000000000000002</cx:pt>
          <cx:pt idx="491">0.002</cx:pt>
          <cx:pt idx="492">0.01</cx:pt>
          <cx:pt idx="493">0.01</cx:pt>
          <cx:pt idx="494">0.012</cx:pt>
          <cx:pt idx="495">0.01</cx:pt>
          <cx:pt idx="496">0.01</cx:pt>
          <cx:pt idx="497">0.002</cx:pt>
          <cx:pt idx="498">0.0060000000000000001</cx:pt>
          <cx:pt idx="499">0.0060000000000000001</cx:pt>
          <cx:pt idx="500">0.002</cx:pt>
          <cx:pt idx="501">0.0060000000000000001</cx:pt>
          <cx:pt idx="502">0.0040000000000000001</cx:pt>
          <cx:pt idx="503">0.0040000000000000001</cx:pt>
          <cx:pt idx="504">0</cx:pt>
          <cx:pt idx="505">0.0040000000000000001</cx:pt>
          <cx:pt idx="506">0.0060000000000000001</cx:pt>
          <cx:pt idx="507">0</cx:pt>
          <cx:pt idx="508">0.01</cx:pt>
          <cx:pt idx="509">0.012</cx:pt>
          <cx:pt idx="510">0.0080000000000000002</cx:pt>
          <cx:pt idx="511">0.0040000000000000001</cx:pt>
          <cx:pt idx="512">0.017999999999999999</cx:pt>
          <cx:pt idx="513">0.0040000000000000001</cx:pt>
          <cx:pt idx="514">0.012</cx:pt>
          <cx:pt idx="515">0.01</cx:pt>
          <cx:pt idx="516">0.016</cx:pt>
          <cx:pt idx="517">0.014</cx:pt>
          <cx:pt idx="518">0.01</cx:pt>
          <cx:pt idx="519">0.016</cx:pt>
          <cx:pt idx="520">0.017999999999999999</cx:pt>
          <cx:pt idx="521">0.021999999999999999</cx:pt>
          <cx:pt idx="522">0.012</cx:pt>
          <cx:pt idx="523">0.016</cx:pt>
          <cx:pt idx="524">0.0060000000000000001</cx:pt>
          <cx:pt idx="525">0.017999999999999999</cx:pt>
          <cx:pt idx="526">0.0040000000000000001</cx:pt>
          <cx:pt idx="527">0.017999999999999999</cx:pt>
          <cx:pt idx="528">0.012</cx:pt>
          <cx:pt idx="529">0.012</cx:pt>
          <cx:pt idx="530">0.012</cx:pt>
          <cx:pt idx="531">0.017999999999999999</cx:pt>
          <cx:pt idx="532">0.017999999999999999</cx:pt>
          <cx:pt idx="533">0.017999999999999999</cx:pt>
          <cx:pt idx="534">0.10199999999999999</cx:pt>
          <cx:pt idx="535">0.016</cx:pt>
          <cx:pt idx="536">0.024</cx:pt>
          <cx:pt idx="537">0.025999999999999999</cx:pt>
          <cx:pt idx="538">0.098000000000000004</cx:pt>
          <cx:pt idx="539">0.02</cx:pt>
          <cx:pt idx="540">0.11</cx:pt>
          <cx:pt idx="541">0.02</cx:pt>
          <cx:pt idx="542">0.073999999999999996</cx:pt>
          <cx:pt idx="543">0.021999999999999999</cx:pt>
          <cx:pt idx="544">0.029999999999999999</cx:pt>
          <cx:pt idx="545">0.02</cx:pt>
          <cx:pt idx="546">0.034000000000000002</cx:pt>
          <cx:pt idx="547">0.02</cx:pt>
          <cx:pt idx="548">0.021999999999999999</cx:pt>
          <cx:pt idx="549">0.02</cx:pt>
          <cx:pt idx="550">0.025999999999999999</cx:pt>
          <cx:pt idx="551">0.024</cx:pt>
          <cx:pt idx="552">0.025999999999999999</cx:pt>
          <cx:pt idx="553">0.017999999999999999</cx:pt>
          <cx:pt idx="554">0.014</cx:pt>
          <cx:pt idx="555">0.028000000000000001</cx:pt>
          <cx:pt idx="556">0.0040000000000000001</cx:pt>
          <cx:pt idx="557">0.0060000000000000001</cx:pt>
          <cx:pt idx="558">0.012</cx:pt>
          <cx:pt idx="559">0.014</cx:pt>
          <cx:pt idx="560">0.02</cx:pt>
          <cx:pt idx="561">0.014</cx:pt>
          <cx:pt idx="562">0.012</cx:pt>
          <cx:pt idx="563">0.01</cx:pt>
          <cx:pt idx="564">0.025999999999999999</cx:pt>
          <cx:pt idx="565">0.01</cx:pt>
          <cx:pt idx="566">0.02</cx:pt>
          <cx:pt idx="567">0.014</cx:pt>
          <cx:pt idx="568">0.024</cx:pt>
          <cx:pt idx="569">0.017999999999999999</cx:pt>
          <cx:pt idx="570">0.024</cx:pt>
          <cx:pt idx="571">0.01</cx:pt>
          <cx:pt idx="572">0.028000000000000001</cx:pt>
          <cx:pt idx="573">0.016</cx:pt>
          <cx:pt idx="574">0.021999999999999999</cx:pt>
          <cx:pt idx="575">0.012</cx:pt>
          <cx:pt idx="576">0.02</cx:pt>
          <cx:pt idx="577">0.016</cx:pt>
          <cx:pt idx="578">0.01</cx:pt>
          <cx:pt idx="579">0.0060000000000000001</cx:pt>
          <cx:pt idx="580">0.016</cx:pt>
          <cx:pt idx="581">0.0040000000000000001</cx:pt>
          <cx:pt idx="582">0.0080000000000000002</cx:pt>
          <cx:pt idx="583">0.01</cx:pt>
          <cx:pt idx="584">0.002</cx:pt>
          <cx:pt idx="585">0.0060000000000000001</cx:pt>
          <cx:pt idx="586">0.012</cx:pt>
          <cx:pt idx="587">0.0080000000000000002</cx:pt>
          <cx:pt idx="588">0.012</cx:pt>
          <cx:pt idx="589">0.012</cx:pt>
          <cx:pt idx="590">0.002</cx:pt>
          <cx:pt idx="591">0.0080000000000000002</cx:pt>
          <cx:pt idx="592">0.0060000000000000001</cx:pt>
          <cx:pt idx="593">0.002</cx:pt>
          <cx:pt idx="594">0.0080000000000000002</cx:pt>
          <cx:pt idx="595">0.0040000000000000001</cx:pt>
          <cx:pt idx="596">0.0040000000000000001</cx:pt>
          <cx:pt idx="597">0</cx:pt>
          <cx:pt idx="598">0.0040000000000000001</cx:pt>
          <cx:pt idx="599">0.0040000000000000001</cx:pt>
          <cx:pt idx="600">0</cx:pt>
          <cx:pt idx="601">0.014</cx:pt>
          <cx:pt idx="602">0.014</cx:pt>
          <cx:pt idx="603">0.014</cx:pt>
          <cx:pt idx="604">0.0080000000000000002</cx:pt>
          <cx:pt idx="605">0.016</cx:pt>
          <cx:pt idx="606">0.0060000000000000001</cx:pt>
          <cx:pt idx="607">0.016</cx:pt>
          <cx:pt idx="608">0.016</cx:pt>
          <cx:pt idx="609">0.017999999999999999</cx:pt>
          <cx:pt idx="610">0.012</cx:pt>
          <cx:pt idx="611">0.01</cx:pt>
          <cx:pt idx="612">0.014</cx:pt>
          <cx:pt idx="613">0.017999999999999999</cx:pt>
          <cx:pt idx="614">0.017999999999999999</cx:pt>
          <cx:pt idx="615">0.012</cx:pt>
          <cx:pt idx="616">0.016</cx:pt>
          <cx:pt idx="617">0.01</cx:pt>
          <cx:pt idx="618">0.014</cx:pt>
          <cx:pt idx="619">0.01</cx:pt>
          <cx:pt idx="620">0.021999999999999999</cx:pt>
          <cx:pt idx="621">0.016</cx:pt>
          <cx:pt idx="622">0.014</cx:pt>
          <cx:pt idx="623">0.021999999999999999</cx:pt>
          <cx:pt idx="624">0.016</cx:pt>
          <cx:pt idx="625">0.014</cx:pt>
          <cx:pt idx="626">0.02</cx:pt>
          <cx:pt idx="627">0.080000000000000002</cx:pt>
          <cx:pt idx="628">0.01</cx:pt>
          <cx:pt idx="629">0.021999999999999999</cx:pt>
          <cx:pt idx="630">0.014</cx:pt>
          <cx:pt idx="631">0.071999999999999995</cx:pt>
          <cx:pt idx="632">0.012</cx:pt>
          <cx:pt idx="633">0.071999999999999995</cx:pt>
          <cx:pt idx="634">0.016</cx:pt>
          <cx:pt idx="635">0.053999999999999999</cx:pt>
          <cx:pt idx="636">0.012</cx:pt>
          <cx:pt idx="637">0.025999999999999999</cx:pt>
          <cx:pt idx="638">0.014</cx:pt>
          <cx:pt idx="639">0.029999999999999999</cx:pt>
          <cx:pt idx="640">0.012</cx:pt>
          <cx:pt idx="641">0.024</cx:pt>
          <cx:pt idx="642">0.012</cx:pt>
          <cx:pt idx="643">0.028000000000000001</cx:pt>
          <cx:pt idx="644">0.012</cx:pt>
          <cx:pt idx="645">0.032000000000000001</cx:pt>
          <cx:pt idx="646">0.02</cx:pt>
          <cx:pt idx="647">0.016</cx:pt>
          <cx:pt idx="648">0.028000000000000001</cx:pt>
          <cx:pt idx="649">0.002</cx:pt>
          <cx:pt idx="650">0.0060000000000000001</cx:pt>
          <cx:pt idx="651">0.01</cx:pt>
          <cx:pt idx="652">0.016</cx:pt>
          <cx:pt idx="653">0.02</cx:pt>
          <cx:pt idx="654">0.014</cx:pt>
          <cx:pt idx="655">0.014</cx:pt>
          <cx:pt idx="656">0.01</cx:pt>
          <cx:pt idx="657">0.028000000000000001</cx:pt>
          <cx:pt idx="658">0.01</cx:pt>
          <cx:pt idx="659">0.017999999999999999</cx:pt>
          <cx:pt idx="660">0.017999999999999999</cx:pt>
          <cx:pt idx="661">0.025999999999999999</cx:pt>
          <cx:pt idx="662">0.016</cx:pt>
          <cx:pt idx="663">0.025999999999999999</cx:pt>
          <cx:pt idx="664">0.016</cx:pt>
          <cx:pt idx="665">0.028000000000000001</cx:pt>
          <cx:pt idx="666">0.017999999999999999</cx:pt>
          <cx:pt idx="667">0.021999999999999999</cx:pt>
          <cx:pt idx="668">0.016</cx:pt>
          <cx:pt idx="669">0.02</cx:pt>
          <cx:pt idx="670">0.016</cx:pt>
          <cx:pt idx="671">0.0040000000000000001</cx:pt>
          <cx:pt idx="672">0.0060000000000000001</cx:pt>
          <cx:pt idx="673">0.012</cx:pt>
          <cx:pt idx="674">0.0040000000000000001</cx:pt>
          <cx:pt idx="675">0.0080000000000000002</cx:pt>
          <cx:pt idx="676">0.01</cx:pt>
          <cx:pt idx="677">0.002</cx:pt>
          <cx:pt idx="678">0.0060000000000000001</cx:pt>
          <cx:pt idx="679">0.012</cx:pt>
          <cx:pt idx="680">0.0060000000000000001</cx:pt>
          <cx:pt idx="681">0.01</cx:pt>
          <cx:pt idx="682">0.01</cx:pt>
          <cx:pt idx="683">0.0040000000000000001</cx:pt>
          <cx:pt idx="684">0.0060000000000000001</cx:pt>
          <cx:pt idx="685">0.0060000000000000001</cx:pt>
          <cx:pt idx="686">0.002</cx:pt>
          <cx:pt idx="687">0.0060000000000000001</cx:pt>
          <cx:pt idx="688">0.0040000000000000001</cx:pt>
          <cx:pt idx="689">0.002</cx:pt>
          <cx:pt idx="690">0</cx:pt>
          <cx:pt idx="691">0.0040000000000000001</cx:pt>
          <cx:pt idx="692">0.0040000000000000001</cx:pt>
          <cx:pt idx="693">0</cx:pt>
          <cx:pt idx="694">0.017999999999999999</cx:pt>
          <cx:pt idx="695">0.014</cx:pt>
          <cx:pt idx="696">0.016</cx:pt>
          <cx:pt idx="697">0.014</cx:pt>
          <cx:pt idx="698">0.02</cx:pt>
          <cx:pt idx="699">0.0080000000000000002</cx:pt>
          <cx:pt idx="700">0.016</cx:pt>
          <cx:pt idx="701">0.021999999999999999</cx:pt>
          <cx:pt idx="702">0.02</cx:pt>
          <cx:pt idx="703">0.017999999999999999</cx:pt>
          <cx:pt idx="704">0.012</cx:pt>
          <cx:pt idx="705">0.017999999999999999</cx:pt>
          <cx:pt idx="706">0.01</cx:pt>
          <cx:pt idx="707">0.0080000000000000002</cx:pt>
          <cx:pt idx="708">0.0080000000000000002</cx:pt>
          <cx:pt idx="709">0.017999999999999999</cx:pt>
          <cx:pt idx="710">0.01</cx:pt>
          <cx:pt idx="711">0.01</cx:pt>
          <cx:pt idx="712">0.002</cx:pt>
          <cx:pt idx="713">0.017999999999999999</cx:pt>
          <cx:pt idx="714">0.017999999999999999</cx:pt>
          <cx:pt idx="715">0.0080000000000000002</cx:pt>
          <cx:pt idx="716">0.016</cx:pt>
          <cx:pt idx="717">0.012</cx:pt>
          <cx:pt idx="718">0.016</cx:pt>
          <cx:pt idx="719">0.016</cx:pt>
          <cx:pt idx="720">0.034000000000000002</cx:pt>
          <cx:pt idx="721">0.01</cx:pt>
          <cx:pt idx="722">0.016</cx:pt>
          <cx:pt idx="723">0.01</cx:pt>
          <cx:pt idx="724">0.032000000000000001</cx:pt>
          <cx:pt idx="725">0.0060000000000000001</cx:pt>
          <cx:pt idx="726">0.040000000000000001</cx:pt>
          <cx:pt idx="727">0.0060000000000000001</cx:pt>
          <cx:pt idx="728">0.02</cx:pt>
          <cx:pt idx="729">0.0080000000000000002</cx:pt>
          <cx:pt idx="730">0.024</cx:pt>
          <cx:pt idx="731">0.012</cx:pt>
          <cx:pt idx="732">0.028000000000000001</cx:pt>
          <cx:pt idx="733">0.0040000000000000001</cx:pt>
          <cx:pt idx="734">0.014</cx:pt>
          <cx:pt idx="735">0.0040000000000000001</cx:pt>
          <cx:pt idx="736">0.021999999999999999</cx:pt>
          <cx:pt idx="737">0.01</cx:pt>
          <cx:pt idx="738">0.024</cx:pt>
          <cx:pt idx="739">0.016</cx:pt>
          <cx:pt idx="740">0.0040000000000000001</cx:pt>
          <cx:pt idx="741">0</cx:pt>
          <cx:pt idx="742">0</cx:pt>
          <cx:pt idx="743">0.002</cx:pt>
          <cx:pt idx="744">0.016</cx:pt>
          <cx:pt idx="745">0.016</cx:pt>
          <cx:pt idx="746">0.02</cx:pt>
          <cx:pt idx="747">0.012</cx:pt>
          <cx:pt idx="748">0.017999999999999999</cx:pt>
          <cx:pt idx="749">0.01</cx:pt>
          <cx:pt idx="750">0.035999999999999997</cx:pt>
          <cx:pt idx="751">0.01</cx:pt>
          <cx:pt idx="752">0.017999999999999999</cx:pt>
          <cx:pt idx="753">0.016</cx:pt>
          <cx:pt idx="754">0.025999999999999999</cx:pt>
          <cx:pt idx="755">0.012</cx:pt>
          <cx:pt idx="756">0.02</cx:pt>
          <cx:pt idx="757">0.017999999999999999</cx:pt>
          <cx:pt idx="758">0.024</cx:pt>
          <cx:pt idx="759">0.017999999999999999</cx:pt>
          <cx:pt idx="760">0.024</cx:pt>
          <cx:pt idx="761">0.016</cx:pt>
          <cx:pt idx="762">0.017999999999999999</cx:pt>
          <cx:pt idx="763">0.014</cx:pt>
          <cx:pt idx="764">0.0040000000000000001</cx:pt>
          <cx:pt idx="765">0.0060000000000000001</cx:pt>
          <cx:pt idx="766">0.016</cx:pt>
          <cx:pt idx="767">0.0040000000000000001</cx:pt>
          <cx:pt idx="768">0.0080000000000000002</cx:pt>
          <cx:pt idx="769">0.012</cx:pt>
          <cx:pt idx="770">0.002</cx:pt>
          <cx:pt idx="771">0.0060000000000000001</cx:pt>
          <cx:pt idx="772">0.014</cx:pt>
          <cx:pt idx="773">0.0060000000000000001</cx:pt>
          <cx:pt idx="774">0.0080000000000000002</cx:pt>
          <cx:pt idx="775">0.01</cx:pt>
          <cx:pt idx="776">0.0040000000000000001</cx:pt>
          <cx:pt idx="777">0.0060000000000000001</cx:pt>
          <cx:pt idx="778">0.0060000000000000001</cx:pt>
          <cx:pt idx="779">0.0060000000000000001</cx:pt>
          <cx:pt idx="780">0.0080000000000000002</cx:pt>
          <cx:pt idx="781">0.0060000000000000001</cx:pt>
          <cx:pt idx="782">0.002</cx:pt>
          <cx:pt idx="783">0</cx:pt>
          <cx:pt idx="784">0.0040000000000000001</cx:pt>
          <cx:pt idx="785">0.0040000000000000001</cx:pt>
          <cx:pt idx="786">0</cx:pt>
          <cx:pt idx="787">0.02</cx:pt>
          <cx:pt idx="788">0.016</cx:pt>
          <cx:pt idx="789">0.014</cx:pt>
          <cx:pt idx="790">0.0080000000000000002</cx:pt>
          <cx:pt idx="791">0.02</cx:pt>
          <cx:pt idx="792">0.0060000000000000001</cx:pt>
          <cx:pt idx="793">0.012</cx:pt>
          <cx:pt idx="794">0.017999999999999999</cx:pt>
          <cx:pt idx="795">0.021999999999999999</cx:pt>
          <cx:pt idx="796">0.02</cx:pt>
          <cx:pt idx="797">0.012</cx:pt>
          <cx:pt idx="798">0.017999999999999999</cx:pt>
          <cx:pt idx="799">0.012</cx:pt>
          <cx:pt idx="800">0.0080000000000000002</cx:pt>
          <cx:pt idx="801">0.012</cx:pt>
          <cx:pt idx="802">0.017999999999999999</cx:pt>
          <cx:pt idx="803">0.016</cx:pt>
          <cx:pt idx="804">0.014</cx:pt>
          <cx:pt idx="805">0.014</cx:pt>
          <cx:pt idx="806">0.016</cx:pt>
          <cx:pt idx="807">0.02</cx:pt>
          <cx:pt idx="808">0.0040000000000000001</cx:pt>
          <cx:pt idx="809">0.02</cx:pt>
          <cx:pt idx="810">0.014</cx:pt>
          <cx:pt idx="811">0.02</cx:pt>
          <cx:pt idx="812">0.02</cx:pt>
          <cx:pt idx="813">0.025999999999999999</cx:pt>
          <cx:pt idx="814">0.01</cx:pt>
          <cx:pt idx="815">0.014</cx:pt>
          <cx:pt idx="816">0.014</cx:pt>
          <cx:pt idx="817">0.024</cx:pt>
          <cx:pt idx="818">0.0080000000000000002</cx:pt>
          <cx:pt idx="819">0.028000000000000001</cx:pt>
          <cx:pt idx="820">0.0080000000000000002</cx:pt>
          <cx:pt idx="821">0.01</cx:pt>
          <cx:pt idx="822">0.01</cx:pt>
          <cx:pt idx="823">0.021999999999999999</cx:pt>
          <cx:pt idx="824">0.016</cx:pt>
          <cx:pt idx="825">0.024</cx:pt>
          <cx:pt idx="826">0.0060000000000000001</cx:pt>
          <cx:pt idx="827">0.01</cx:pt>
          <cx:pt idx="828">0.0080000000000000002</cx:pt>
          <cx:pt idx="829">0.021999999999999999</cx:pt>
          <cx:pt idx="830">0.01</cx:pt>
          <cx:pt idx="831">0.014</cx:pt>
          <cx:pt idx="832">0.016</cx:pt>
          <cx:pt idx="833">0.0080000000000000002</cx:pt>
          <cx:pt idx="834">0.01</cx:pt>
          <cx:pt idx="835">0.0040000000000000001</cx:pt>
          <cx:pt idx="836">0.002</cx:pt>
          <cx:pt idx="837">0.014</cx:pt>
          <cx:pt idx="838">0.014</cx:pt>
          <cx:pt idx="839">0.017999999999999999</cx:pt>
          <cx:pt idx="840">0.012</cx:pt>
          <cx:pt idx="841">0.017999999999999999</cx:pt>
          <cx:pt idx="842">0.0080000000000000002</cx:pt>
          <cx:pt idx="843">0.034000000000000002</cx:pt>
          <cx:pt idx="844">0.01</cx:pt>
          <cx:pt idx="845">0.016</cx:pt>
          <cx:pt idx="846">0.014</cx:pt>
          <cx:pt idx="847">0.021999999999999999</cx:pt>
          <cx:pt idx="848">0.0080000000000000002</cx:pt>
          <cx:pt idx="849">0.021999999999999999</cx:pt>
          <cx:pt idx="850">0.017999999999999999</cx:pt>
          <cx:pt idx="851">0.024</cx:pt>
          <cx:pt idx="852">0.017999999999999999</cx:pt>
          <cx:pt idx="853">0.021999999999999999</cx:pt>
          <cx:pt idx="854">0.012</cx:pt>
          <cx:pt idx="855">0.017999999999999999</cx:pt>
          <cx:pt idx="856">0.014</cx:pt>
          <cx:pt idx="857">0.002</cx:pt>
          <cx:pt idx="858">0.0040000000000000001</cx:pt>
          <cx:pt idx="859">0.017999999999999999</cx:pt>
          <cx:pt idx="860">0.0060000000000000001</cx:pt>
          <cx:pt idx="861">0.0080000000000000002</cx:pt>
          <cx:pt idx="862">0.012</cx:pt>
          <cx:pt idx="863">0.002</cx:pt>
          <cx:pt idx="864">0.002</cx:pt>
          <cx:pt idx="865">0.014</cx:pt>
          <cx:pt idx="866">0.016</cx:pt>
          <cx:pt idx="867">0.012</cx:pt>
          <cx:pt idx="868">0.012</cx:pt>
          <cx:pt idx="869">0.0040000000000000001</cx:pt>
          <cx:pt idx="870">0.0080000000000000002</cx:pt>
          <cx:pt idx="871">0.0080000000000000002</cx:pt>
          <cx:pt idx="872">0.0060000000000000001</cx:pt>
          <cx:pt idx="873">0.0080000000000000002</cx:pt>
          <cx:pt idx="874">0.0060000000000000001</cx:pt>
          <cx:pt idx="875">0.0040000000000000001</cx:pt>
          <cx:pt idx="876">0</cx:pt>
          <cx:pt idx="877">0.0040000000000000001</cx:pt>
          <cx:pt idx="878">0.0040000000000000001</cx:pt>
          <cx:pt idx="879">0</cx:pt>
          <cx:pt idx="880">0.02</cx:pt>
          <cx:pt idx="881">0.014</cx:pt>
          <cx:pt idx="882">0.01</cx:pt>
          <cx:pt idx="883">0.01</cx:pt>
          <cx:pt idx="884">0.014</cx:pt>
          <cx:pt idx="885">0.0060000000000000001</cx:pt>
          <cx:pt idx="886">0.012</cx:pt>
          <cx:pt idx="887">0.017999999999999999</cx:pt>
          <cx:pt idx="888">0.024</cx:pt>
          <cx:pt idx="889">0.02</cx:pt>
          <cx:pt idx="890">0.012</cx:pt>
          <cx:pt idx="891">0.017999999999999999</cx:pt>
          <cx:pt idx="892">0.0040000000000000001</cx:pt>
          <cx:pt idx="893">0.0080000000000000002</cx:pt>
          <cx:pt idx="894">0.014</cx:pt>
          <cx:pt idx="895">0.017999999999999999</cx:pt>
          <cx:pt idx="896">0.016</cx:pt>
          <cx:pt idx="897">0.014</cx:pt>
          <cx:pt idx="898">0.012</cx:pt>
          <cx:pt idx="899">0.016</cx:pt>
          <cx:pt idx="900">0.02</cx:pt>
          <cx:pt idx="901">0.0060000000000000001</cx:pt>
          <cx:pt idx="902">0.0060000000000000001</cx:pt>
          <cx:pt idx="903">0.012</cx:pt>
          <cx:pt idx="904">0.021999999999999999</cx:pt>
          <cx:pt idx="905">0.02</cx:pt>
          <cx:pt idx="906">0.025999999999999999</cx:pt>
          <cx:pt idx="907">0.012</cx:pt>
          <cx:pt idx="908">0.014</cx:pt>
          <cx:pt idx="909">0.02</cx:pt>
          <cx:pt idx="910">0.02</cx:pt>
          <cx:pt idx="911">0.01</cx:pt>
          <cx:pt idx="912">0.025999999999999999</cx:pt>
          <cx:pt idx="913">0.01</cx:pt>
          <cx:pt idx="914">0.01</cx:pt>
          <cx:pt idx="915">0.01</cx:pt>
          <cx:pt idx="916">0.017999999999999999</cx:pt>
          <cx:pt idx="917">0.017999999999999999</cx:pt>
          <cx:pt idx="918">0.021999999999999999</cx:pt>
          <cx:pt idx="919">0.012</cx:pt>
          <cx:pt idx="920">0.012</cx:pt>
          <cx:pt idx="921">0.01</cx:pt>
          <cx:pt idx="922">0.021999999999999999</cx:pt>
          <cx:pt idx="923">0.012</cx:pt>
          <cx:pt idx="924">0.017999999999999999</cx:pt>
          <cx:pt idx="925">0.017999999999999999</cx:pt>
          <cx:pt idx="926">0.01</cx:pt>
          <cx:pt idx="927">0.012</cx:pt>
          <cx:pt idx="928">0.0080000000000000002</cx:pt>
          <cx:pt idx="929">0.0080000000000000002</cx:pt>
          <cx:pt idx="930">0.0122199592668024</cx:pt>
          <cx:pt idx="931">0.0122199592668024</cx:pt>
          <cx:pt idx="932">0.0183299389002037</cx:pt>
          <cx:pt idx="933">0.0122199592668024</cx:pt>
          <cx:pt idx="934">0.016293279022403299</cx:pt>
          <cx:pt idx="935">0.0122199592668024</cx:pt>
          <cx:pt idx="936">0.034623217922606898</cx:pt>
          <cx:pt idx="937">0.0122199592668024</cx:pt>
          <cx:pt idx="938">0.0183299389002037</cx:pt>
          <cx:pt idx="939">0.016293279022403299</cx:pt>
          <cx:pt idx="940">0.0224032586558045</cx:pt>
          <cx:pt idx="941">0.0081466395112016303</cx:pt>
          <cx:pt idx="942">0.026476578411405299</cx:pt>
          <cx:pt idx="943">0.0183299389002037</cx:pt>
          <cx:pt idx="944">0.0183299389002037</cx:pt>
          <cx:pt idx="945">0.0224032586558045</cx:pt>
          <cx:pt idx="946">0.024439918533604901</cx:pt>
          <cx:pt idx="947">0.014256619144602901</cx:pt>
          <cx:pt idx="948">0.020366598778004098</cx:pt>
          <cx:pt idx="949">0.0183299389002037</cx:pt>
          <cx:pt idx="950">0.0040733197556008099</cx:pt>
          <cx:pt idx="951">0.0040733197556008099</cx:pt>
          <cx:pt idx="952">0.016293279022403299</cx:pt>
          <cx:pt idx="953">0.0061099796334012201</cx:pt>
          <cx:pt idx="954">0.0040733197556008099</cx:pt>
          <cx:pt idx="955">0.0122199592668024</cx:pt>
          <cx:pt idx="956">0.0040733197556008099</cx:pt>
          <cx:pt idx="957">0.0020366598778004102</cx:pt>
          <cx:pt idx="958">0.016293279022403299</cx:pt>
          <cx:pt idx="959">0.0061099796334012201</cx:pt>
          <cx:pt idx="960">0.010183299389002001</cx:pt>
          <cx:pt idx="961">0.014256619144602901</cx:pt>
          <cx:pt idx="962">0.0020366598778004102</cx:pt>
          <cx:pt idx="963">0.0061099796334012201</cx:pt>
          <cx:pt idx="964">0.010183299389002001</cx:pt>
          <cx:pt idx="965">0.0061099796334012201</cx:pt>
          <cx:pt idx="966">0.0081466395112016303</cx:pt>
          <cx:pt idx="967">0.0061099796334012201</cx:pt>
          <cx:pt idx="968">0.0040733197556008099</cx:pt>
          <cx:pt idx="969">0</cx:pt>
          <cx:pt idx="970">0.0040733197556008099</cx:pt>
          <cx:pt idx="971">0.0061099796334012201</cx:pt>
          <cx:pt idx="972">0</cx:pt>
          <cx:pt idx="973">0.016293279022403299</cx:pt>
          <cx:pt idx="974">0.0122199592668024</cx:pt>
          <cx:pt idx="975">0.014256619144602901</cx:pt>
          <cx:pt idx="976">0.0061099796334012201</cx:pt>
          <cx:pt idx="977">0.0122199592668024</cx:pt>
          <cx:pt idx="978">0.0081466395112016303</cx:pt>
          <cx:pt idx="979">0.0122199592668024</cx:pt>
          <cx:pt idx="980">0.010183299389002001</cx:pt>
          <cx:pt idx="981">0.016293279022403299</cx:pt>
          <cx:pt idx="982">0.020366598778004098</cx:pt>
          <cx:pt idx="983">0.014256619144602901</cx:pt>
          <cx:pt idx="984">0.016293279022403299</cx:pt>
          <cx:pt idx="985">0.0061099796334012201</cx:pt>
          <cx:pt idx="986">0.0061099796334012201</cx:pt>
          <cx:pt idx="987">0.014256619144602901</cx:pt>
          <cx:pt idx="988">0.016293279022403299</cx:pt>
          <cx:pt idx="989">0.016293279022403299</cx:pt>
          <cx:pt idx="990">0.0122199592668024</cx:pt>
          <cx:pt idx="991">0.010183299389002001</cx:pt>
          <cx:pt idx="992">0.014256619144602901</cx:pt>
          <cx:pt idx="993">0.0183299389002037</cx:pt>
          <cx:pt idx="994">0.0040733197556008099</cx:pt>
          <cx:pt idx="995">0.0040733197556008099</cx:pt>
          <cx:pt idx="996">0.010183299389002001</cx:pt>
          <cx:pt idx="997">0.0183299389002037</cx:pt>
          <cx:pt idx="998">0.020366598778004098</cx:pt>
          <cx:pt idx="999">0.026476578411405299</cx:pt>
          <cx:pt idx="1000">0.0081466395112016303</cx:pt>
          <cx:pt idx="1001">0.014256619144602901</cx:pt>
          <cx:pt idx="1002">0.0183299389002037</cx:pt>
          <cx:pt idx="1003">0.016293279022403299</cx:pt>
          <cx:pt idx="1004">0.016293279022403299</cx:pt>
          <cx:pt idx="1005">0.0224032586558045</cx:pt>
          <cx:pt idx="1006">0.010183299389002001</cx:pt>
          <cx:pt idx="1007">0.0081466395112016303</cx:pt>
          <cx:pt idx="1008">0.010183299389002001</cx:pt>
          <cx:pt idx="1009">0.0183299389002037</cx:pt>
          <cx:pt idx="1010">0.0122199592668024</cx:pt>
          <cx:pt idx="1011">0.0224032586558045</cx:pt>
          <cx:pt idx="1012">0.0081466395112016303</cx:pt>
          <cx:pt idx="1013">0.0122199592668024</cx:pt>
          <cx:pt idx="1014">0.010183299389002001</cx:pt>
          <cx:pt idx="1015">0.020366598778004098</cx:pt>
          <cx:pt idx="1016">0.014256619144602901</cx:pt>
          <cx:pt idx="1017">0.020366598778004098</cx:pt>
          <cx:pt idx="1018">0.020366598778004098</cx:pt>
          <cx:pt idx="1019">0.0325865580448065</cx:pt>
          <cx:pt idx="1020">0.014256619144602901</cx:pt>
          <cx:pt idx="1021">0.030549898167006099</cx:pt>
          <cx:pt idx="1022">0.0224032586558045</cx:pt>
          <cx:pt idx="1023">0.017057569296375301</cx:pt>
          <cx:pt idx="1024">0.0106609808102345</cx:pt>
          <cx:pt idx="1025">0.0191897654584222</cx:pt>
          <cx:pt idx="1026">0.0085287846481876296</cx:pt>
          <cx:pt idx="1027">0.012793176972281399</cx:pt>
          <cx:pt idx="1028">0.0085287846481876296</cx:pt>
          <cx:pt idx="1029">0.031982942430703598</cx:pt>
          <cx:pt idx="1030">0.0085287846481876296</cx:pt>
          <cx:pt idx="1031">0.0149253731343284</cx:pt>
          <cx:pt idx="1032">0.017057569296375301</cx:pt>
          <cx:pt idx="1033">0.023454157782516</cx:pt>
          <cx:pt idx="1034">0.0106609808102345</cx:pt>
          <cx:pt idx="1035">0.023454157782516</cx:pt>
          <cx:pt idx="1036">0.017057569296375301</cx:pt>
          <cx:pt idx="1037">0.0191897654584222</cx:pt>
          <cx:pt idx="1038">0.0213219616204691</cx:pt>
          <cx:pt idx="1039">0.025586353944562899</cx:pt>
          <cx:pt idx="1040">0.012793176972281399</cx:pt>
          <cx:pt idx="1041">0.0213219616204691</cx:pt>
          <cx:pt idx="1042">0.0191897654584222</cx:pt>
          <cx:pt idx="1043">0.00426439232409382</cx:pt>
          <cx:pt idx="1044">0.00426439232409382</cx:pt>
          <cx:pt idx="1045">0.0149253731343284</cx:pt>
          <cx:pt idx="1046">0.0063965884861407196</cx:pt>
          <cx:pt idx="1047">0.00426439232409382</cx:pt>
          <cx:pt idx="1048">0.012793176972281399</cx:pt>
          <cx:pt idx="1049">0.0063965884861407196</cx:pt>
          <cx:pt idx="1050">0.00426439232409382</cx:pt>
          <cx:pt idx="1051">0.0149253731343284</cx:pt>
          <cx:pt idx="1052">0.00426439232409382</cx:pt>
          <cx:pt idx="1053">0.012793176972281399</cx:pt>
          <cx:pt idx="1054">0.0149253731343284</cx:pt>
          <cx:pt idx="1055">0.00213219616204691</cx:pt>
          <cx:pt idx="1056">0.0063965884861407196</cx:pt>
          <cx:pt idx="1057">0.0106609808102345</cx:pt>
          <cx:pt idx="1058">0.00426439232409382</cx:pt>
          <cx:pt idx="1059">0.0063965884861407196</cx:pt>
          <cx:pt idx="1060">0.0063965884861407196</cx:pt>
          <cx:pt idx="1061">0.00426439232409382</cx:pt>
          <cx:pt idx="1062">0</cx:pt>
          <cx:pt idx="1063">0.00426439232409382</cx:pt>
          <cx:pt idx="1064">0.0063965884861407196</cx:pt>
          <cx:pt idx="1065">0</cx:pt>
          <cx:pt idx="1066">0.017057569296375301</cx:pt>
          <cx:pt idx="1067">0.012793176972281399</cx:pt>
          <cx:pt idx="1068">0.012793176972281399</cx:pt>
          <cx:pt idx="1069">0.0063965884861407196</cx:pt>
          <cx:pt idx="1070">0.0149253731343284</cx:pt>
          <cx:pt idx="1071">0.0063965884861407196</cx:pt>
          <cx:pt idx="1072">0.0106609808102345</cx:pt>
          <cx:pt idx="1073">0.012793176972281399</cx:pt>
          <cx:pt idx="1074">0.0213219616204691</cx:pt>
          <cx:pt idx="1075">0.017057569296375301</cx:pt>
          <cx:pt idx="1076">0.0106609808102345</cx:pt>
          <cx:pt idx="1077">0.0149253731343284</cx:pt>
          <cx:pt idx="1078">0.0063965884861407196</cx:pt>
          <cx:pt idx="1079">0.0085287846481876296</cx:pt>
          <cx:pt idx="1080">0.012793176972281399</cx:pt>
          <cx:pt idx="1081">0.017057569296375301</cx:pt>
          <cx:pt idx="1082">0.012793176972281399</cx:pt>
          <cx:pt idx="1083">0.012793176972281399</cx:pt>
          <cx:pt idx="1084">0.0085287846481876296</cx:pt>
          <cx:pt idx="1085">0.0149253731343284</cx:pt>
          <cx:pt idx="1086">0.017057569296375301</cx:pt>
          <cx:pt idx="1087">0.0063965884861407196</cx:pt>
          <cx:pt idx="1088">0</cx:pt>
          <cx:pt idx="1089">0.012793176972281399</cx:pt>
          <cx:pt idx="1090">0.012793176972281399</cx:pt>
          <cx:pt idx="1091">0.017057569296375301</cx:pt>
          <cx:pt idx="1092">0.027718550106609799</cx:pt>
          <cx:pt idx="1093">0.0085287846481876296</cx:pt>
          <cx:pt idx="1094">0.017057569296375301</cx:pt>
          <cx:pt idx="1095">0.0191897654584222</cx:pt>
          <cx:pt idx="1096">0.0149253731343284</cx:pt>
          <cx:pt idx="1097">0.012793176972281399</cx:pt>
          <cx:pt idx="1098">0.017057569296375301</cx:pt>
          <cx:pt idx="1099">0.0149253731343284</cx:pt>
          <cx:pt idx="1100">0.0063965884861407196</cx:pt>
          <cx:pt idx="1101">0.012793176972281399</cx:pt>
          <cx:pt idx="1102">0.0149253731343284</cx:pt>
          <cx:pt idx="1103">0.0149253731343284</cx:pt>
          <cx:pt idx="1104">0.0213219616204691</cx:pt>
          <cx:pt idx="1105">0.0085287846481876296</cx:pt>
          <cx:pt idx="1106">0.017057569296375301</cx:pt>
          <cx:pt idx="1107">0.0063965884861407196</cx:pt>
          <cx:pt idx="1108">0.023454157782516</cx:pt>
          <cx:pt idx="1109">0.017057569296375301</cx:pt>
          <cx:pt idx="1110">0.0213219616204691</cx:pt>
          <cx:pt idx="1111">0.0213219616204691</cx:pt>
          <cx:pt idx="1112">0.012793176972281399</cx:pt>
          <cx:pt idx="1113">0.0149253731343284</cx:pt>
          <cx:pt idx="1114">0.0106609808102345</cx:pt>
          <cx:pt idx="1115">0.012793176972281399</cx:pt>
          <cx:pt idx="1116">0.023454157782516</cx:pt>
          <cx:pt idx="1117">0.0106609808102345</cx:pt>
          <cx:pt idx="1118">0.023454157782516</cx:pt>
          <cx:pt idx="1119">0.0085287846481876296</cx:pt>
          <cx:pt idx="1120">0.0149253731343284</cx:pt>
          <cx:pt idx="1121">0.0063965884861407196</cx:pt>
          <cx:pt idx="1122">0.031982942430703598</cx:pt>
          <cx:pt idx="1123">0.0085287846481876296</cx:pt>
          <cx:pt idx="1124">0.0149253731343284</cx:pt>
          <cx:pt idx="1125">0.0149253731343284</cx:pt>
          <cx:pt idx="1126">0.0191897654584222</cx:pt>
          <cx:pt idx="1127">0.0106609808102345</cx:pt>
          <cx:pt idx="1128">0.023454157782516</cx:pt>
          <cx:pt idx="1129">0.0149253731343284</cx:pt>
          <cx:pt idx="1130">0.0191897654584222</cx:pt>
          <cx:pt idx="1131">0.0191897654584222</cx:pt>
          <cx:pt idx="1132">0.025586353944562899</cx:pt>
          <cx:pt idx="1133">0.012793176972281399</cx:pt>
          <cx:pt idx="1134">0.0213219616204691</cx:pt>
          <cx:pt idx="1135">0.0191897654584222</cx:pt>
          <cx:pt idx="1136">0.0063965884861407196</cx:pt>
          <cx:pt idx="1137">0.00426439232409382</cx:pt>
          <cx:pt idx="1138">0.0149253731343284</cx:pt>
          <cx:pt idx="1139">0.0063965884861407196</cx:pt>
          <cx:pt idx="1140">0.00426439232409382</cx:pt>
          <cx:pt idx="1141">0.012793176972281399</cx:pt>
          <cx:pt idx="1142">0.0063965884861407196</cx:pt>
          <cx:pt idx="1143">0.00426439232409382</cx:pt>
          <cx:pt idx="1144">0.017057569296375301</cx:pt>
          <cx:pt idx="1145">0.00426439232409382</cx:pt>
          <cx:pt idx="1146">0.012793176972281399</cx:pt>
          <cx:pt idx="1147">0.017057569296375301</cx:pt>
          <cx:pt idx="1148">0.00426439232409382</cx:pt>
          <cx:pt idx="1149">0.0063965884861407196</cx:pt>
          <cx:pt idx="1150">0.0106609808102345</cx:pt>
          <cx:pt idx="1151">0.00426439232409382</cx:pt>
          <cx:pt idx="1152">0.0063965884861407196</cx:pt>
          <cx:pt idx="1153">0.0063965884861407196</cx:pt>
          <cx:pt idx="1154">0.00426439232409382</cx:pt>
          <cx:pt idx="1155">0</cx:pt>
          <cx:pt idx="1156">0.00426439232409382</cx:pt>
          <cx:pt idx="1157">0.0063965884861407196</cx:pt>
          <cx:pt idx="1158">0</cx:pt>
          <cx:pt idx="1159">0.012793176972281399</cx:pt>
          <cx:pt idx="1160">0.017057569296375301</cx:pt>
          <cx:pt idx="1161">0.0085287846481876296</cx:pt>
          <cx:pt idx="1162">0.0063965884861407196</cx:pt>
          <cx:pt idx="1163">0.012793176972281399</cx:pt>
          <cx:pt idx="1164">0.0063965884861407196</cx:pt>
          <cx:pt idx="1165">0.0106609808102345</cx:pt>
          <cx:pt idx="1166">0.0149253731343284</cx:pt>
          <cx:pt idx="1167">0.025586353944562899</cx:pt>
          <cx:pt idx="1168">0.0213219616204691</cx:pt>
          <cx:pt idx="1169">0.0106609808102345</cx:pt>
          <cx:pt idx="1170">0.012793176972281399</cx:pt>
          <cx:pt idx="1171">0.0063965884861407196</cx:pt>
          <cx:pt idx="1172">0.017057569296375301</cx:pt>
          <cx:pt idx="1173">0.0149253731343284</cx:pt>
          <cx:pt idx="1174">0.017057569296375301</cx:pt>
          <cx:pt idx="1175">0.012793176972281399</cx:pt>
          <cx:pt idx="1176">0.0191897654584222</cx:pt>
          <cx:pt idx="1177">0.0085287846481876296</cx:pt>
          <cx:pt idx="1178">0.012793176972281399</cx:pt>
          <cx:pt idx="1179">0.017057569296375301</cx:pt>
          <cx:pt idx="1180">0.00426439232409382</cx:pt>
          <cx:pt idx="1181">0</cx:pt>
          <cx:pt idx="1182">0.0149253731343284</cx:pt>
          <cx:pt idx="1183">0.012793176972281399</cx:pt>
          <cx:pt idx="1184">0.017057569296375301</cx:pt>
          <cx:pt idx="1185">0.025586353944562899</cx:pt>
          <cx:pt idx="1186">0.00426439232409382</cx:pt>
          <cx:pt idx="1187">0.017057569296375301</cx:pt>
          <cx:pt idx="1188">0.0106609808102345</cx:pt>
          <cx:pt idx="1189">0.0149253731343284</cx:pt>
          <cx:pt idx="1190">0.0085287846481876296</cx:pt>
          <cx:pt idx="1191">0.0149253731343284</cx:pt>
          <cx:pt idx="1192">0.0063965884861407196</cx:pt>
          <cx:pt idx="1193">0.0063965884861407196</cx:pt>
          <cx:pt idx="1194">0.0063965884861407196</cx:pt>
          <cx:pt idx="1195">0.0106609808102345</cx:pt>
          <cx:pt idx="1196">0.0106609808102345</cx:pt>
          <cx:pt idx="1197">0.0191897654584222</cx:pt>
          <cx:pt idx="1198">0.00426439232409382</cx:pt>
          <cx:pt idx="1199">0.0149253731343284</cx:pt>
          <cx:pt idx="1200">0.00213219616204691</cx:pt>
          <cx:pt idx="1201">0.0191897654584222</cx:pt>
          <cx:pt idx="1202">0.0106609808102345</cx:pt>
          <cx:pt idx="1203">0.0149253731343284</cx:pt>
          <cx:pt idx="1204">0.0213219616204691</cx:pt>
          <cx:pt idx="1205">0.0191897654584222</cx:pt>
          <cx:pt idx="1206">0.034115138592750498</cx:pt>
          <cx:pt idx="1207">0.017057569296375301</cx:pt>
          <cx:pt idx="1208">0.0149253731343284</cx:pt>
          <cx:pt idx="1209">0.0206422018348624</cx:pt>
          <cx:pt idx="1210">0.0114678899082569</cx:pt>
          <cx:pt idx="1211">0.0206422018348624</cx:pt>
          <cx:pt idx="1212">0.0091743119266055103</cx:pt>
          <cx:pt idx="1213">0.013761467889908299</cx:pt>
          <cx:pt idx="1214">0.0068807339449541297</cx:pt>
          <cx:pt idx="1215">0.029816513761467899</cx:pt>
          <cx:pt idx="1216">0.0091743119266055103</cx:pt>
          <cx:pt idx="1217">0.013761467889908299</cx:pt>
          <cx:pt idx="1218">0.0114678899082569</cx:pt>
          <cx:pt idx="1219">0.022935779816513801</cx:pt>
          <cx:pt idx="1220">0.0068807339449541297</cx:pt>
          <cx:pt idx="1221">0.022935779816513801</cx:pt>
          <cx:pt idx="1222">0.0114678899082569</cx:pt>
          <cx:pt idx="1223">0.016055045871559599</cx:pt>
          <cx:pt idx="1224">0.018348623853211</cx:pt>
          <cx:pt idx="1225">0.027522935779816501</cx:pt>
          <cx:pt idx="1226">0.013761467889908299</cx:pt>
          <cx:pt idx="1227">0.022935779816513801</cx:pt>
          <cx:pt idx="1228">0.018348623853211</cx:pt>
          <cx:pt idx="1229">0.0068807339449541297</cx:pt>
          <cx:pt idx="1230">0.0045871559633027499</cx:pt>
          <cx:pt idx="1231">0.013761467889908299</cx:pt>
          <cx:pt idx="1232">0.0068807339449541297</cx:pt>
          <cx:pt idx="1233">0.0114678899082569</cx:pt>
          <cx:pt idx="1234">0.013761467889908299</cx:pt>
          <cx:pt idx="1235">0.0068807339449541297</cx:pt>
          <cx:pt idx="1236">0.0045871559633027499</cx:pt>
          <cx:pt idx="1237">0.018348623853211</cx:pt>
          <cx:pt idx="1238">0.0045871559633027499</cx:pt>
          <cx:pt idx="1239">0.0114678899082569</cx:pt>
          <cx:pt idx="1240">0.016055045871559599</cx:pt>
          <cx:pt idx="1241">0.0022935779816513802</cx:pt>
          <cx:pt idx="1242">0.0068807339449541297</cx:pt>
          <cx:pt idx="1243">0.0114678899082569</cx:pt>
          <cx:pt idx="1244">0.0045871559633027499</cx:pt>
          <cx:pt idx="1245">0.0068807339449541297</cx:pt>
          <cx:pt idx="1246">0.0045871559633027499</cx:pt>
          <cx:pt idx="1247">0.0068807339449541297</cx:pt>
          <cx:pt idx="1248">0</cx:pt>
          <cx:pt idx="1249">0.0045871559633027499</cx:pt>
          <cx:pt idx="1250">0.0068807339449541297</cx:pt>
          <cx:pt idx="1251">0</cx:pt>
          <cx:pt idx="1252">0.013761467889908299</cx:pt>
          <cx:pt idx="1253">0.013761467889908299</cx:pt>
          <cx:pt idx="1254">0.0114678899082569</cx:pt>
          <cx:pt idx="1255">0.0068807339449541297</cx:pt>
          <cx:pt idx="1256">0.016055045871559599</cx:pt>
          <cx:pt idx="1257">0.0068807339449541297</cx:pt>
          <cx:pt idx="1258">0.0114678899082569</cx:pt>
          <cx:pt idx="1259">0.016055045871559599</cx:pt>
          <cx:pt idx="1260">0.018348623853211</cx:pt>
          <cx:pt idx="1261">0.013761467889908299</cx:pt>
          <cx:pt idx="1262">0.0091743119266055103</cx:pt>
          <cx:pt idx="1263">0.0091743119266055103</cx:pt>
          <cx:pt idx="1264">0.0091743119266055103</cx:pt>
          <cx:pt idx="1265">0.013761467889908299</cx:pt>
          <cx:pt idx="1266">0.0114678899082569</cx:pt>
          <cx:pt idx="1267">0.018348623853211</cx:pt>
          <cx:pt idx="1268">0.0114678899082569</cx:pt>
          <cx:pt idx="1269">0.016055045871559599</cx:pt>
          <cx:pt idx="1270">0.0091743119266055103</cx:pt>
          <cx:pt idx="1271">0.0114678899082569</cx:pt>
          <cx:pt idx="1272">0.016055045871559599</cx:pt>
          <cx:pt idx="1273">0.0045871559633027499</cx:pt>
          <cx:pt idx="1274">0.0045871559633027499</cx:pt>
          <cx:pt idx="1275">0.013761467889908299</cx:pt>
          <cx:pt idx="1276">0.016055045871559599</cx:pt>
          <cx:pt idx="1277">0.0114678899082569</cx:pt>
          <cx:pt idx="1278">0.016055045871559599</cx:pt>
          <cx:pt idx="1279">0.0091743119266055103</cx:pt>
          <cx:pt idx="1280">0.018348623853211</cx:pt>
          <cx:pt idx="1281">0.0091743119266055103</cx:pt>
          <cx:pt idx="1282">0.0114678899082569</cx:pt>
          <cx:pt idx="1283">0.0091743119266055103</cx:pt>
          <cx:pt idx="1284">0.016055045871559599</cx:pt>
          <cx:pt idx="1285">0.0068807339449541297</cx:pt>
          <cx:pt idx="1286">0.0068807339449541297</cx:pt>
          <cx:pt idx="1287">0.0091743119266055103</cx:pt>
          <cx:pt idx="1288">0.0091743119266055103</cx:pt>
          <cx:pt idx="1289">0.0114678899082569</cx:pt>
          <cx:pt idx="1290">0.018348623853211</cx:pt>
          <cx:pt idx="1291">0.0068807339449541297</cx:pt>
          <cx:pt idx="1292">0.016055045871559599</cx:pt>
          <cx:pt idx="1293">0.0045871559633027499</cx:pt>
          <cx:pt idx="1294">0.022935779816513801</cx:pt>
          <cx:pt idx="1295">0.013761467889908299</cx:pt>
          <cx:pt idx="1296">0.018348623853211</cx:pt>
          <cx:pt idx="1297">0.018348623853211</cx:pt>
          <cx:pt idx="1298">0.013761467889908299</cx:pt>
          <cx:pt idx="1299">0.029816513761467899</cx:pt>
          <cx:pt idx="1300">0.013761467889908299</cx:pt>
          <cx:pt idx="1301">0.013761467889908299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koeficinetu na prahu pro detekci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edgeThreshold</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02D61E6B-4214-4121-AA9D-9EA472804C6A}">
          <cx:tx>
            <cx:txData>
              <cx:f>koef!$C$3</cx:f>
              <cx:v>Testovací množina se shodnými obrazovkami</cx:v>
            </cx:txData>
          </cx:tx>
          <cx:dataId val="0"/>
          <cx:layoutPr>
            <cx:visibility meanLine="0" meanMarker="1" nonoutliers="0" outliers="1"/>
            <cx:statistics quartileMethod="exclusive"/>
          </cx:layoutPr>
        </cx:series>
        <cx:series layoutId="boxWhisker" uniqueId="{FEE4B047-C1F1-4076-B82A-B977BE4E433B}">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'Distance Match'!$C$4:$C$1305</cx:f>
        <cx:lvl ptCount="1302" formatCode="General">
          <cx:pt idx="0">62.166667938232401</cx:pt>
          <cx:pt idx="1">56.087337493896499</cx:pt>
          <cx:pt idx="2">61.3973197937012</cx:pt>
          <cx:pt idx="3">45.392982482910199</cx:pt>
          <cx:pt idx="4">61.407768249511697</cx:pt>
          <cx:pt idx="5">18.236534118652301</cx:pt>
          <cx:pt idx="6">61.368888854980497</cx:pt>
          <cx:pt idx="7">23.122850418090799</cx:pt>
          <cx:pt idx="8">61.65625</cx:pt>
          <cx:pt idx="9">51.4188041687012</cx:pt>
          <cx:pt idx="10">61.414413452148402</cx:pt>
          <cx:pt idx="11">52.995780944824197</cx:pt>
          <cx:pt idx="12">61.270271301269503</cx:pt>
          <cx:pt idx="13">52.356163024902301</cx:pt>
          <cx:pt idx="14">61.650718688964801</cx:pt>
          <cx:pt idx="15">57.313808441162102</cx:pt>
          <cx:pt idx="16">61.362789154052699</cx:pt>
          <cx:pt idx="17">56.4149360656738</cx:pt>
          <cx:pt idx="18">61.358406066894503</cx:pt>
          <cx:pt idx="93">61.8839302062988</cx:pt>
          <cx:pt idx="94">55.924777984619098</cx:pt>
          <cx:pt idx="95">61.2792778015137</cx:pt>
          <cx:pt idx="96">46.296165466308601</cx:pt>
          <cx:pt idx="97">61.338233947753899</cx:pt>
          <cx:pt idx="98">18.455608367919901</cx:pt>
          <cx:pt idx="99">61.071750640869098</cx:pt>
          <cx:pt idx="100">23.678920745849599</cx:pt>
          <cx:pt idx="101">61.113636016845703</cx:pt>
          <cx:pt idx="102">51.314891815185497</cx:pt>
          <cx:pt idx="103">61.325790405273402</cx:pt>
          <cx:pt idx="104">53.155460357666001</cx:pt>
          <cx:pt idx="105">60.935779571533203</cx:pt>
          <cx:pt idx="106">52.564445495605497</cx:pt>
          <cx:pt idx="107">61.541061401367202</cx:pt>
          <cx:pt idx="108">57.334728240966797</cx:pt>
          <cx:pt idx="109">61.047393798828097</cx:pt>
          <cx:pt idx="110">56.619834899902301</cx:pt>
          <cx:pt idx="111">61.164443969726598</cx:pt>
          <cx:pt idx="186">61.737991333007798</cx:pt>
          <cx:pt idx="187">55.905982971191399</cx:pt>
          <cx:pt idx="188">61.0089302062988</cx:pt>
          <cx:pt idx="189">47.058620452880902</cx:pt>
          <cx:pt idx="190">61.231884002685497</cx:pt>
          <cx:pt idx="191">19.311628341674801</cx:pt>
          <cx:pt idx="192">61.087718963622997</cx:pt>
          <cx:pt idx="193">24.065853118896499</cx:pt>
          <cx:pt idx="194">61.157657623291001</cx:pt>
          <cx:pt idx="195">52.433334350585902</cx:pt>
          <cx:pt idx="196">61.123893737792997</cx:pt>
          <cx:pt idx="197">54.2163276672363</cx:pt>
          <cx:pt idx="198">61.026905059814503</cx:pt>
          <cx:pt idx="199">53.291305541992202</cx:pt>
          <cx:pt idx="200">61.519229888916001</cx:pt>
          <cx:pt idx="201">57.062240600585902</cx:pt>
          <cx:pt idx="202">60.860466003417997</cx:pt>
          <cx:pt idx="203">56.410568237304702</cx:pt>
          <cx:pt idx="204">60.995651245117202</cx:pt>
          <cx:pt idx="279">61.957805633544901</cx:pt>
          <cx:pt idx="280">56.049793243408203</cx:pt>
          <cx:pt idx="281">60.973567962646499</cx:pt>
          <cx:pt idx="282">48.643356323242202</cx:pt>
          <cx:pt idx="283">61.642513275146499</cx:pt>
          <cx:pt idx="284">19.408878326416001</cx:pt>
          <cx:pt idx="285">61.396553039550803</cx:pt>
          <cx:pt idx="286">25.148515701293899</cx:pt>
          <cx:pt idx="287">60.563064575195298</cx:pt>
          <cx:pt idx="288">52.436214447021499</cx:pt>
          <cx:pt idx="289">61.728813171386697</cx:pt>
          <cx:pt idx="290">54.2439994812012</cx:pt>
          <cx:pt idx="291">61.105262756347699</cx:pt>
          <cx:pt idx="292">54.075950622558601</cx:pt>
          <cx:pt idx="293">61.7169799804688</cx:pt>
          <cx:pt idx="294">57.070247650146499</cx:pt>
          <cx:pt idx="295">60.886363983154297</cx:pt>
          <cx:pt idx="296">55.868850708007798</cx:pt>
          <cx:pt idx="297">61.055793762207003</cx:pt>
          <cx:pt idx="372">61.088981628417997</cx:pt>
          <cx:pt idx="373">55.417720794677699</cx:pt>
          <cx:pt idx="374">60.590309143066399</cx:pt>
          <cx:pt idx="375">49.4770317077637</cx:pt>
          <cx:pt idx="376">61.304763793945298</cx:pt>
          <cx:pt idx="377">20.002342224121101</cx:pt>
          <cx:pt idx="378">60.911766052246101</cx:pt>
          <cx:pt idx="379">26.483091354370099</cx:pt>
          <cx:pt idx="380">59.960353851318402</cx:pt>
          <cx:pt idx="381">53.284519195556598</cx:pt>
          <cx:pt idx="382">61.520832061767599</cx:pt>
          <cx:pt idx="383">53.952568054199197</cx:pt>
          <cx:pt idx="384">60.577404022216797</cx:pt>
          <cx:pt idx="385">54.130802154541001</cx:pt>
          <cx:pt idx="386">61.254547119140597</cx:pt>
          <cx:pt idx="387">57.337398529052699</cx:pt>
          <cx:pt idx="388">61.211208343505902</cx:pt>
          <cx:pt idx="389">55.213390350341797</cx:pt>
          <cx:pt idx="390">60.627117156982401</cx:pt>
          <cx:pt idx="465">60.562232971191399</cx:pt>
          <cx:pt idx="466">55.851062774658203</cx:pt>
          <cx:pt idx="467">60.452915191650398</cx:pt>
          <cx:pt idx="468">51.773723602294901</cx:pt>
          <cx:pt idx="469">61.492683410644503</cx:pt>
          <cx:pt idx="470">21.551486968994102</cx:pt>
          <cx:pt idx="471">60.482608795166001</cx:pt>
          <cx:pt idx="472">26.460241317748999</cx:pt>
          <cx:pt idx="473">59.871246337890597</cx:pt>
          <cx:pt idx="474">53.527660369872997</cx:pt>
          <cx:pt idx="475">60.582607269287102</cx:pt>
          <cx:pt idx="476">54.192466735839801</cx:pt>
          <cx:pt idx="477">59.5777778625488</cx:pt>
          <cx:pt idx="478">54.343219757080099</cx:pt>
          <cx:pt idx="479">60.920558929443402</cx:pt>
          <cx:pt idx="480">57.195835113525398</cx:pt>
          <cx:pt idx="481">61.487396240234403</cx:pt>
          <cx:pt idx="482">55.822784423828097</cx:pt>
          <cx:pt idx="483">59.4774780273438</cx:pt>
          <cx:pt idx="558">60.290599822997997</cx:pt>
          <cx:pt idx="559">57.028453826904297</cx:pt>
          <cx:pt idx="560">60.0265502929688</cx:pt>
          <cx:pt idx="561">53.547443389892599</cx:pt>
          <cx:pt idx="562">61.042858123779297</cx:pt>
          <cx:pt idx="563">21.574419021606399</cx:pt>
          <cx:pt idx="564">59.969566345214801</cx:pt>
          <cx:pt idx="565">27.3712863922119</cx:pt>
          <cx:pt idx="566">59.540084838867202</cx:pt>
          <cx:pt idx="567">54.054164886474602</cx:pt>
          <cx:pt idx="568">61.239131927490199</cx:pt>
          <cx:pt idx="569">54.457626342773402</cx:pt>
          <cx:pt idx="570">59.543861389160199</cx:pt>
          <cx:pt idx="571">55.156780242919901</cx:pt>
          <cx:pt idx="572">61.289474487304702</cx:pt>
          <cx:pt idx="573">57.599998474121101</cx:pt>
          <cx:pt idx="574">60.673820495605497</cx:pt>
          <cx:pt idx="575">57.048191070556598</cx:pt>
          <cx:pt idx="576">59.578475952148402</cx:pt>
          <cx:pt idx="651">60.663864135742202</cx:pt>
          <cx:pt idx="652">56.982906341552699</cx:pt>
          <cx:pt idx="653">60.736843109130902</cx:pt>
          <cx:pt idx="654">56.161766052246101</cx:pt>
          <cx:pt idx="655">61.569442749023402</cx:pt>
          <cx:pt idx="656">22.094562530517599</cx:pt>
          <cx:pt idx="657">59.862220764160199</cx:pt>
          <cx:pt idx="658">27.534177780151399</cx:pt>
          <cx:pt idx="659">59.956520080566399</cx:pt>
          <cx:pt idx="660">55.228214263916001</cx:pt>
          <cx:pt idx="661">61.375526428222699</cx:pt>
          <cx:pt idx="662">55.692642211914098</cx:pt>
          <cx:pt idx="663">60.418411254882798</cx:pt>
          <cx:pt idx="664">56.4454154968262</cx:pt>
          <cx:pt idx="665">61.223682403564503</cx:pt>
          <cx:pt idx="666">57.510459899902301</cx:pt>
          <cx:pt idx="667">60.592105865478501</cx:pt>
          <cx:pt idx="668">57.910930633544901</cx:pt>
          <cx:pt idx="669">59.799125671386697</cx:pt>
          <cx:pt idx="744">60.830509185791001</cx:pt>
          <cx:pt idx="745">57.365959167480497</cx:pt>
          <cx:pt idx="746">60.149124145507798</cx:pt>
          <cx:pt idx="747">56.799243927002003</cx:pt>
          <cx:pt idx="748">61.235847473144503</cx:pt>
          <cx:pt idx="749">22.2238445281982</cx:pt>
          <cx:pt idx="750">60.908298492431598</cx:pt>
          <cx:pt idx="751">28.053571701049801</cx:pt>
          <cx:pt idx="752">60.666667938232401</cx:pt>
          <cx:pt idx="753">56.137653350830099</cx:pt>
          <cx:pt idx="754">60.920833587646499</cx:pt>
          <cx:pt idx="755">56.754310607910199</cx:pt>
          <cx:pt idx="756">60.258476257324197</cx:pt>
          <cx:pt idx="757">56.670993804931598</cx:pt>
          <cx:pt idx="758">61.965812683105497</cx:pt>
          <cx:pt idx="759">57.762500762939503</cx:pt>
          <cx:pt idx="760">60.867523193359403</cx:pt>
          <cx:pt idx="761">57.745903015136697</cx:pt>
          <cx:pt idx="762">59.666667938232401</cx:pt>
          <cx:pt idx="837">60.802574157714801</cx:pt>
          <cx:pt idx="838">57.644351959228501</cx:pt>
          <cx:pt idx="839">59.707965850830099</cx:pt>
          <cx:pt idx="840">56.812976837158203</cx:pt>
          <cx:pt idx="841">61.032711029052699</cx:pt>
          <cx:pt idx="842">22.564476013183601</cx:pt>
          <cx:pt idx="843">60.383621215820298</cx:pt>
          <cx:pt idx="844">28.0284233093262</cx:pt>
          <cx:pt idx="845">60.1441040039063</cx:pt>
          <cx:pt idx="846">56.549018859863303</cx:pt>
          <cx:pt idx="847">60.444915771484403</cx:pt>
          <cx:pt idx="848">56.696968078613303</cx:pt>
          <cx:pt idx="849">59.936168670654297</cx:pt>
          <cx:pt idx="850">56.9230766296387</cx:pt>
          <cx:pt idx="851">61.240001678466797</cx:pt>
          <cx:pt idx="852">57.817428588867202</cx:pt>
          <cx:pt idx="853">60.2564086914063</cx:pt>
          <cx:pt idx="854">57.791667938232401</cx:pt>
          <cx:pt idx="855">59.530975341796903</cx:pt>
          <cx:pt idx="930">61.672489166259801</cx:pt>
          <cx:pt idx="931">57.720340728759801</cx:pt>
          <cx:pt idx="932">60.495613098144503</cx:pt>
          <cx:pt idx="933">56.381744384765597</cx:pt>
          <cx:pt idx="934">61.632076263427699</cx:pt>
          <cx:pt idx="935">22.8669948577881</cx:pt>
          <cx:pt idx="936">61.061946868896499</cx:pt>
          <cx:pt idx="937">27.9036464691162</cx:pt>
          <cx:pt idx="938">60.434978485107401</cx:pt>
          <cx:pt idx="939">56.7560005187988</cx:pt>
          <cx:pt idx="940">60.978355407714801</cx:pt>
          <cx:pt idx="941">56.645023345947301</cx:pt>
          <cx:pt idx="942">61.107757568359403</cx:pt>
          <cx:pt idx="943">57.4936714172363</cx:pt>
          <cx:pt idx="944">61.202766418457003</cx:pt>
          <cx:pt idx="945">58.2723579406738</cx:pt>
          <cx:pt idx="946">60.820175170898402</cx:pt>
          <cx:pt idx="947">57.9915962219238</cx:pt>
          <cx:pt idx="948">59.3920707702637</cx:pt>
          <cx:pt idx="1023">60.844749450683601</cx:pt>
          <cx:pt idx="1024">57.069564819335902</cx:pt>
          <cx:pt idx="1025">60.213954925537102</cx:pt>
          <cx:pt idx="1026">56.396694183349602</cx:pt>
          <cx:pt idx="1027">61.395236968994098</cx:pt>
          <cx:pt idx="1028">22.7083339691162</cx:pt>
          <cx:pt idx="1029">60.835617065429702</cx:pt>
          <cx:pt idx="1030">28.2717399597168</cx:pt>
          <cx:pt idx="1031">60.5200004577637</cx:pt>
          <cx:pt idx="1032">56.323886871337898</cx:pt>
          <cx:pt idx="1033">60.764446258544901</cx:pt>
          <cx:pt idx="1034">56.589519500732401</cx:pt>
          <cx:pt idx="1035">60.625</cx:pt>
          <cx:pt idx="1036">56.668087005615199</cx:pt>
          <cx:pt idx="1037">61.375</cx:pt>
          <cx:pt idx="1038">57.974681854247997</cx:pt>
          <cx:pt idx="1039">60.018264770507798</cx:pt>
          <cx:pt idx="1040">57.808509826660199</cx:pt>
          <cx:pt idx="1041">59.695854187011697</cx:pt>
          <cx:pt idx="1116">60.841861724853501</cx:pt>
          <cx:pt idx="1117">57.337661743164098</cx:pt>
          <cx:pt idx="1118">60.981479644775398</cx:pt>
          <cx:pt idx="1119">56.227466583252003</cx:pt>
          <cx:pt idx="1120">61.009708404541001</cx:pt>
          <cx:pt idx="1121">22.493473052978501</cx:pt>
          <cx:pt idx="1122">60.407238006591797</cx:pt>
          <cx:pt idx="1123">28.370878219604499</cx:pt>
          <cx:pt idx="1124">60.176471710205099</cx:pt>
          <cx:pt idx="1125">57.083332061767599</cx:pt>
          <cx:pt idx="1126">61.107624053955099</cx:pt>
          <cx:pt idx="1127">57.346321105957003</cx:pt>
          <cx:pt idx="1128">60.643478393554702</cx:pt>
          <cx:pt idx="1129">57.7131156921387</cx:pt>
          <cx:pt idx="1130">61.262908935546903</cx:pt>
          <cx:pt idx="1131">58.371902465820298</cx:pt>
          <cx:pt idx="1132">60.379631042480497</cx:pt>
          <cx:pt idx="1133">58.098712921142599</cx:pt>
          <cx:pt idx="1134">59.958904266357401</cx:pt>
          <cx:pt idx="1209">61.347221374511697</cx:pt>
          <cx:pt idx="1210">57.849784851074197</cx:pt>
          <cx:pt idx="1211">61.130233764648402</cx:pt>
          <cx:pt idx="1212">55.531532287597699</cx:pt>
          <cx:pt idx="1213">61.344825744628899</cx:pt>
          <cx:pt idx="1214">21.937852859497099</cx:pt>
          <cx:pt idx="1215">61.111110687255902</cx:pt>
          <cx:pt idx="1216">27.943952560424801</cx:pt>
          <cx:pt idx="1217">60.812206268310497</cx:pt>
          <cx:pt idx="1218">56.668087005615199</cx:pt>
          <cx:pt idx="1219">61.532711029052699</cx:pt>
          <cx:pt idx="1220">57.171169281005902</cx:pt>
          <cx:pt idx="1221">61.391109466552699</cx:pt>
          <cx:pt idx="1222">57.450645446777301</cx:pt>
          <cx:pt idx="1223">62.373874664306598</cx:pt>
          <cx:pt idx="1224">58.765689849853501</cx:pt>
          <cx:pt idx="1225">60.845069885253899</cx:pt>
          <cx:pt idx="1226">58.3086967468262</cx:pt>
          <cx:pt idx="1227">61.1157417297363</cx:pt>
        </cx:lvl>
      </cx:numDim>
    </cx:data>
    <cx:data id="1">
      <cx:strDim type="cat">
        <cx:f>'Distance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'Distance Match'!$D$4:$D$1305</cx:f>
        <cx:lvl ptCount="1302" formatCode="General">
          <cx:pt idx="0">69.592041015625</cx:pt>
          <cx:pt idx="1">61.791854858398402</cx:pt>
          <cx:pt idx="2">69.951919555664105</cx:pt>
          <cx:pt idx="3">62.521930694580099</cx:pt>
          <cx:pt idx="4">70.263389587402301</cx:pt>
          <cx:pt idx="5">66.451850891113295</cx:pt>
          <cx:pt idx="6">69.323532104492202</cx:pt>
          <cx:pt idx="7">62.683036804199197</cx:pt>
          <cx:pt idx="8">71.39111328125</cx:pt>
          <cx:pt idx="9">67</cx:pt>
          <cx:pt idx="10">70.442306518554702</cx:pt>
          <cx:pt idx="11">66.725868225097699</cx:pt>
          <cx:pt idx="12">70.789215087890597</cx:pt>
          <cx:pt idx="13">61.493213653564503</cx:pt>
          <cx:pt idx="14">70.429244995117202</cx:pt>
          <cx:pt idx="15">67.225563049316406</cx:pt>
          <cx:pt idx="16">70.368934631347699</cx:pt>
          <cx:pt idx="17">63.339054107666001</cx:pt>
          <cx:pt idx="18">70.933036804199205</cx:pt>
          <cx:pt idx="19">67.273078918457003</cx:pt>
          <cx:pt idx="20">71.698348999023395</cx:pt>
          <cx:pt idx="21">66.236053466796903</cx:pt>
          <cx:pt idx="22">71.852462768554702</cx:pt>
          <cx:pt idx="23">71.809318542480497</cx:pt>
          <cx:pt idx="24">71.803421020507798</cx:pt>
          <cx:pt idx="25">71.604255676269503</cx:pt>
          <cx:pt idx="26">71.914161682128906</cx:pt>
          <cx:pt idx="27">71.525207519531307</cx:pt>
          <cx:pt idx="28">71.897956848144503</cx:pt>
          <cx:pt idx="29">72.353912353515597</cx:pt>
          <cx:pt idx="30">71.339057922363295</cx:pt>
          <cx:pt idx="31">68.3515625</cx:pt>
          <cx:pt idx="32">69.393516540527301</cx:pt>
          <cx:pt idx="33">65.745857238769503</cx:pt>
          <cx:pt idx="34">66.072540283203097</cx:pt>
          <cx:pt idx="35">66.296875</cx:pt>
          <cx:pt idx="36">66</cx:pt>
          <cx:pt idx="37">67.020835876464801</cx:pt>
          <cx:pt idx="38">66.338539123535199</cx:pt>
          <cx:pt idx="39">66.960594177246094</cx:pt>
          <cx:pt idx="40">66.583335876464801</cx:pt>
          <cx:pt idx="41">66.427085876464801</cx:pt>
          <cx:pt idx="42">66.576721191406307</cx:pt>
          <cx:pt idx="43">70.173728942871094</cx:pt>
          <cx:pt idx="44">69.855964660644503</cx:pt>
          <cx:pt idx="45">70.333335876464801</cx:pt>
          <cx:pt idx="46">70.225807189941406</cx:pt>
          <cx:pt idx="47">70.347282409667997</cx:pt>
          <cx:pt idx="48">69.326179504394503</cx:pt>
          <cx:pt idx="49">69.886077880859403</cx:pt>
          <cx:pt idx="50">69.139831542968807</cx:pt>
          <cx:pt idx="51">69.787498474121094</cx:pt>
          <cx:pt idx="52">69.873947143554702</cx:pt>
          <cx:pt idx="53">70</cx:pt>
          <cx:pt idx="54">71.0625</cx:pt>
          <cx:pt idx="55">69.507873535156307</cx:pt>
          <cx:pt idx="56">71.227645874023395</cx:pt>
          <cx:pt idx="57">68.995964050292997</cx:pt>
          <cx:pt idx="58">69.202377319335895</cx:pt>
          <cx:pt idx="59">69.837303161621094</cx:pt>
          <cx:pt idx="60">70.364013671875</cx:pt>
          <cx:pt idx="61">69.622566223144503</cx:pt>
          <cx:pt idx="62">69.751022338867202</cx:pt>
          <cx:pt idx="63">69.581024169921903</cx:pt>
          <cx:pt idx="64">70.317794799804702</cx:pt>
          <cx:pt idx="65">69.880310058593807</cx:pt>
          <cx:pt idx="66">69</cx:pt>
          <cx:pt idx="67">69.595329284667997</cx:pt>
          <cx:pt idx="68">69.134101867675795</cx:pt>
          <cx:pt idx="69">38.675571441650398</cx:pt>
          <cx:pt idx="70">58.400920867919901</cx:pt>
          <cx:pt idx="71">58.543380737304702</cx:pt>
          <cx:pt idx="72">58.868545532226598</cx:pt>
          <cx:pt idx="73">41.223075866699197</cx:pt>
          <cx:pt idx="74">59.022026062011697</cx:pt>
          <cx:pt idx="75">42.642333984375</cx:pt>
          <cx:pt idx="76">58.616439819335902</cx:pt>
          <cx:pt idx="77">46.946968078613303</cx:pt>
          <cx:pt idx="78">58.727699279785199</cx:pt>
          <cx:pt idx="79">61.185951232910199</cx:pt>
          <cx:pt idx="80">58.5</cx:pt>
          <cx:pt idx="81">61.861537933349602</cx:pt>
          <cx:pt idx="82">59.2159614562988</cx:pt>
          <cx:pt idx="83">59.0995483398438</cx:pt>
          <cx:pt idx="84">58.380283355712898</cx:pt>
          <cx:pt idx="85">58.387851715087898</cx:pt>
          <cx:pt idx="86">58.277271270752003</cx:pt>
          <cx:pt idx="87">57.4830932617188</cx:pt>
          <cx:pt idx="88">58.004737854003899</cx:pt>
          <cx:pt idx="89">74.495330810546903</cx:pt>
          <cx:pt idx="90">74.447006225585895</cx:pt>
          <cx:pt idx="91">74.905662536621094</cx:pt>
          <cx:pt idx="92">74.744293212890597</cx:pt>
          <cx:pt idx="93">69.231155395507798</cx:pt>
          <cx:pt idx="94">61.828948974609403</cx:pt>
          <cx:pt idx="95">69.323532104492202</cx:pt>
          <cx:pt idx="96">62.194690704345703</cx:pt>
          <cx:pt idx="97">70.121620178222699</cx:pt>
          <cx:pt idx="98">66.201492309570298</cx:pt>
          <cx:pt idx="99">68.885002136230497</cx:pt>
          <cx:pt idx="100">62.451328277587898</cx:pt>
          <cx:pt idx="101">70.940368652343807</cx:pt>
          <cx:pt idx="102">66.806816101074205</cx:pt>
          <cx:pt idx="103">70.033981323242202</cx:pt>
          <cx:pt idx="104">66.513618469238295</cx:pt>
          <cx:pt idx="105">70.584159851074205</cx:pt>
          <cx:pt idx="106">61.302223205566399</cx:pt>
          <cx:pt idx="107">69.975608825683594</cx:pt>
          <cx:pt idx="108">67.061302185058594</cx:pt>
          <cx:pt idx="109">70.077293395996094</cx:pt>
          <cx:pt idx="110">63.081546783447301</cx:pt>
          <cx:pt idx="111">70.506912231445298</cx:pt>
          <cx:pt idx="112">67.402297973632798</cx:pt>
          <cx:pt idx="113">71.644630432128906</cx:pt>
          <cx:pt idx="114">66.101768493652301</cx:pt>
          <cx:pt idx="115">71.092437744140597</cx:pt>
          <cx:pt idx="116">71.676597595214801</cx:pt>
          <cx:pt idx="117">71.2882080078125</cx:pt>
          <cx:pt idx="118">70.987121582031307</cx:pt>
          <cx:pt idx="119">71.693275451660199</cx:pt>
          <cx:pt idx="120">71.428573608398395</cx:pt>
          <cx:pt idx="121">71.618255615234403</cx:pt>
          <cx:pt idx="122">71.628692626953097</cx:pt>
          <cx:pt idx="123">71.081199645996094</cx:pt>
          <cx:pt idx="124">68.494117736816406</cx:pt>
          <cx:pt idx="125">69.513885498046903</cx:pt>
          <cx:pt idx="126">65.861877441406307</cx:pt>
          <cx:pt idx="127">66.356018066406307</cx:pt>
          <cx:pt idx="128">66.347152709960895</cx:pt>
          <cx:pt idx="129">66.015960693359403</cx:pt>
          <cx:pt idx="130">67.115180969238295</cx:pt>
          <cx:pt idx="131">66.230369567871094</cx:pt>
          <cx:pt idx="132">67.044998168945298</cx:pt>
          <cx:pt idx="133">66.853401184082003</cx:pt>
          <cx:pt idx="134">66.513092041015597</cx:pt>
          <cx:pt idx="135">66.647056579589801</cx:pt>
          <cx:pt idx="136">70.175216674804702</cx:pt>
          <cx:pt idx="137">69.925926208496094</cx:pt>
          <cx:pt idx="138">70.259414672851605</cx:pt>
          <cx:pt idx="139">69.799179077148395</cx:pt>
          <cx:pt idx="140">70.415252685546903</cx:pt>
          <cx:pt idx="141">69.358970642089801</cx:pt>
          <cx:pt idx="142">69.867523193359403</cx:pt>
          <cx:pt idx="143">69.538139343261705</cx:pt>
          <cx:pt idx="144">69.800003051757798</cx:pt>
          <cx:pt idx="145">69.763710021972699</cx:pt>
          <cx:pt idx="146">69.920150756835895</cx:pt>
          <cx:pt idx="147">70.899223327636705</cx:pt>
          <cx:pt idx="148">69.852714538574205</cx:pt>
          <cx:pt idx="149">71.173385620117202</cx:pt>
          <cx:pt idx="150">69.0406494140625</cx:pt>
          <cx:pt idx="151">69.51171875</cx:pt>
          <cx:pt idx="152">69.865081787109403</cx:pt>
          <cx:pt idx="153">70.301651000976605</cx:pt>
          <cx:pt idx="154">69.649803161621094</cx:pt>
          <cx:pt idx="155">69.602462768554702</cx:pt>
          <cx:pt idx="156">69.427421569824205</cx:pt>
          <cx:pt idx="157">70.264709472656307</cx:pt>
          <cx:pt idx="158">69.988235473632798</cx:pt>
          <cx:pt idx="159">68.651985168457003</cx:pt>
          <cx:pt idx="160">69.6171875</cx:pt>
          <cx:pt idx="161">69.185325622558594</cx:pt>
          <cx:pt idx="162">39.128406524658203</cx:pt>
          <cx:pt idx="163">58.380733489990199</cx:pt>
          <cx:pt idx="164">58.543380737304702</cx:pt>
          <cx:pt idx="165">58.516746520996101</cx:pt>
          <cx:pt idx="166">42.566539764404297</cx:pt>
          <cx:pt idx="167">58.882095336914098</cx:pt>
          <cx:pt idx="168">43.627738952636697</cx:pt>
          <cx:pt idx="169">58.540538787841797</cx:pt>
          <cx:pt idx="170">48.308551788330099</cx:pt>
          <cx:pt idx="171">58.5330200195313</cx:pt>
          <cx:pt idx="172">60.924999237060497</cx:pt>
          <cx:pt idx="173">58.471961975097699</cx:pt>
          <cx:pt idx="174">61.309238433837898</cx:pt>
          <cx:pt idx="175">59</cx:pt>
          <cx:pt idx="176">59.009132385253899</cx:pt>
          <cx:pt idx="177">58.382076263427699</cx:pt>
          <cx:pt idx="178">58.240566253662102</cx:pt>
          <cx:pt idx="179">58.273971557617202</cx:pt>
          <cx:pt idx="180">57.555023193359403</cx:pt>
          <cx:pt idx="181">57.6794242858887</cx:pt>
          <cx:pt idx="182">74.203704833984403</cx:pt>
          <cx:pt idx="183">74.334884643554702</cx:pt>
          <cx:pt idx="184">74.266357421875</cx:pt>
          <cx:pt idx="185">74.260086059570298</cx:pt>
          <cx:pt idx="186">69.005027770996094</cx:pt>
          <cx:pt idx="187">61.943477630615199</cx:pt>
          <cx:pt idx="188">68.903846740722699</cx:pt>
          <cx:pt idx="189">62.784141540527301</cx:pt>
          <cx:pt idx="190">69.846488952636705</cx:pt>
          <cx:pt idx="191">65.579147338867202</cx:pt>
          <cx:pt idx="192">68.328430175781307</cx:pt>
          <cx:pt idx="193">62.887447357177699</cx:pt>
          <cx:pt idx="194">70.018608093261705</cx:pt>
          <cx:pt idx="195">66.374015808105497</cx:pt>
          <cx:pt idx="196">69.516746520996094</cx:pt>
          <cx:pt idx="197">66.052001953125</cx:pt>
          <cx:pt idx="198">70.242858886718807</cx:pt>
          <cx:pt idx="199">62.004348754882798</cx:pt>
          <cx:pt idx="200">69.419044494628906</cx:pt>
          <cx:pt idx="201">66.521736145019503</cx:pt>
          <cx:pt idx="202">69.930229187011705</cx:pt>
          <cx:pt idx="203">63.201755523681598</cx:pt>
          <cx:pt idx="204">69.708518981933594</cx:pt>
          <cx:pt idx="205">66.86328125</cx:pt>
          <cx:pt idx="206">71.442619323730497</cx:pt>
          <cx:pt idx="207">65.140968322753906</cx:pt>
          <cx:pt idx="208">70.9871826171875</cx:pt>
          <cx:pt idx="209">71.034484863281307</cx:pt>
          <cx:pt idx="210">70.785087585449205</cx:pt>
          <cx:pt idx="211">71.237068176269503</cx:pt>
          <cx:pt idx="212">71.262496948242202</cx:pt>
          <cx:pt idx="213">71.021369934082003</cx:pt>
          <cx:pt idx="214">70.706138610839801</cx:pt>
          <cx:pt idx="215">70.977874755859403</cx:pt>
          <cx:pt idx="216">70.816238403320298</cx:pt>
          <cx:pt idx="217">68.423667907714801</cx:pt>
          <cx:pt idx="218">69.586364746093807</cx:pt>
          <cx:pt idx="219">65.902175903320298</cx:pt>
          <cx:pt idx="220">66.603096008300795</cx:pt>
          <cx:pt idx="221">66.089469909667997</cx:pt>
          <cx:pt idx="222">65.252685546875</cx:pt>
          <cx:pt idx="223">66.875</cx:pt>
          <cx:pt idx="224">66.318916320800795</cx:pt>
          <cx:pt idx="225">66.827407836914105</cx:pt>
          <cx:pt idx="226">66.779487609863295</cx:pt>
          <cx:pt idx="227">66.556701660156307</cx:pt>
          <cx:pt idx="228">66.481483459472699</cx:pt>
          <cx:pt idx="229">69.974464416503906</cx:pt>
          <cx:pt idx="230">69.483741760253906</cx:pt>
          <cx:pt idx="231">70.045265197753906</cx:pt>
          <cx:pt idx="232">69.684425354003906</cx:pt>
          <cx:pt idx="233">70.195022583007798</cx:pt>
          <cx:pt idx="234">68.978355407714801</cx:pt>
          <cx:pt idx="235">69.809127807617202</cx:pt>
          <cx:pt idx="236">69.502059936523395</cx:pt>
          <cx:pt idx="237">70.028228759765597</cx:pt>
          <cx:pt idx="238">69.824493408203097</cx:pt>
          <cx:pt idx="239">70.099235534667997</cx:pt>
          <cx:pt idx="240">71.348487854003906</cx:pt>
          <cx:pt idx="241">69.206352233886705</cx:pt>
          <cx:pt idx="242">70.823768615722699</cx:pt>
          <cx:pt idx="243">69.293647766113295</cx:pt>
          <cx:pt idx="244">69.224899291992202</cx:pt>
          <cx:pt idx="245">69.7734375</cx:pt>
          <cx:pt idx="246">70.029411315917997</cx:pt>
          <cx:pt idx="247">69.221771240234403</cx:pt>
          <cx:pt idx="248">68.934425354003906</cx:pt>
          <cx:pt idx="249">69.076614379882798</cx:pt>
          <cx:pt idx="250">69.800003051757798</cx:pt>
          <cx:pt idx="251">70.054260253906307</cx:pt>
          <cx:pt idx="252">68.450889587402301</cx:pt>
          <cx:pt idx="253">69.361869812011705</cx:pt>
          <cx:pt idx="254">69.408241271972699</cx:pt>
          <cx:pt idx="255">43.142307281494098</cx:pt>
          <cx:pt idx="256">57.9269409179688</cx:pt>
          <cx:pt idx="257">58.398189544677699</cx:pt>
          <cx:pt idx="258">57.932365417480497</cx:pt>
          <cx:pt idx="259">44.869232177734403</cx:pt>
          <cx:pt idx="260">58.679653167724602</cx:pt>
          <cx:pt idx="261">46.568264007568402</cx:pt>
          <cx:pt idx="262">58.1895751953125</cx:pt>
          <cx:pt idx="263">50.276924133300803</cx:pt>
          <cx:pt idx="264">58.101448059082003</cx:pt>
          <cx:pt idx="265">59.9957275390625</cx:pt>
          <cx:pt idx="266">57.878505706787102</cx:pt>
          <cx:pt idx="267">60.638656616210902</cx:pt>
          <cx:pt idx="268">58.111110687255902</cx:pt>
          <cx:pt idx="269">58.598213195800803</cx:pt>
          <cx:pt idx="270">57.553989410400398</cx:pt>
          <cx:pt idx="271">58.330230712890597</cx:pt>
          <cx:pt idx="272">58</cx:pt>
          <cx:pt idx="273">57.614677429199197</cx:pt>
          <cx:pt idx="274">57.328571319580099</cx:pt>
          <cx:pt idx="275">73.915885925292997</cx:pt>
          <cx:pt idx="276">74.132072448730497</cx:pt>
          <cx:pt idx="277">74.290908813476605</cx:pt>
          <cx:pt idx="278">73.968612670898395</cx:pt>
          <cx:pt idx="279">67.966506958007798</cx:pt>
          <cx:pt idx="280">61.744491577148402</cx:pt>
          <cx:pt idx="281">68.742080688476605</cx:pt>
          <cx:pt idx="282">63.434600830078097</cx:pt>
          <cx:pt idx="283">68.941421508789105</cx:pt>
          <cx:pt idx="284">65.235061645507798</cx:pt>
          <cx:pt idx="285">68.228309631347699</cx:pt>
          <cx:pt idx="286">62.833332061767599</cx:pt>
          <cx:pt idx="287">69.391708374023395</cx:pt>
          <cx:pt idx="288">65.679840087890597</cx:pt>
          <cx:pt idx="289">69.594596862792997</cx:pt>
          <cx:pt idx="290">65.961387634277301</cx:pt>
          <cx:pt idx="291">69.729354858398395</cx:pt>
          <cx:pt idx="292">62.634452819824197</cx:pt>
          <cx:pt idx="293">69.243240356445298</cx:pt>
          <cx:pt idx="294">66.042304992675795</cx:pt>
          <cx:pt idx="295">69.100914001464801</cx:pt>
          <cx:pt idx="296">63.534481048583999</cx:pt>
          <cx:pt idx="297">69.768905639648395</cx:pt>
          <cx:pt idx="298">66.19921875</cx:pt>
          <cx:pt idx="299">71.012657165527301</cx:pt>
          <cx:pt idx="300">65.101692199707003</cx:pt>
          <cx:pt idx="301">70.0484619140625</cx:pt>
          <cx:pt idx="302">70.660789489746094</cx:pt>
          <cx:pt idx="303">70.722946166992202</cx:pt>
          <cx:pt idx="304">71.134452819824205</cx:pt>
          <cx:pt idx="305">70.655174255371094</cx:pt>
          <cx:pt idx="306">70.982536315917997</cx:pt>
          <cx:pt idx="307">71.266952514648395</cx:pt>
          <cx:pt idx="308">70.666664123535199</cx:pt>
          <cx:pt idx="309">70.008811950683594</cx:pt>
          <cx:pt idx="310">68.719230651855497</cx:pt>
          <cx:pt idx="311">69.916282653808594</cx:pt>
          <cx:pt idx="312">66.489585876464801</cx:pt>
          <cx:pt idx="313">66.467002868652301</cx:pt>
          <cx:pt idx="314">65.865592956542997</cx:pt>
          <cx:pt idx="315">65.748687744140597</cx:pt>
          <cx:pt idx="316">66.120422363281307</cx:pt>
          <cx:pt idx="317">66.354164123535199</cx:pt>
          <cx:pt idx="318">66.783920288085895</cx:pt>
          <cx:pt idx="319">66.373741149902301</cx:pt>
          <cx:pt idx="320">66.482414245605497</cx:pt>
          <cx:pt idx="321">66.217613220214801</cx:pt>
          <cx:pt idx="322">68.343345642089801</cx:pt>
          <cx:pt idx="323">67.875</cx:pt>
          <cx:pt idx="324">68.733604431152301</cx:pt>
          <cx:pt idx="325">68.477363586425795</cx:pt>
          <cx:pt idx="326">68.724281311035199</cx:pt>
          <cx:pt idx="327">68.283401489257798</cx:pt>
          <cx:pt idx="328">68.061225891113295</cx:pt>
          <cx:pt idx="329">67.918701171875</cx:pt>
          <cx:pt idx="330">68.065040588378906</cx:pt>
          <cx:pt idx="331">67.898376464843807</cx:pt>
          <cx:pt idx="332">70.5133056640625</cx:pt>
          <cx:pt idx="333">70.8880615234375</cx:pt>
          <cx:pt idx="334">69.258064270019503</cx:pt>
          <cx:pt idx="335">71.135246276855497</cx:pt>
          <cx:pt idx="336">69.746032714843807</cx:pt>
          <cx:pt idx="337">69.258064270019503</cx:pt>
          <cx:pt idx="338">70.470588684082003</cx:pt>
          <cx:pt idx="339">70.465866088867202</cx:pt>
          <cx:pt idx="340">69.809524536132798</cx:pt>
          <cx:pt idx="341">69.241935729980497</cx:pt>
          <cx:pt idx="342">70.09765625</cx:pt>
          <cx:pt idx="343">70.277313232421903</cx:pt>
          <cx:pt idx="344">70.425285339355497</cx:pt>
          <cx:pt idx="345">69.372291564941406</cx:pt>
          <cx:pt idx="346">69.232559204101605</cx:pt>
          <cx:pt idx="347">69.533073425292997</cx:pt>
          <cx:pt idx="348">45.511905670166001</cx:pt>
          <cx:pt idx="349">57.932125091552699</cx:pt>
          <cx:pt idx="350">57.642532348632798</cx:pt>
          <cx:pt idx="351">57.7355766296387</cx:pt>
          <cx:pt idx="352">47.285713195800803</cx:pt>
          <cx:pt idx="353">58.282512664794901</cx:pt>
          <cx:pt idx="354">48.015445709228501</cx:pt>
          <cx:pt idx="355">57.685714721679702</cx:pt>
          <cx:pt idx="356">51.660079956054702</cx:pt>
          <cx:pt idx="357">57.816036224365199</cx:pt>
          <cx:pt idx="358">59.0762329101563</cx:pt>
          <cx:pt idx="359">57.857143402099602</cx:pt>
          <cx:pt idx="360">59.828193664550803</cx:pt>
          <cx:pt idx="361">58.033981323242202</cx:pt>
          <cx:pt idx="362">57.943229675292997</cx:pt>
          <cx:pt idx="363">57.218009948730497</cx:pt>
          <cx:pt idx="364">57.981983184814503</cx:pt>
          <cx:pt idx="365">57.852535247802699</cx:pt>
          <cx:pt idx="366">56.833332061767599</cx:pt>
          <cx:pt idx="367">57.078819274902301</cx:pt>
          <cx:pt idx="368">74.434783935546903</cx:pt>
          <cx:pt idx="369">74.233482360839801</cx:pt>
          <cx:pt idx="370">74.110618591308594</cx:pt>
          <cx:pt idx="371">74.164505004882798</cx:pt>
          <cx:pt idx="372">68.440910339355497</cx:pt>
          <cx:pt idx="373">61.900863647460902</cx:pt>
          <cx:pt idx="374">68.745689392089801</cx:pt>
          <cx:pt idx="375">63.125</cx:pt>
          <cx:pt idx="376">69.176956176757798</cx:pt>
          <cx:pt idx="377">64.891052246093807</cx:pt>
          <cx:pt idx="378">68.482452392578097</cx:pt>
          <cx:pt idx="379">62.168140411377003</cx:pt>
          <cx:pt idx="380">68.965957641601605</cx:pt>
          <cx:pt idx="381">65.611114501953097</cx:pt>
          <cx:pt idx="382">69.004203796386705</cx:pt>
          <cx:pt idx="383">65.715354919433594</cx:pt>
          <cx:pt idx="384">69.420600891113295</cx:pt>
          <cx:pt idx="385">61.797355651855497</cx:pt>
          <cx:pt idx="386">69.430381774902301</cx:pt>
          <cx:pt idx="387">65.984558105468807</cx:pt>
          <cx:pt idx="388">69.140426635742202</cx:pt>
          <cx:pt idx="389">63.519149780273402</cx:pt>
          <cx:pt idx="390">69.313804626464801</cx:pt>
          <cx:pt idx="391">65.901962280273395</cx:pt>
          <cx:pt idx="392">71.491600036621094</cx:pt>
          <cx:pt idx="393">65.073471069335895</cx:pt>
          <cx:pt idx="394">70.117393493652301</cx:pt>
          <cx:pt idx="395">70.163795471191406</cx:pt>
          <cx:pt idx="396">70.3275146484375</cx:pt>
          <cx:pt idx="397">71.385543823242202</cx:pt>
          <cx:pt idx="398">70.258331298828097</cx:pt>
          <cx:pt idx="399">70.949996948242202</cx:pt>
          <cx:pt idx="400">70.719146728515597</cx:pt>
          <cx:pt idx="401">70.547416687011705</cx:pt>
          <cx:pt idx="402">69.943962097167997</cx:pt>
          <cx:pt idx="403">69.141174316406307</cx:pt>
          <cx:pt idx="404">70.780700683593807</cx:pt>
          <cx:pt idx="405">66.75634765625</cx:pt>
          <cx:pt idx="406">66.435897827148395</cx:pt>
          <cx:pt idx="407">65.650794982910199</cx:pt>
          <cx:pt idx="408">66.111114501953097</cx:pt>
          <cx:pt idx="409">65.763442993164105</cx:pt>
          <cx:pt idx="410">66.358970642089801</cx:pt>
          <cx:pt idx="411">66.392860412597699</cx:pt>
          <cx:pt idx="412">66.609138488769503</cx:pt>
          <cx:pt idx="413">67.025253295898395</cx:pt>
          <cx:pt idx="414">66.682052612304702</cx:pt>
          <cx:pt idx="415">67.403289794921903</cx:pt>
          <cx:pt idx="416">67.273468017578097</cx:pt>
          <cx:pt idx="417">67.648223876953097</cx:pt>
          <cx:pt idx="418">67.354835510253906</cx:pt>
          <cx:pt idx="419">68.019920349121094</cx:pt>
          <cx:pt idx="420">67.818534851074205</cx:pt>
          <cx:pt idx="421">66.962806701660199</cx:pt>
          <cx:pt idx="422">66.987548828125</cx:pt>
          <cx:pt idx="423">66.987808227539105</cx:pt>
          <cx:pt idx="424">66.9173583984375</cx:pt>
          <cx:pt idx="425">70.906013488769503</cx:pt>
          <cx:pt idx="426">71.6591796875</cx:pt>
          <cx:pt idx="427">70.036148071289105</cx:pt>
          <cx:pt idx="428">71.251045227050795</cx:pt>
          <cx:pt idx="429">69.96875</cx:pt>
          <cx:pt idx="430">70.090911865234403</cx:pt>
          <cx:pt idx="431">70.753967285156307</cx:pt>
          <cx:pt idx="432">71.126983642578097</cx:pt>
          <cx:pt idx="433">70.648002624511705</cx:pt>
          <cx:pt idx="434">70.306121826171903</cx:pt>
          <cx:pt idx="435">70.772552490234403</cx:pt>
          <cx:pt idx="436">71.163269042968807</cx:pt>
          <cx:pt idx="437">71.474708557128906</cx:pt>
          <cx:pt idx="438">70</cx:pt>
          <cx:pt idx="439">69.781608581542997</cx:pt>
          <cx:pt idx="440">70.490348815917997</cx:pt>
          <cx:pt idx="441">47.888431549072301</cx:pt>
          <cx:pt idx="442">57.707206726074197</cx:pt>
          <cx:pt idx="443">57</cx:pt>
          <cx:pt idx="444">57.900474548339801</cx:pt>
          <cx:pt idx="445">50.1900825500488</cx:pt>
          <cx:pt idx="446">57.379463195800803</cx:pt>
          <cx:pt idx="447">49.170211791992202</cx:pt>
          <cx:pt idx="448">57.358489990234403</cx:pt>
          <cx:pt idx="449">53.711383819580099</cx:pt>
          <cx:pt idx="450">58.061031341552699</cx:pt>
          <cx:pt idx="451">59.1473197937012</cx:pt>
          <cx:pt idx="452">57.429222106933601</cx:pt>
          <cx:pt idx="453">59.311111450195298</cx:pt>
          <cx:pt idx="454">57.4215698242188</cx:pt>
          <cx:pt idx="455">57.482456207275398</cx:pt>
          <cx:pt idx="456">57.130435943603501</cx:pt>
          <cx:pt idx="457">57.542221069335902</cx:pt>
          <cx:pt idx="458">57.894977569580099</cx:pt>
          <cx:pt idx="459">56.244342803955099</cx:pt>
          <cx:pt idx="460">56.7317085266113</cx:pt>
          <cx:pt idx="461">75.219734191894503</cx:pt>
          <cx:pt idx="462">74.675552368164105</cx:pt>
          <cx:pt idx="463">75.094017028808594</cx:pt>
          <cx:pt idx="464">74.771926879882798</cx:pt>
          <cx:pt idx="465">67.793106079101605</cx:pt>
          <cx:pt idx="466">60.886463165283203</cx:pt>
          <cx:pt idx="467">68.275306701660199</cx:pt>
          <cx:pt idx="468">62.799999237060497</cx:pt>
          <cx:pt idx="469">68.637794494628906</cx:pt>
          <cx:pt idx="470">64.482757568359403</cx:pt>
          <cx:pt idx="471">66.828453063964801</cx:pt>
          <cx:pt idx="472">61.6339302062988</cx:pt>
          <cx:pt idx="473">67.351020812988295</cx:pt>
          <cx:pt idx="474">64.323074340820298</cx:pt>
          <cx:pt idx="475">67.453063964843807</cx:pt>
          <cx:pt idx="476">64.803031921386705</cx:pt>
          <cx:pt idx="477">67.584030151367202</cx:pt>
          <cx:pt idx="478">61.8711128234863</cx:pt>
          <cx:pt idx="479">68.112968444824205</cx:pt>
          <cx:pt idx="480">64.490425109863295</cx:pt>
          <cx:pt idx="481">68.683998107910199</cx:pt>
          <cx:pt idx="482">63.7531929016113</cx:pt>
          <cx:pt idx="483">68.222671508789105</cx:pt>
          <cx:pt idx="484">64.932838439941406</cx:pt>
          <cx:pt idx="485">71.095649719238295</cx:pt>
          <cx:pt idx="486">65.254035949707003</cx:pt>
          <cx:pt idx="487">69.405288696289105</cx:pt>
          <cx:pt idx="488">69.59912109375</cx:pt>
          <cx:pt idx="489">69.916297912597699</cx:pt>
          <cx:pt idx="490">70.683128356933594</cx:pt>
          <cx:pt idx="491">69.389610290527301</cx:pt>
          <cx:pt idx="492">69.695655822753906</cx:pt>
          <cx:pt idx="493">69.817794799804702</cx:pt>
          <cx:pt idx="494">69.493392944335895</cx:pt>
          <cx:pt idx="495">69.756408691406307</cx:pt>
          <cx:pt idx="496">69.236434936523395</cx:pt>
          <cx:pt idx="497">70.775230407714801</cx:pt>
          <cx:pt idx="498">66.847366333007798</cx:pt>
          <cx:pt idx="499">66.328285217285199</cx:pt>
          <cx:pt idx="500">66.7244873046875</cx:pt>
          <cx:pt idx="501">66.287132263183594</cx:pt>
          <cx:pt idx="502">66.705314636230497</cx:pt>
          <cx:pt idx="503">65.984207153320298</cx:pt>
          <cx:pt idx="504">66.385414123535199</cx:pt>
          <cx:pt idx="505">66.192893981933594</cx:pt>
          <cx:pt idx="506">66.230766296386705</cx:pt>
          <cx:pt idx="507">66.247421264648395</cx:pt>
          <cx:pt idx="508">66.288536071777301</cx:pt>
          <cx:pt idx="509">66.803031921386705</cx:pt>
          <cx:pt idx="510">66.522270202636705</cx:pt>
          <cx:pt idx="511">66.515876770019503</cx:pt>
          <cx:pt idx="512">66.930229187011705</cx:pt>
          <cx:pt idx="513">66.0401611328125</cx:pt>
          <cx:pt idx="514">65.931175231933594</cx:pt>
          <cx:pt idx="515">65.707817077636705</cx:pt>
          <cx:pt idx="516">66.216537475585895</cx:pt>
          <cx:pt idx="517">65.863456726074205</cx:pt>
          <cx:pt idx="518">70.247932434082003</cx:pt>
          <cx:pt idx="519">71.756759643554702</cx:pt>
          <cx:pt idx="520">70.378486633300795</cx:pt>
          <cx:pt idx="521">71.117645263671903</cx:pt>
          <cx:pt idx="522">70.015998840332003</cx:pt>
          <cx:pt idx="523">69.968002319335895</cx:pt>
          <cx:pt idx="524">70.992095947265597</cx:pt>
          <cx:pt idx="525">70.814514160156307</cx:pt>
          <cx:pt idx="526">70.349792480468807</cx:pt>
          <cx:pt idx="527">70.226890563964801</cx:pt>
          <cx:pt idx="528">71.036293029785199</cx:pt>
          <cx:pt idx="529">71.882110595703097</cx:pt>
          <cx:pt idx="530">70.578514099121094</cx:pt>
          <cx:pt idx="531">70.102218627929702</cx:pt>
          <cx:pt idx="532">69.79296875</cx:pt>
          <cx:pt idx="533">70.199996948242202</cx:pt>
          <cx:pt idx="534">51.831169128417997</cx:pt>
          <cx:pt idx="535">57.916667938232401</cx:pt>
          <cx:pt idx="536">57.042919158935497</cx:pt>
          <cx:pt idx="537">57.586540222167997</cx:pt>
          <cx:pt idx="538">53.745967864990199</cx:pt>
          <cx:pt idx="539">56.981651306152301</cx:pt>
          <cx:pt idx="540">53.842975616455099</cx:pt>
          <cx:pt idx="541">57.317756652832003</cx:pt>
          <cx:pt idx="542">56.872509002685497</cx:pt>
          <cx:pt idx="543">57.3255805969238</cx:pt>
          <cx:pt idx="544">59.039131164550803</cx:pt>
          <cx:pt idx="545">57.110599517822301</cx:pt>
          <cx:pt idx="546">59.7564086914063</cx:pt>
          <cx:pt idx="547">57.620853424072301</cx:pt>
          <cx:pt idx="548">57.669422149658203</cx:pt>
          <cx:pt idx="549">57.261905670166001</cx:pt>
          <cx:pt idx="550">56.956710815429702</cx:pt>
          <cx:pt idx="551">57.613636016845703</cx:pt>
          <cx:pt idx="552">56.375545501708999</cx:pt>
          <cx:pt idx="553">57.171428680419901</cx:pt>
          <cx:pt idx="554">75.214912414550795</cx:pt>
          <cx:pt idx="555">74.809738159179702</cx:pt>
          <cx:pt idx="556">75.395744323730497</cx:pt>
          <cx:pt idx="557">74.586959838867202</cx:pt>
          <cx:pt idx="558">67.363265991210895</cx:pt>
          <cx:pt idx="559">61.137931823730497</cx:pt>
          <cx:pt idx="560">67.269844055175795</cx:pt>
          <cx:pt idx="561">62.875</cx:pt>
          <cx:pt idx="562">67.884918212890597</cx:pt>
          <cx:pt idx="563">64.608856201171903</cx:pt>
          <cx:pt idx="564">66.682350158691406</cx:pt>
          <cx:pt idx="565">62.379745483398402</cx:pt>
          <cx:pt idx="566">66.767715454101605</cx:pt>
          <cx:pt idx="567">64.104476928710895</cx:pt>
          <cx:pt idx="568">66.512298583984403</cx:pt>
          <cx:pt idx="569">63.916351318359403</cx:pt>
          <cx:pt idx="570">66.605812072753906</cx:pt>
          <cx:pt idx="571">62.231090545654297</cx:pt>
          <cx:pt idx="572">66.924301147460895</cx:pt>
          <cx:pt idx="573">64.230186462402301</cx:pt>
          <cx:pt idx="574">67.567161560058594</cx:pt>
          <cx:pt idx="575">63.933334350585902</cx:pt>
          <cx:pt idx="576">67.524345397949205</cx:pt>
          <cx:pt idx="577">64.044776916503906</cx:pt>
          <cx:pt idx="578">71.606063842773395</cx:pt>
          <cx:pt idx="579">65.452674865722699</cx:pt>
          <cx:pt idx="580">69.827430725097699</cx:pt>
          <cx:pt idx="581">70.102561950683594</cx:pt>
          <cx:pt idx="582">70.071113586425795</cx:pt>
          <cx:pt idx="583">70.192306518554702</cx:pt>
          <cx:pt idx="584">69.836204528808594</cx:pt>
          <cx:pt idx="585">70.281387329101605</cx:pt>
          <cx:pt idx="586">70.553649902343807</cx:pt>
          <cx:pt idx="587">70.239128112792997</cx:pt>
          <cx:pt idx="588">69.916297912597699</cx:pt>
          <cx:pt idx="589">69.409637451171903</cx:pt>
          <cx:pt idx="590">70.953269958496094</cx:pt>
          <cx:pt idx="591">66.165748596191406</cx:pt>
          <cx:pt idx="592">66.373130798339801</cx:pt>
          <cx:pt idx="593">67.0404052734375</cx:pt>
          <cx:pt idx="594">66.005073547363295</cx:pt>
          <cx:pt idx="595">66.502395629882798</cx:pt>
          <cx:pt idx="596">66.247367858886705</cx:pt>
          <cx:pt idx="597">66.5255126953125</cx:pt>
          <cx:pt idx="598">66.683166503906307</cx:pt>
          <cx:pt idx="599">66.5</cx:pt>
          <cx:pt idx="600">66.097938537597699</cx:pt>
          <cx:pt idx="601">65.575393676757798</cx:pt>
          <cx:pt idx="602">65.349998474121094</cx:pt>
          <cx:pt idx="603">65.356849670410199</cx:pt>
          <cx:pt idx="604">65.675888061523395</cx:pt>
          <cx:pt idx="605">66.710426330566406</cx:pt>
          <cx:pt idx="606">65.9686279296875</cx:pt>
          <cx:pt idx="607">65.533599853515597</cx:pt>
          <cx:pt idx="608">65.480155944824205</cx:pt>
          <cx:pt idx="609">65.40234375</cx:pt>
          <cx:pt idx="610">65.184310913085895</cx:pt>
          <cx:pt idx="611">70.983474731445298</cx:pt>
          <cx:pt idx="612">72.190475463867202</cx:pt>
          <cx:pt idx="613">70.493881225585895</cx:pt>
          <cx:pt idx="614">71.707626342773395</cx:pt>
          <cx:pt idx="615">70.580909729003906</cx:pt>
          <cx:pt idx="616">70.155464172363295</cx:pt>
          <cx:pt idx="617">71.509880065917997</cx:pt>
          <cx:pt idx="618">71.445831298828097</cx:pt>
          <cx:pt idx="619">70.663825988769503</cx:pt>
          <cx:pt idx="620">70.906379699707003</cx:pt>
          <cx:pt idx="621">71.358871459960895</cx:pt>
          <cx:pt idx="622">71.995864868164105</cx:pt>
          <cx:pt idx="623">71.320159912109403</cx:pt>
          <cx:pt idx="624">71.417778015136705</cx:pt>
          <cx:pt idx="625">70.251998901367202</cx:pt>
          <cx:pt idx="626">70.855934143066406</cx:pt>
          <cx:pt idx="627">54.214591979980497</cx:pt>
          <cx:pt idx="628">57.472728729247997</cx:pt>
          <cx:pt idx="629">57.314048767089801</cx:pt>
          <cx:pt idx="630">57.558139801025398</cx:pt>
          <cx:pt idx="631">55.533897399902301</cx:pt>
          <cx:pt idx="632">56.797355651855497</cx:pt>
          <cx:pt idx="633">56.345832824707003</cx:pt>
          <cx:pt idx="634">57.023040771484403</cx:pt>
          <cx:pt idx="635">57.647541046142599</cx:pt>
          <cx:pt idx="636">57.102325439453097</cx:pt>
          <cx:pt idx="637">58.8161430358887</cx:pt>
          <cx:pt idx="638">56.929203033447301</cx:pt>
          <cx:pt idx="639">59.624454498291001</cx:pt>
          <cx:pt idx="640">57.479450225830099</cx:pt>
          <cx:pt idx="641">57.6502075195313</cx:pt>
          <cx:pt idx="642">56.824073791503899</cx:pt>
          <cx:pt idx="643">56.933055877685497</cx:pt>
          <cx:pt idx="644">57.638393402099602</cx:pt>
          <cx:pt idx="645">56.317596435546903</cx:pt>
          <cx:pt idx="646">57.509346008300803</cx:pt>
          <cx:pt idx="647">76.004402160644503</cx:pt>
          <cx:pt idx="648">74.547172546386705</cx:pt>
          <cx:pt idx="649">75.374450683593807</cx:pt>
          <cx:pt idx="650">75.086578369140597</cx:pt>
          <cx:pt idx="651">67.341560363769503</cx:pt>
          <cx:pt idx="652">61.3086967468262</cx:pt>
          <cx:pt idx="653">67.314178466796903</cx:pt>
          <cx:pt idx="654">62.550846099853501</cx:pt>
          <cx:pt idx="655">68.062995910644503</cx:pt>
          <cx:pt idx="656">64.048324584960895</cx:pt>
          <cx:pt idx="657">66.921638488769503</cx:pt>
          <cx:pt idx="658">62.330509185791001</cx:pt>
          <cx:pt idx="659">66.919845581054702</cx:pt>
          <cx:pt idx="660">63.5572509765625</cx:pt>
          <cx:pt idx="661">66.556419372558594</cx:pt>
          <cx:pt idx="662">63.977359771728501</cx:pt>
          <cx:pt idx="663">67.155738830566406</cx:pt>
          <cx:pt idx="664">62.599174499511697</cx:pt>
          <cx:pt idx="665">66.638786315917997</cx:pt>
          <cx:pt idx="666">63.494297027587898</cx:pt>
          <cx:pt idx="667">67.902175903320298</cx:pt>
          <cx:pt idx="668">63.042919158935497</cx:pt>
          <cx:pt idx="669">67.215911865234403</cx:pt>
          <cx:pt idx="670">63.969696044921903</cx:pt>
          <cx:pt idx="671">72.256301879882798</cx:pt>
          <cx:pt idx="672">66.325202941894503</cx:pt>
          <cx:pt idx="673">70.017936706542997</cx:pt>
          <cx:pt idx="674">70.698272705078097</cx:pt>
          <cx:pt idx="675">70.421737670898395</cx:pt>
          <cx:pt idx="676">70.624473571777301</cx:pt>
          <cx:pt idx="677">70.055320739746094</cx:pt>
          <cx:pt idx="678">70.460174560546903</cx:pt>
          <cx:pt idx="679">70.678260803222699</cx:pt>
          <cx:pt idx="680">70.793991088867202</cx:pt>
          <cx:pt idx="681">70.438049316406307</cx:pt>
          <cx:pt idx="682">69.371429443359403</cx:pt>
          <cx:pt idx="683">70.645935058593807</cx:pt>
          <cx:pt idx="684">66.601066589355497</cx:pt>
          <cx:pt idx="685">66.113304138183594</cx:pt>
          <cx:pt idx="686">66.580001831054702</cx:pt>
          <cx:pt idx="687">66.131980895996094</cx:pt>
          <cx:pt idx="688">65.980201721191406</cx:pt>
          <cx:pt idx="689">66.623710632324205</cx:pt>
          <cx:pt idx="690">66.291458129882798</cx:pt>
          <cx:pt idx="691">66.748771667480497</cx:pt>
          <cx:pt idx="692">65.809043884277301</cx:pt>
          <cx:pt idx="693">66.252525329589801</cx:pt>
          <cx:pt idx="694">64.712059020996094</cx:pt>
          <cx:pt idx="695">65.123550415039105</cx:pt>
          <cx:pt idx="696">65.083999633789105</cx:pt>
          <cx:pt idx="697">64.627998352050795</cx:pt>
          <cx:pt idx="698">65.765625</cx:pt>
          <cx:pt idx="699">65.616859436035199</cx:pt>
          <cx:pt idx="700">65.098037719726605</cx:pt>
          <cx:pt idx="701">64.598457336425795</cx:pt>
          <cx:pt idx="702">65.422477722167997</cx:pt>
          <cx:pt idx="703">64.779464721679702</cx:pt>
          <cx:pt idx="704">72.313491821289105</cx:pt>
          <cx:pt idx="705">72.332015991210895</cx:pt>
          <cx:pt idx="706">71.806587219238295</cx:pt>
          <cx:pt idx="707">72.512931823730497</cx:pt>
          <cx:pt idx="708">71.381973266601605</cx:pt>
          <cx:pt idx="709">70.991378784179702</cx:pt>
          <cx:pt idx="710">71.613166809082003</cx:pt>
          <cx:pt idx="711">72.661224365234403</cx:pt>
          <cx:pt idx="712">71.276313781738295</cx:pt>
          <cx:pt idx="713">71.571426391601605</cx:pt>
          <cx:pt idx="714">72.199188232421903</cx:pt>
          <cx:pt idx="715">73.061729431152301</cx:pt>
          <cx:pt idx="716">71.879165649414105</cx:pt>
          <cx:pt idx="717">72.7100830078125</cx:pt>
          <cx:pt idx="718">71.353172302246094</cx:pt>
          <cx:pt idx="719">72.120834350585895</cx:pt>
          <cx:pt idx="720">58.265487670898402</cx:pt>
          <cx:pt idx="721">57.135746002197301</cx:pt>
          <cx:pt idx="722">56.9958686828613</cx:pt>
          <cx:pt idx="723">57.638767242431598</cx:pt>
          <cx:pt idx="724">58.637168884277301</cx:pt>
          <cx:pt idx="725">56.964603424072301</cx:pt>
          <cx:pt idx="726">58.077922821044901</cx:pt>
          <cx:pt idx="727">56.668224334716797</cx:pt>
          <cx:pt idx="728">59.6255493164063</cx:pt>
          <cx:pt idx="729">56.789955139160199</cx:pt>
          <cx:pt idx="730">58.860359191894503</cx:pt>
          <cx:pt idx="731">56.788547515869098</cx:pt>
          <cx:pt idx="732">59.15625</cx:pt>
          <cx:pt idx="733">57.064815521240199</cx:pt>
          <cx:pt idx="734">57.424999237060497</cx:pt>
          <cx:pt idx="735">56.601852416992202</cx:pt>
          <cx:pt idx="736">56.9170112609863</cx:pt>
          <cx:pt idx="737">57.353981018066399</cx:pt>
          <cx:pt idx="738">56.2573852539063</cx:pt>
          <cx:pt idx="739">57.217777252197301</cx:pt>
          <cx:pt idx="740">76.090911865234403</cx:pt>
          <cx:pt idx="741">75.495330810546903</cx:pt>
          <cx:pt idx="742">75.995674133300795</cx:pt>
          <cx:pt idx="743">75.865547180175795</cx:pt>
          <cx:pt idx="744">67.910507202148395</cx:pt>
          <cx:pt idx="745">61.751018524169901</cx:pt>
          <cx:pt idx="746">67.342208862304702</cx:pt>
          <cx:pt idx="747">62.947792053222699</cx:pt>
          <cx:pt idx="748">68.985290527343807</cx:pt>
          <cx:pt idx="749">63.6920166015625</cx:pt>
          <cx:pt idx="750">66.816848754882798</cx:pt>
          <cx:pt idx="751">62.8125</cx:pt>
          <cx:pt idx="752">66.41064453125</cx:pt>
          <cx:pt idx="753">63.449054718017599</cx:pt>
          <cx:pt idx="754">66.330741882324205</cx:pt>
          <cx:pt idx="755">63.163497924804702</cx:pt>
          <cx:pt idx="756">66.322448730468807</cx:pt>
          <cx:pt idx="757">63.4703559875488</cx:pt>
          <cx:pt idx="758">67.414543151855497</cx:pt>
          <cx:pt idx="759">63.479400634765597</cx:pt>
          <cx:pt idx="760">67.463233947753906</cx:pt>
          <cx:pt idx="761">63.420406341552699</cx:pt>
          <cx:pt idx="762">66.943611145019503</cx:pt>
          <cx:pt idx="763">63.344825744628899</cx:pt>
          <cx:pt idx="764">71.965370178222699</cx:pt>
          <cx:pt idx="765">65.680671691894503</cx:pt>
          <cx:pt idx="766">70.6875</cx:pt>
          <cx:pt idx="767">71.124465942382798</cx:pt>
          <cx:pt idx="768">70.949150085449205</cx:pt>
          <cx:pt idx="769">71.473892211914105</cx:pt>
          <cx:pt idx="770">70.666664123535199</cx:pt>
          <cx:pt idx="771">71.1478271484375</cx:pt>
          <cx:pt idx="772">71.194915771484403</cx:pt>
          <cx:pt idx="773">71.101692199707003</cx:pt>
          <cx:pt idx="774">70.484443664550795</cx:pt>
          <cx:pt idx="775">70.162055969238295</cx:pt>
          <cx:pt idx="776">71.068962097167997</cx:pt>
          <cx:pt idx="777">67.181816101074205</cx:pt>
          <cx:pt idx="778">66.397132873535199</cx:pt>
          <cx:pt idx="779">67.123153686523395</cx:pt>
          <cx:pt idx="780">66.741462707519503</cx:pt>
          <cx:pt idx="781">67.014495849609403</cx:pt>
          <cx:pt idx="782">67.944442749023395</cx:pt>
          <cx:pt idx="783">67.305419921875</cx:pt>
          <cx:pt idx="784">67</cx:pt>
          <cx:pt idx="785">66.443351745605497</cx:pt>
          <cx:pt idx="786">66.904525756835895</cx:pt>
          <cx:pt idx="787">64.217231750488295</cx:pt>
          <cx:pt idx="788">64.603050231933594</cx:pt>
          <cx:pt idx="789">64.446640014648395</cx:pt>
          <cx:pt idx="790">64.462150573730497</cx:pt>
          <cx:pt idx="791">65.307693481445298</cx:pt>
          <cx:pt idx="792">65.141174316406307</cx:pt>
          <cx:pt idx="793">64.370079040527301</cx:pt>
          <cx:pt idx="794">64.058364868164105</cx:pt>
          <cx:pt idx="795">64.684410095214801</cx:pt>
          <cx:pt idx="796">64.363296508789105</cx:pt>
          <cx:pt idx="797">72.841461181640597</cx:pt>
          <cx:pt idx="798">72.965515136718807</cx:pt>
          <cx:pt idx="799">72.406501770019503</cx:pt>
          <cx:pt idx="800">73.609245300292997</cx:pt>
          <cx:pt idx="801">72.202476501464801</cx:pt>
          <cx:pt idx="802">71.677825927734403</cx:pt>
          <cx:pt idx="803">72.818901062011705</cx:pt>
          <cx:pt idx="804">73.443138122558594</cx:pt>
          <cx:pt idx="805">72.382354736328097</cx:pt>
          <cx:pt idx="806">72.546218872070298</cx:pt>
          <cx:pt idx="807">73.196784973144503</cx:pt>
          <cx:pt idx="808">73.904167175292997</cx:pt>
          <cx:pt idx="809">72.880165100097699</cx:pt>
          <cx:pt idx="810">73.510284423828097</cx:pt>
          <cx:pt idx="811">72.3438720703125</cx:pt>
          <cx:pt idx="812">72.311203002929702</cx:pt>
          <cx:pt idx="813">59.864036560058601</cx:pt>
          <cx:pt idx="814">57.065502166747997</cx:pt>
          <cx:pt idx="815">56.966804504394503</cx:pt>
          <cx:pt idx="816">57.735042572021499</cx:pt>
          <cx:pt idx="817">60.1101684570313</cx:pt>
          <cx:pt idx="818">57.030044555664098</cx:pt>
          <cx:pt idx="819">59.2422904968262</cx:pt>
          <cx:pt idx="820">57.131004333496101</cx:pt>
          <cx:pt idx="821">60.433628082275398</cx:pt>
          <cx:pt idx="822">57.438053131103501</cx:pt>
          <cx:pt idx="823">58.778762817382798</cx:pt>
          <cx:pt idx="824">57.283897399902301</cx:pt>
          <cx:pt idx="825">58.941963195800803</cx:pt>
          <cx:pt idx="826">57.760868072509801</cx:pt>
          <cx:pt idx="827">56.7184867858887</cx:pt>
          <cx:pt idx="828">56.579185485839801</cx:pt>
          <cx:pt idx="829">56.693878173828097</cx:pt>
          <cx:pt idx="830">57.602619171142599</cx:pt>
          <cx:pt idx="831">56.170124053955099</cx:pt>
          <cx:pt idx="832">57.3422241210938</cx:pt>
          <cx:pt idx="833">76.343093872070298</cx:pt>
          <cx:pt idx="834">75.522323608398395</cx:pt>
          <cx:pt idx="835">75.991073608398395</cx:pt>
          <cx:pt idx="836">75.278968811035199</cx:pt>
          <cx:pt idx="837">67.187248229980497</cx:pt>
          <cx:pt idx="838">62.012195587158203</cx:pt>
          <cx:pt idx="839">67.309432983398395</cx:pt>
          <cx:pt idx="840">62.746986389160199</cx:pt>
          <cx:pt idx="841">68.181480407714801</cx:pt>
          <cx:pt idx="842">62.759998321533203</cx:pt>
          <cx:pt idx="843">66.472122192382798</cx:pt>
          <cx:pt idx="844">62.429164886474602</cx:pt>
          <cx:pt idx="845">66.075469970703097</cx:pt>
          <cx:pt idx="846">63.185329437255902</cx:pt>
          <cx:pt idx="847">66.212928771972699</cx:pt>
          <cx:pt idx="848">62.799999237060497</cx:pt>
          <cx:pt idx="849">65.903617858886705</cx:pt>
          <cx:pt idx="850">62.6867485046387</cx:pt>
          <cx:pt idx="851">66.597785949707003</cx:pt>
          <cx:pt idx="852">63.261028289794901</cx:pt>
          <cx:pt idx="853">66.858734130859403</cx:pt>
          <cx:pt idx="854">63.546184539794901</cx:pt>
          <cx:pt idx="855">66.083648681640597</cx:pt>
          <cx:pt idx="856">63.184906005859403</cx:pt>
          <cx:pt idx="857">72.060867309570298</cx:pt>
          <cx:pt idx="858">66.029533386230497</cx:pt>
          <cx:pt idx="859">70.766815185546903</cx:pt>
          <cx:pt idx="860">70.360733032226605</cx:pt>
          <cx:pt idx="861">70.452987670898395</cx:pt>
          <cx:pt idx="862">71.170127868652301</cx:pt>
          <cx:pt idx="863">70.416664123535199</cx:pt>
          <cx:pt idx="864">71.378852844238295</cx:pt>
          <cx:pt idx="865">71.758476257324205</cx:pt>
          <cx:pt idx="866">71.357757568359403</cx:pt>
          <cx:pt idx="867">70.34375</cx:pt>
          <cx:pt idx="868">70.225296020507798</cx:pt>
          <cx:pt idx="869">71.209754943847699</cx:pt>
          <cx:pt idx="870">67.366493225097699</cx:pt>
          <cx:pt idx="871">66.225959777832003</cx:pt>
          <cx:pt idx="872">67.583335876464801</cx:pt>
          <cx:pt idx="873">66.731704711914105</cx:pt>
          <cx:pt idx="874">66.640396118164105</cx:pt>
          <cx:pt idx="875">67.497406005859403</cx:pt>
          <cx:pt idx="876">67.639999389648395</cx:pt>
          <cx:pt idx="877">67</cx:pt>
          <cx:pt idx="878">66.536582946777301</cx:pt>
          <cx:pt idx="879">66.773872375488295</cx:pt>
          <cx:pt idx="880">64.304183959960895</cx:pt>
          <cx:pt idx="881">63.961540222167997</cx:pt>
          <cx:pt idx="882">64.26171875</cx:pt>
          <cx:pt idx="883">63.7865600585938</cx:pt>
          <cx:pt idx="884">64.887596130371094</cx:pt>
          <cx:pt idx="885">64.650604248046903</cx:pt>
          <cx:pt idx="886">64.059288024902301</cx:pt>
          <cx:pt idx="887">64.088462829589801</cx:pt>
          <cx:pt idx="888">64.18359375</cx:pt>
          <cx:pt idx="889">64.080154418945298</cx:pt>
          <cx:pt idx="890">73.016128540039105</cx:pt>
          <cx:pt idx="891">72.70703125</cx:pt>
          <cx:pt idx="892">72.672065734863295</cx:pt>
          <cx:pt idx="893">73.518669128417997</cx:pt>
          <cx:pt idx="894">72.237701416015597</cx:pt>
          <cx:pt idx="895">71.596565246582003</cx:pt>
          <cx:pt idx="896">72.833335876464801</cx:pt>
          <cx:pt idx="897">73.569168090820298</cx:pt>
          <cx:pt idx="898">72.567230224609403</cx:pt>
          <cx:pt idx="899">72.323654174804702</cx:pt>
          <cx:pt idx="900">73.411521911621094</cx:pt>
          <cx:pt idx="901">73.834709167480497</cx:pt>
          <cx:pt idx="902">73.462501525878906</cx:pt>
          <cx:pt idx="903">73.556015014648395</cx:pt>
          <cx:pt idx="904">72.832687377929702</cx:pt>
          <cx:pt idx="905">72.8125</cx:pt>
          <cx:pt idx="906">59.846847534179702</cx:pt>
          <cx:pt idx="907">57.022422790527301</cx:pt>
          <cx:pt idx="908">56.685951232910199</cx:pt>
          <cx:pt idx="909">57.400001525878899</cx:pt>
          <cx:pt idx="910">59.986724853515597</cx:pt>
          <cx:pt idx="911">56.698688507080099</cx:pt>
          <cx:pt idx="912">59.274776458740199</cx:pt>
          <cx:pt idx="913">56.596492767333999</cx:pt>
          <cx:pt idx="914">59.967742919921903</cx:pt>
          <cx:pt idx="915">57.231819152832003</cx:pt>
          <cx:pt idx="916">58.748878479003899</cx:pt>
          <cx:pt idx="917">56.698688507080099</cx:pt>
          <cx:pt idx="918">59.035243988037102</cx:pt>
          <cx:pt idx="919">57.193832397460902</cx:pt>
          <cx:pt idx="920">56.892562866210902</cx:pt>
          <cx:pt idx="921">56.450450897216797</cx:pt>
          <cx:pt idx="922">56.836734771728501</cx:pt>
          <cx:pt idx="923">57.3026313781738</cx:pt>
          <cx:pt idx="924">55.925621032714801</cx:pt>
          <cx:pt idx="925">56.552513122558601</cx:pt>
          <cx:pt idx="926">75.242424011230497</cx:pt>
          <cx:pt idx="927">74.553573608398395</cx:pt>
          <cx:pt idx="928">75.115554809570298</cx:pt>
          <cx:pt idx="929">74.851066589355497</cx:pt>
          <cx:pt idx="930">66.293891906738295</cx:pt>
          <cx:pt idx="931">61.697479248046903</cx:pt>
          <cx:pt idx="932">66.941818237304702</cx:pt>
          <cx:pt idx="933">62.580646514892599</cx:pt>
          <cx:pt idx="934">66.758361816406307</cx:pt>
          <cx:pt idx="935">62.806201934814503</cx:pt>
          <cx:pt idx="936">66.459854125976605</cx:pt>
          <cx:pt idx="937">61.915966033935497</cx:pt>
          <cx:pt idx="938">65.826713562011705</cx:pt>
          <cx:pt idx="939">63.396297454833999</cx:pt>
          <cx:pt idx="940">65.876808166503906</cx:pt>
          <cx:pt idx="941">63.729240417480497</cx:pt>
          <cx:pt idx="942">65.717056274414105</cx:pt>
          <cx:pt idx="943">62.638210296630902</cx:pt>
          <cx:pt idx="944">66.559257507324205</cx:pt>
          <cx:pt idx="945">63.488971710205099</cx:pt>
          <cx:pt idx="946">66.967857360839801</cx:pt>
          <cx:pt idx="947">63.422763824462898</cx:pt>
          <cx:pt idx="948">65.9202880859375</cx:pt>
          <cx:pt idx="949">63.592594146728501</cx:pt>
          <cx:pt idx="950">72.185844421386705</cx:pt>
          <cx:pt idx="951">66.037193298339801</cx:pt>
          <cx:pt idx="952">70.547508239746094</cx:pt>
          <cx:pt idx="953">70.745368957519503</cx:pt>
          <cx:pt idx="954">70.960350036621094</cx:pt>
          <cx:pt idx="955">71.467811584472699</cx:pt>
          <cx:pt idx="956">70.817024230957003</cx:pt>
          <cx:pt idx="957">71.241226196289105</cx:pt>
          <cx:pt idx="958">71.445411682128906</cx:pt>
          <cx:pt idx="959">71.838294982910199</cx:pt>
          <cx:pt idx="960">70.752212524414105</cx:pt>
          <cx:pt idx="961">70.223937988281307</cx:pt>
          <cx:pt idx="962">71.267326354980497</cx:pt>
          <cx:pt idx="963">67.432991027832003</cx:pt>
          <cx:pt idx="964">66.103958129882798</cx:pt>
          <cx:pt idx="965">67.447113037109403</cx:pt>
          <cx:pt idx="966">66.7635498046875</cx:pt>
          <cx:pt idx="967">66.898056030273395</cx:pt>
          <cx:pt idx="968">67.87939453125</cx:pt>
          <cx:pt idx="969">67.730003356933594</cx:pt>
          <cx:pt idx="970">66.984924316406307</cx:pt>
          <cx:pt idx="971">67.057693481445298</cx:pt>
          <cx:pt idx="972">67.149253845214801</cx:pt>
          <cx:pt idx="973">63.937984466552699</cx:pt>
          <cx:pt idx="974">64.084945678710895</cx:pt>
          <cx:pt idx="975">64.523078918457003</cx:pt>
          <cx:pt idx="976">63.964427947997997</cx:pt>
          <cx:pt idx="977">64.9757080078125</cx:pt>
          <cx:pt idx="978">64.779594421386705</cx:pt>
          <cx:pt idx="979">64.35546875</cx:pt>
          <cx:pt idx="980">63.7968139648438</cx:pt>
          <cx:pt idx="981">64.537879943847699</cx:pt>
          <cx:pt idx="982">64.501884460449205</cx:pt>
          <cx:pt idx="983">73.215446472167997</cx:pt>
          <cx:pt idx="984">73.286277770996094</cx:pt>
          <cx:pt idx="985">73.114173889160199</cx:pt>
          <cx:pt idx="986">73.514404296875</cx:pt>
          <cx:pt idx="987">72.662696838378906</cx:pt>
          <cx:pt idx="988">72.142860412597699</cx:pt>
          <cx:pt idx="989">72.574378967285199</cx:pt>
          <cx:pt idx="990">73.789474487304702</cx:pt>
          <cx:pt idx="991">72.724578857421903</cx:pt>
          <cx:pt idx="992">72.651451110839801</cx:pt>
          <cx:pt idx="993">72.876594543457003</cx:pt>
          <cx:pt idx="994">74.628097534179702</cx:pt>
          <cx:pt idx="995">73.337554931640597</cx:pt>
          <cx:pt idx="996">74.053276062011705</cx:pt>
          <cx:pt idx="997">72.330642700195298</cx:pt>
          <cx:pt idx="998">72.658226013183594</cx:pt>
          <cx:pt idx="999">60.023040771484403</cx:pt>
          <cx:pt idx="1000">56.442478179931598</cx:pt>
          <cx:pt idx="1001">56.417720794677699</cx:pt>
          <cx:pt idx="1002">57.529914855957003</cx:pt>
          <cx:pt idx="1003">60.100456237792997</cx:pt>
          <cx:pt idx="1004">56.802520751953097</cx:pt>
          <cx:pt idx="1005">59.204544067382798</cx:pt>
          <cx:pt idx="1006">56.259910583496101</cx:pt>
          <cx:pt idx="1007">60.609302520752003</cx:pt>
          <cx:pt idx="1008">57.091701507568402</cx:pt>
          <cx:pt idx="1009">59.201793670654297</cx:pt>
          <cx:pt idx="1010">56.7056274414063</cx:pt>
          <cx:pt idx="1011">58.702701568603501</cx:pt>
          <cx:pt idx="1012">57.268722534179702</cx:pt>
          <cx:pt idx="1013">56.729507446289098</cx:pt>
          <cx:pt idx="1014">56.678260803222699</cx:pt>
          <cx:pt idx="1015">56.302906036377003</cx:pt>
          <cx:pt idx="1016">56.719825744628899</cx:pt>
          <cx:pt idx="1017">56.054393768310497</cx:pt>
          <cx:pt idx="1018">56.517391204833999</cx:pt>
          <cx:pt idx="1019">74.577095031738295</cx:pt>
          <cx:pt idx="1020">74.969024658203097</cx:pt>
          <cx:pt idx="1021">74.803573608398395</cx:pt>
          <cx:pt idx="1022">74.986785888671903</cx:pt>
          <cx:pt idx="1023">65.891052246093807</cx:pt>
          <cx:pt idx="1024">61.641349792480497</cx:pt>
          <cx:pt idx="1025">66.421638488769503</cx:pt>
          <cx:pt idx="1026">62.548782348632798</cx:pt>
          <cx:pt idx="1027">66.522560119628906</cx:pt>
          <cx:pt idx="1028">62.742973327636697</cx:pt>
          <cx:pt idx="1029">65.271697998046903</cx:pt>
          <cx:pt idx="1030">61.470085144042997</cx:pt>
          <cx:pt idx="1031">65.133331298828097</cx:pt>
          <cx:pt idx="1032">63.273075103759801</cx:pt>
          <cx:pt idx="1033">65.309700012207003</cx:pt>
          <cx:pt idx="1034">62.896945953369098</cx:pt>
          <cx:pt idx="1035">65.599235534667997</cx:pt>
          <cx:pt idx="1036">62.266391754150398</cx:pt>
          <cx:pt idx="1037">66.711608886718807</cx:pt>
          <cx:pt idx="1038">63.0155029296875</cx:pt>
          <cx:pt idx="1039">66.75</cx:pt>
          <cx:pt idx="1040">63.570850372314503</cx:pt>
          <cx:pt idx="1041">65.283088684082003</cx:pt>
          <cx:pt idx="1042">63.2934379577637</cx:pt>
          <cx:pt idx="1043">71.849998474121094</cx:pt>
          <cx:pt idx="1044">65.743476867675795</cx:pt>
          <cx:pt idx="1045">70.849761962890597</cx:pt>
          <cx:pt idx="1046">70.672897338867202</cx:pt>
          <cx:pt idx="1047">71.062225341796903</cx:pt>
          <cx:pt idx="1048">71.584068298339801</cx:pt>
          <cx:pt idx="1049">70.959999084472699</cx:pt>
          <cx:pt idx="1050">70.945457458496094</cx:pt>
          <cx:pt idx="1051">70.522933959960895</cx:pt>
          <cx:pt idx="1052">71.459823608398395</cx:pt>
          <cx:pt idx="1053">70.404762268066406</cx:pt>
          <cx:pt idx="1054">69.816329956054702</cx:pt>
          <cx:pt idx="1055">71.071426391601605</cx:pt>
          <cx:pt idx="1056">67.259262084960895</cx:pt>
          <cx:pt idx="1057">66.059402465820298</cx:pt>
          <cx:pt idx="1058">66.838386535644503</cx:pt>
          <cx:pt idx="1059">66.825241088867202</cx:pt>
          <cx:pt idx="1060">66.841583251953097</cx:pt>
          <cx:pt idx="1061">67.8663330078125</cx:pt>
          <cx:pt idx="1062">67.252525329589801</cx:pt>
          <cx:pt idx="1063">66.585861206054702</cx:pt>
          <cx:pt idx="1064">66.730766296386705</cx:pt>
          <cx:pt idx="1065">66.634147644042997</cx:pt>
          <cx:pt idx="1066">63.754940032958999</cx:pt>
          <cx:pt idx="1067">63.7137260437012</cx:pt>
          <cx:pt idx="1068">64.295722961425795</cx:pt>
          <cx:pt idx="1069">63.737903594970703</cx:pt>
          <cx:pt idx="1070">64.542167663574205</cx:pt>
          <cx:pt idx="1071">64.056449890136705</cx:pt>
          <cx:pt idx="1072">63.525691986083999</cx:pt>
          <cx:pt idx="1073">63.383998870849602</cx:pt>
          <cx:pt idx="1074">63.633205413818402</cx:pt>
          <cx:pt idx="1075">64.266914367675795</cx:pt>
          <cx:pt idx="1076">72.806869506835895</cx:pt>
          <cx:pt idx="1077">73.262947082519503</cx:pt>
          <cx:pt idx="1078">72.772354125976605</cx:pt>
          <cx:pt idx="1079">73.636360168457003</cx:pt>
          <cx:pt idx="1080">72.135589599609403</cx:pt>
          <cx:pt idx="1081">72.364807128906307</cx:pt>
          <cx:pt idx="1082">72.622879028320298</cx:pt>
          <cx:pt idx="1083">73.562248229980497</cx:pt>
          <cx:pt idx="1084">72.639129638671903</cx:pt>
          <cx:pt idx="1085">72.736404418945298</cx:pt>
          <cx:pt idx="1086">73.124465942382798</cx:pt>
          <cx:pt idx="1087">74.199996948242202</cx:pt>
          <cx:pt idx="1088">73.621276855468807</cx:pt>
          <cx:pt idx="1089">73.285102844238295</cx:pt>
          <cx:pt idx="1090">72.193412780761705</cx:pt>
          <cx:pt idx="1091">72.607597351074205</cx:pt>
          <cx:pt idx="1092">59.605770111083999</cx:pt>
          <cx:pt idx="1093">56.524662017822301</cx:pt>
          <cx:pt idx="1094">56.415584564208999</cx:pt>
          <cx:pt idx="1095">56.835498809814503</cx:pt>
          <cx:pt idx="1096">60.157142639160199</cx:pt>
          <cx:pt idx="1097">57.146442413330099</cx:pt>
          <cx:pt idx="1098">59.298576354980497</cx:pt>
          <cx:pt idx="1099">56.115043640136697</cx:pt>
          <cx:pt idx="1100">61.205478668212898</cx:pt>
          <cx:pt idx="1101">57.337718963622997</cx:pt>
          <cx:pt idx="1102">59.732143402099602</cx:pt>
          <cx:pt idx="1103">56.283103942871101</cx:pt>
          <cx:pt idx="1104">59.574661254882798</cx:pt>
          <cx:pt idx="1105">57.160171508789098</cx:pt>
          <cx:pt idx="1106">56.716667175292997</cx:pt>
          <cx:pt idx="1107">56.814979553222699</cx:pt>
          <cx:pt idx="1108">56.519149780273402</cx:pt>
          <cx:pt idx="1109">56.7723197937012</cx:pt>
          <cx:pt idx="1110">56.0466117858887</cx:pt>
          <cx:pt idx="1111">56.817779541015597</cx:pt>
          <cx:pt idx="1112">74.330184936523395</cx:pt>
          <cx:pt idx="1113">74.715553283691406</cx:pt>
          <cx:pt idx="1114">75.095024108886705</cx:pt>
          <cx:pt idx="1115">74.525115966796903</cx:pt>
          <cx:pt idx="1116">65.234619140625</cx:pt>
          <cx:pt idx="1117">61.103897094726598</cx:pt>
          <cx:pt idx="1118">65.212997436523395</cx:pt>
          <cx:pt idx="1119">62.544353485107401</cx:pt>
          <cx:pt idx="1120">65.622711181640597</cx:pt>
          <cx:pt idx="1121">62.477733612060497</cx:pt>
          <cx:pt idx="1122">65.134544372558594</cx:pt>
          <cx:pt idx="1123">60.948051452636697</cx:pt>
          <cx:pt idx="1124">64.361701965332003</cx:pt>
          <cx:pt idx="1125">63.226764678955099</cx:pt>
          <cx:pt idx="1126">64.833923339843807</cx:pt>
          <cx:pt idx="1127">62.837120056152301</cx:pt>
          <cx:pt idx="1128">65.472724914550795</cx:pt>
          <cx:pt idx="1129">61.879669189453097</cx:pt>
          <cx:pt idx="1130">64.925651550292997</cx:pt>
          <cx:pt idx="1131">62.7548637390137</cx:pt>
          <cx:pt idx="1132">64.755317687988295</cx:pt>
          <cx:pt idx="1133">63.024791717529297</cx:pt>
          <cx:pt idx="1134">64.9180908203125</cx:pt>
          <cx:pt idx="1135">62.784000396728501</cx:pt>
          <cx:pt idx="1136">71.643836975097699</cx:pt>
          <cx:pt idx="1137">65.465812683105497</cx:pt>
          <cx:pt idx="1138">70.597084045410199</cx:pt>
          <cx:pt idx="1139">70.653846740722699</cx:pt>
          <cx:pt idx="1140">70.682029724121094</cx:pt>
          <cx:pt idx="1141">71.877731323242202</cx:pt>
          <cx:pt idx="1142">71.384613037109403</cx:pt>
          <cx:pt idx="1143">70.701423645019503</cx:pt>
          <cx:pt idx="1144">71.238098144531307</cx:pt>
          <cx:pt idx="1145">71.942733764648395</cx:pt>
          <cx:pt idx="1146">71.119613647460895</cx:pt>
          <cx:pt idx="1147">70.120964050292997</cx:pt>
          <cx:pt idx="1148">71.1827392578125</cx:pt>
          <cx:pt idx="1149">67.089950561523395</cx:pt>
          <cx:pt idx="1150">66.123764038085895</cx:pt>
          <cx:pt idx="1151">66.681816101074205</cx:pt>
          <cx:pt idx="1152">66.625617980957003</cx:pt>
          <cx:pt idx="1153">66.921180725097699</cx:pt>
          <cx:pt idx="1154">67.6336669921875</cx:pt>
          <cx:pt idx="1155">66.989639282226605</cx:pt>
          <cx:pt idx="1156">66.638191223144503</cx:pt>
          <cx:pt idx="1157">66.733009338378906</cx:pt>
          <cx:pt idx="1158">66.400001525878906</cx:pt>
          <cx:pt idx="1159">63.293651580810497</cx:pt>
          <cx:pt idx="1160">63.498023986816399</cx:pt>
          <cx:pt idx="1161">63.9609375</cx:pt>
          <cx:pt idx="1162">63.6157035827637</cx:pt>
          <cx:pt idx="1163">64.466133117675795</cx:pt>
          <cx:pt idx="1164">64.163345336914105</cx:pt>
          <cx:pt idx="1165">63.511905670166001</cx:pt>
          <cx:pt idx="1166">63.106121063232401</cx:pt>
          <cx:pt idx="1167">63.30859375</cx:pt>
          <cx:pt idx="1168">63.609375</cx:pt>
          <cx:pt idx="1169">72.746665954589801</cx:pt>
          <cx:pt idx="1170">73.392715454101605</cx:pt>
          <cx:pt idx="1171">72.680328369140597</cx:pt>
          <cx:pt idx="1172">73.038627624511705</cx:pt>
          <cx:pt idx="1173">72.012763977050795</cx:pt>
          <cx:pt idx="1174">71.712387084960895</cx:pt>
          <cx:pt idx="1175">72.747825622558594</cx:pt>
          <cx:pt idx="1176">73.572616577148395</cx:pt>
          <cx:pt idx="1177">72.576576232910199</cx:pt>
          <cx:pt idx="1178">72.660865783691406</cx:pt>
          <cx:pt idx="1179">73.145301818847699</cx:pt>
          <cx:pt idx="1180">74.923080444335895</cx:pt>
          <cx:pt idx="1181">73.889381408691406</cx:pt>
          <cx:pt idx="1182">73.301307678222699</cx:pt>
          <cx:pt idx="1183">72.016807556152301</cx:pt>
          <cx:pt idx="1184">72.550216674804702</cx:pt>
          <cx:pt idx="1185">59.515789031982401</cx:pt>
          <cx:pt idx="1186">56.212390899658203</cx:pt>
          <cx:pt idx="1187">56.641025543212898</cx:pt>
          <cx:pt idx="1188">56.418502807617202</cx:pt>
          <cx:pt idx="1189">60.089553833007798</cx:pt>
          <cx:pt idx="1190">56.872341156005902</cx:pt>
          <cx:pt idx="1191">59.004974365234403</cx:pt>
          <cx:pt idx="1192">56.062221527099602</cx:pt>
          <cx:pt idx="1193">61.872039794921903</cx:pt>
          <cx:pt idx="1194">56.707206726074197</cx:pt>
          <cx:pt idx="1195">59.655338287353501</cx:pt>
          <cx:pt idx="1196">56.097221374511697</cx:pt>
          <cx:pt idx="1197">59.417911529541001</cx:pt>
          <cx:pt idx="1198">57.1288871765137</cx:pt>
          <cx:pt idx="1199">56.476791381835902</cx:pt>
          <cx:pt idx="1200">56.466365814208999</cx:pt>
          <cx:pt idx="1201">56.451881408691399</cx:pt>
          <cx:pt idx="1202">56.824325561523402</cx:pt>
          <cx:pt idx="1203">56.279659271240199</cx:pt>
          <cx:pt idx="1204">56.427272796630902</cx:pt>
          <cx:pt idx="1205">74.197311401367202</cx:pt>
          <cx:pt idx="1206">75.114540100097699</cx:pt>
          <cx:pt idx="1207">75.715515136718807</cx:pt>
          <cx:pt idx="1208">74.372726440429702</cx:pt>
          <cx:pt idx="1209">65.317459106445298</cx:pt>
          <cx:pt idx="1210">61.048671722412102</cx:pt>
          <cx:pt idx="1211">65.135337829589801</cx:pt>
          <cx:pt idx="1212">61.855319976806598</cx:pt>
          <cx:pt idx="1213">65.634613037109403</cx:pt>
          <cx:pt idx="1214">62.685951232910199</cx:pt>
          <cx:pt idx="1215">65.679244995117202</cx:pt>
          <cx:pt idx="1216">61.1814155578613</cx:pt>
          <cx:pt idx="1217">63.984733581542997</cx:pt>
          <cx:pt idx="1218">63.313724517822301</cx:pt>
          <cx:pt idx="1219">64.546127319335895</cx:pt>
          <cx:pt idx="1220">63.1640014648438</cx:pt>
          <cx:pt idx="1221">64.944030761718807</cx:pt>
          <cx:pt idx="1222">61.504425048828097</cx:pt>
          <cx:pt idx="1223">64.911193847656307</cx:pt>
          <cx:pt idx="1224">62.119342803955099</cx:pt>
          <cx:pt idx="1225">64.469467163085895</cx:pt>
          <cx:pt idx="1226">62.510822296142599</cx:pt>
          <cx:pt idx="1227">64.436820983886705</cx:pt>
          <cx:pt idx="1228">62.7421875</cx:pt>
          <cx:pt idx="1229">72.153488159179702</cx:pt>
          <cx:pt idx="1230">64.923080444335895</cx:pt>
          <cx:pt idx="1231">71.025123596191406</cx:pt>
          <cx:pt idx="1232">71.043685913085895</cx:pt>
          <cx:pt idx="1233">71.420791625976605</cx:pt>
          <cx:pt idx="1234">72.333335876464801</cx:pt>
          <cx:pt idx="1235">71.292076110839801</cx:pt>
          <cx:pt idx="1236">71.554458618164105</cx:pt>
          <cx:pt idx="1237">71.199996948242202</cx:pt>
          <cx:pt idx="1238">71.976417541503906</cx:pt>
          <cx:pt idx="1239">71.074623107910199</cx:pt>
          <cx:pt idx="1240">70.120330810546903</cx:pt>
          <cx:pt idx="1241">71.276596069335895</cx:pt>
          <cx:pt idx="1242">66.771278381347699</cx:pt>
          <cx:pt idx="1243">66.578681945800795</cx:pt>
          <cx:pt idx="1244">66.392471313476605</cx:pt>
          <cx:pt idx="1245">66.165802001953097</cx:pt>
          <cx:pt idx="1246">66.525772094726605</cx:pt>
          <cx:pt idx="1247">67.864585876464801</cx:pt>
          <cx:pt idx="1248">67.244895935058594</cx:pt>
          <cx:pt idx="1249">66.443298339843807</cx:pt>
          <cx:pt idx="1250">66.527915954589801</cx:pt>
          <cx:pt idx="1251">66.731582641601605</cx:pt>
          <cx:pt idx="1252">63.487705230712898</cx:pt>
          <cx:pt idx="1253">62.761135101318402</cx:pt>
          <cx:pt idx="1254">63.539093017578097</cx:pt>
          <cx:pt idx="1255">63.485355377197301</cx:pt>
          <cx:pt idx="1256">64.109313964843807</cx:pt>
          <cx:pt idx="1257">63.971195220947301</cx:pt>
          <cx:pt idx="1258">62.799999237060497</cx:pt>
          <cx:pt idx="1259">62.955467224121101</cx:pt>
          <cx:pt idx="1260">62.857143402099602</cx:pt>
          <cx:pt idx="1261">62.862346649169901</cx:pt>
          <cx:pt idx="1262">72.986488342285199</cx:pt>
          <cx:pt idx="1263">73.635589599609403</cx:pt>
          <cx:pt idx="1264">72.982902526855497</cx:pt>
          <cx:pt idx="1265">73.255607604980497</cx:pt>
          <cx:pt idx="1266">71.959457397460895</cx:pt>
          <cx:pt idx="1267">72.159088134765597</cx:pt>
          <cx:pt idx="1268">73.978164672851605</cx:pt>
          <cx:pt idx="1269">73.604446411132798</cx:pt>
          <cx:pt idx="1270">72.781394958496094</cx:pt>
          <cx:pt idx="1271">72.427925109863295</cx:pt>
          <cx:pt idx="1272">73.719299316406307</cx:pt>
          <cx:pt idx="1273">74.587440490722699</cx:pt>
          <cx:pt idx="1274">74.669685363769503</cx:pt>
          <cx:pt idx="1275">73.504585266113295</cx:pt>
          <cx:pt idx="1276">72.629310607910199</cx:pt>
          <cx:pt idx="1277">73.364440917968807</cx:pt>
          <cx:pt idx="1278">60.187164306640597</cx:pt>
          <cx:pt idx="1279">56.175926208496101</cx:pt>
          <cx:pt idx="1280">56.7276802062988</cx:pt>
          <cx:pt idx="1281">56.627273559570298</cx:pt>
          <cx:pt idx="1282">59.941490173339801</cx:pt>
          <cx:pt idx="1283">56.747749328613303</cx:pt>
          <cx:pt idx="1284">59.371135711669901</cx:pt>
          <cx:pt idx="1285">55.990867614746101</cx:pt>
          <cx:pt idx="1286">61.659999847412102</cx:pt>
          <cx:pt idx="1287">56.490653991699197</cx:pt>
          <cx:pt idx="1288">59.742424011230497</cx:pt>
          <cx:pt idx="1289">56.216346740722699</cx:pt>
          <cx:pt idx="1290">59.567165374755902</cx:pt>
          <cx:pt idx="1291">57.255813598632798</cx:pt>
          <cx:pt idx="1292">56.561946868896499</cx:pt>
          <cx:pt idx="1293">56.135513305664098</cx:pt>
          <cx:pt idx="1294">56.939655303955099</cx:pt>
          <cx:pt idx="1295">56.214286804199197</cx:pt>
          <cx:pt idx="1296">56.4869575500488</cx:pt>
          <cx:pt idx="1297">56.120773315429702</cx:pt>
          <cx:pt idx="1298">74.521125793457003</cx:pt>
          <cx:pt idx="1299">74.134262084960895</cx:pt>
          <cx:pt idx="1300">75.495574951171903</cx:pt>
          <cx:pt idx="1301">72.903846740722699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prahu pro detekci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edgeThreshold</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B2F5C354-E193-4E7D-993D-F25F46373843}">
          <cx:tx>
            <cx:txData>
              <cx:f>'Distance Match'!$C$3</cx:f>
              <cx:v>Testovací množina se shodnými obrazovkami</cx:v>
            </cx:txData>
          </cx:tx>
          <cx:dataId val="0"/>
          <cx:layoutPr>
            <cx:visibility meanLine="0" meanMarker="1" nonoutliers="0" outliers="1"/>
            <cx:statistics quartileMethod="exclusive"/>
          </cx:layoutPr>
        </cx:series>
        <cx:series layoutId="boxWhisker" uniqueId="{AE134352-8FAC-4D4C-98D7-B2DD238C5F84}">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koef!$D$3:$D$467</cx:f>
        <cx:lvl ptCount="465" formatCode="General">
          <cx:pt idx="0">0.028000000000000001</cx:pt>
          <cx:pt idx="1">0.080000000000000002</cx:pt>
          <cx:pt idx="2">0.016</cx:pt>
          <cx:pt idx="3">0.16200000000000001</cx:pt>
          <cx:pt idx="4">0.016</cx:pt>
          <cx:pt idx="5">0.79800000000000004</cx:pt>
          <cx:pt idx="6">0.032000000000000001</cx:pt>
          <cx:pt idx="7">0.67000000000000004</cx:pt>
          <cx:pt idx="8">0.014</cx:pt>
          <cx:pt idx="9">0.084000000000000005</cx:pt>
          <cx:pt idx="10">0.024</cx:pt>
          <cx:pt idx="11">0.104</cx:pt>
          <cx:pt idx="12">0.02</cx:pt>
          <cx:pt idx="13">0.096000000000000002</cx:pt>
          <cx:pt idx="14">0.021999999999999999</cx:pt>
          <cx:pt idx="15">0.058000000000000003</cx:pt>
          <cx:pt idx="16">0.024</cx:pt>
          <cx:pt idx="17">0.073999999999999996</cx:pt>
          <cx:pt idx="18">0.025999999999999999</cx:pt>
          <cx:pt idx="93">0.025999999999999999</cx:pt>
          <cx:pt idx="94">0.070000000000000007</cx:pt>
          <cx:pt idx="95">0.014</cx:pt>
          <cx:pt idx="96">0.154</cx:pt>
          <cx:pt idx="97">0.0080000000000000002</cx:pt>
          <cx:pt idx="98">0.80600000000000005</cx:pt>
          <cx:pt idx="99">0.021999999999999999</cx:pt>
          <cx:pt idx="100">0.68200000000000005</cx:pt>
          <cx:pt idx="101">0.021999999999999999</cx:pt>
          <cx:pt idx="102">0.070000000000000007</cx:pt>
          <cx:pt idx="103">0.024</cx:pt>
          <cx:pt idx="104">0.075999999999999998</cx:pt>
          <cx:pt idx="105">0.017999999999999999</cx:pt>
          <cx:pt idx="106">0.075999999999999998</cx:pt>
          <cx:pt idx="107">0.012</cx:pt>
          <cx:pt idx="108">0.053999999999999999</cx:pt>
          <cx:pt idx="109">0.014</cx:pt>
          <cx:pt idx="110">0.064000000000000001</cx:pt>
          <cx:pt idx="111">0.021999999999999999</cx:pt>
          <cx:pt idx="186">0.018072289156626498</cx:pt>
          <cx:pt idx="187">0.078313253012048195</cx:pt>
          <cx:pt idx="188">0.0200803212851406</cx:pt>
          <cx:pt idx="189">0.14457831325301199</cx:pt>
          <cx:pt idx="190">0.0120481927710843</cx:pt>
          <cx:pt idx="191">0.79317269076305197</cx:pt>
          <cx:pt idx="192">0.026104417670682702</cx:pt>
          <cx:pt idx="193">0.708835341365462</cx:pt>
          <cx:pt idx="194">0.0120481927710843</cx:pt>
          <cx:pt idx="195">0.082329317269076302</cx:pt>
          <cx:pt idx="196">0.0240963855421687</cx:pt>
          <cx:pt idx="197">0.086345381526104395</cx:pt>
          <cx:pt idx="198">0.0160642570281124</cx:pt>
          <cx:pt idx="199">0.084337349397590397</cx:pt>
          <cx:pt idx="200">0.0080321285140562207</cx:pt>
          <cx:pt idx="201">0.0682730923694779</cx:pt>
          <cx:pt idx="202">0.0080321285140562207</cx:pt>
          <cx:pt idx="203">0.080321285140562207</cx:pt>
          <cx:pt idx="204">0.0160642570281124</cx:pt>
          <cx:pt idx="279">0.0202020202020202</cx:pt>
          <cx:pt idx="280">0.082828282828282807</cx:pt>
          <cx:pt idx="281">0.0202020202020202</cx:pt>
          <cx:pt idx="282">0.14141414141414099</cx:pt>
          <cx:pt idx="283">0.024242424242424201</cx:pt>
          <cx:pt idx="284">0.78585858585858603</cx:pt>
          <cx:pt idx="285">0.0161616161616162</cx:pt>
          <cx:pt idx="286">0.68484848484848504</cx:pt>
          <cx:pt idx="287">0.0202020202020202</cx:pt>
          <cx:pt idx="288">0.098989898989899003</cx:pt>
          <cx:pt idx="289">0.0121212121212121</cx:pt>
          <cx:pt idx="290">0.090909090909090898</cx:pt>
          <cx:pt idx="291">0.0161616161616162</cx:pt>
          <cx:pt idx="292">0.082828282828282807</cx:pt>
          <cx:pt idx="293">0.0080808080808080808</cx:pt>
          <cx:pt idx="294">0.060606060606060601</cx:pt>
          <cx:pt idx="295">0.0040404040404040404</cx:pt>
          <cx:pt idx="296">0.074747474747474701</cx:pt>
          <cx:pt idx="297">0.0262626262626263</cx:pt>
          <cx:pt idx="372">0.026369168356997999</cx:pt>
          <cx:pt idx="373">0.097363083164300201</cx:pt>
          <cx:pt idx="374">0.032454361054766699</cx:pt>
          <cx:pt idx="375">0.17849898580121701</cx:pt>
          <cx:pt idx="376">0.028397565922920899</cx:pt>
          <cx:pt idx="377">0.76470588235294101</cx:pt>
          <cx:pt idx="378">0.028397565922920899</cx:pt>
          <cx:pt idx="379">0.66937119675456402</cx:pt>
          <cx:pt idx="380">0.022312373225152098</cx:pt>
          <cx:pt idx="381">0.119675456389452</cx:pt>
          <cx:pt idx="382">0.020283975659229202</cx:pt>
          <cx:pt idx="383">0.093306288032454401</cx:pt>
          <cx:pt idx="384">0.022312373225152098</cx:pt>
          <cx:pt idx="385">0.115618661257606</cx:pt>
          <cx:pt idx="386">0.00608519269776876</cx:pt>
          <cx:pt idx="387">0.081135902636916807</cx:pt>
          <cx:pt idx="388">0.014198782961460399</cx:pt>
          <cx:pt idx="389">0.093306288032454401</cx:pt>
          <cx:pt idx="390">0.020283975659229202</cx:pt>
        </cx:lvl>
      </cx:numDim>
    </cx:data>
    <cx:data id="1">
      <cx:strDim type="cat">
        <cx:f>koef!$C$3:$C$467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koef!$E$3:$E$467</cx:f>
        <cx:lvl ptCount="465" formatCode="General">
          <cx:pt idx="0">0.0040000000000000001</cx:pt>
          <cx:pt idx="1">0.01</cx:pt>
          <cx:pt idx="2">0.012</cx:pt>
          <cx:pt idx="3">0.012</cx:pt>
          <cx:pt idx="4">0.0060000000000000001</cx:pt>
          <cx:pt idx="5">0.0060000000000000001</cx:pt>
          <cx:pt idx="6">0.0080000000000000002</cx:pt>
          <cx:pt idx="7">0.0040000000000000001</cx:pt>
          <cx:pt idx="8">0.014</cx:pt>
          <cx:pt idx="9">0.012</cx:pt>
          <cx:pt idx="10">0.02</cx:pt>
          <cx:pt idx="11">0.0060000000000000001</cx:pt>
          <cx:pt idx="12">0.0080000000000000002</cx:pt>
          <cx:pt idx="13">0.017999999999999999</cx:pt>
          <cx:pt idx="14">0.0080000000000000002</cx:pt>
          <cx:pt idx="15">0.01</cx:pt>
          <cx:pt idx="16">0.012</cx:pt>
          <cx:pt idx="17">0.0060000000000000001</cx:pt>
          <cx:pt idx="18">0.01</cx:pt>
          <cx:pt idx="19">0.0080000000000000002</cx:pt>
          <cx:pt idx="20">0.002</cx:pt>
          <cx:pt idx="21">0.0040000000000000001</cx:pt>
          <cx:pt idx="22">0.002</cx:pt>
          <cx:pt idx="23">0.0040000000000000001</cx:pt>
          <cx:pt idx="24">0.002</cx:pt>
          <cx:pt idx="25">0.002</cx:pt>
          <cx:pt idx="26">0.002</cx:pt>
          <cx:pt idx="27">0.0060000000000000001</cx:pt>
          <cx:pt idx="28">0.0080000000000000002</cx:pt>
          <cx:pt idx="29">0</cx:pt>
          <cx:pt idx="30">0.002</cx:pt>
          <cx:pt idx="31">0.01</cx:pt>
          <cx:pt idx="32">0.002</cx:pt>
          <cx:pt idx="33">0.002</cx:pt>
          <cx:pt idx="34">0.002</cx:pt>
          <cx:pt idx="35">0</cx:pt>
          <cx:pt idx="36">0</cx:pt>
          <cx:pt idx="37">0.0040000000000000001</cx:pt>
          <cx:pt idx="38">0</cx:pt>
          <cx:pt idx="39">0.002</cx:pt>
          <cx:pt idx="40">0.002</cx:pt>
          <cx:pt idx="41">0.002</cx:pt>
          <cx:pt idx="42">0</cx:pt>
          <cx:pt idx="43">0.0040000000000000001</cx:pt>
          <cx:pt idx="44">0.0060000000000000001</cx:pt>
          <cx:pt idx="45">0.0060000000000000001</cx:pt>
          <cx:pt idx="46">0.002</cx:pt>
          <cx:pt idx="47">0.0080000000000000002</cx:pt>
          <cx:pt idx="48">0</cx:pt>
          <cx:pt idx="49">0.0040000000000000001</cx:pt>
          <cx:pt idx="50">0.0040000000000000001</cx:pt>
          <cx:pt idx="51">0.0060000000000000001</cx:pt>
          <cx:pt idx="52">0.01</cx:pt>
          <cx:pt idx="53">0.002</cx:pt>
          <cx:pt idx="54">0.01</cx:pt>
          <cx:pt idx="55">0.0060000000000000001</cx:pt>
          <cx:pt idx="56">0.0060000000000000001</cx:pt>
          <cx:pt idx="57">0.0080000000000000002</cx:pt>
          <cx:pt idx="58">0.014</cx:pt>
          <cx:pt idx="59">0.0040000000000000001</cx:pt>
          <cx:pt idx="60">0.012</cx:pt>
          <cx:pt idx="61">0.002</cx:pt>
          <cx:pt idx="62">0.016</cx:pt>
          <cx:pt idx="63">0.0060000000000000001</cx:pt>
          <cx:pt idx="64">0.01</cx:pt>
          <cx:pt idx="65">0.002</cx:pt>
          <cx:pt idx="66">0.0060000000000000001</cx:pt>
          <cx:pt idx="67">0.01</cx:pt>
          <cx:pt idx="68">0.012</cx:pt>
          <cx:pt idx="69">0.14799999999999999</cx:pt>
          <cx:pt idx="70">0.016</cx:pt>
          <cx:pt idx="71">0.016</cx:pt>
          <cx:pt idx="72">0.017999999999999999</cx:pt>
          <cx:pt idx="73">0.13800000000000001</cx:pt>
          <cx:pt idx="74">0.028000000000000001</cx:pt>
          <cx:pt idx="75">0.14199999999999999</cx:pt>
          <cx:pt idx="76">0.014</cx:pt>
          <cx:pt idx="77">0.108</cx:pt>
          <cx:pt idx="78">0.016</cx:pt>
          <cx:pt idx="79">0.024</cx:pt>
          <cx:pt idx="80">0.012</cx:pt>
          <cx:pt idx="81">0.032000000000000001</cx:pt>
          <cx:pt idx="82">0.017999999999999999</cx:pt>
          <cx:pt idx="83">0.017999999999999999</cx:pt>
          <cx:pt idx="84">0.021999999999999999</cx:pt>
          <cx:pt idx="85">0.017999999999999999</cx:pt>
          <cx:pt idx="86">0.016</cx:pt>
          <cx:pt idx="87">0.025999999999999999</cx:pt>
          <cx:pt idx="88">0.012</cx:pt>
          <cx:pt idx="89">0.01</cx:pt>
          <cx:pt idx="90">0.016</cx:pt>
          <cx:pt idx="91">0.002</cx:pt>
          <cx:pt idx="92">0.002</cx:pt>
          <cx:pt idx="93">0.01</cx:pt>
          <cx:pt idx="94">0.0060000000000000001</cx:pt>
          <cx:pt idx="95">0.012</cx:pt>
          <cx:pt idx="96">0.0060000000000000001</cx:pt>
          <cx:pt idx="97">0.0080000000000000002</cx:pt>
          <cx:pt idx="98">0.0080000000000000002</cx:pt>
          <cx:pt idx="99">0.014</cx:pt>
          <cx:pt idx="100">0.0040000000000000001</cx:pt>
          <cx:pt idx="101">0.012</cx:pt>
          <cx:pt idx="102">0.014</cx:pt>
          <cx:pt idx="103">0.012</cx:pt>
          <cx:pt idx="104">0.01</cx:pt>
          <cx:pt idx="105">0.0080000000000000002</cx:pt>
          <cx:pt idx="106">0.0080000000000000002</cx:pt>
          <cx:pt idx="107">0.0080000000000000002</cx:pt>
          <cx:pt idx="108">0.01</cx:pt>
          <cx:pt idx="109">0.0060000000000000001</cx:pt>
          <cx:pt idx="110">0.002</cx:pt>
          <cx:pt idx="111">0.017999999999999999</cx:pt>
          <cx:pt idx="112">0.01</cx:pt>
          <cx:pt idx="113">0</cx:pt>
          <cx:pt idx="114">0.002</cx:pt>
          <cx:pt idx="115">0</cx:pt>
          <cx:pt idx="116">0.0080000000000000002</cx:pt>
          <cx:pt idx="117">0.0040000000000000001</cx:pt>
          <cx:pt idx="118">0.0040000000000000001</cx:pt>
          <cx:pt idx="119">0.002</cx:pt>
          <cx:pt idx="120">0.0060000000000000001</cx:pt>
          <cx:pt idx="121">0.002</cx:pt>
          <cx:pt idx="122">0.0040000000000000001</cx:pt>
          <cx:pt idx="123">0</cx:pt>
          <cx:pt idx="124">0.01</cx:pt>
          <cx:pt idx="125">0.0040000000000000001</cx:pt>
          <cx:pt idx="126">0</cx:pt>
          <cx:pt idx="127">0.0060000000000000001</cx:pt>
          <cx:pt idx="128">0</cx:pt>
          <cx:pt idx="129">0</cx:pt>
          <cx:pt idx="130">0.0060000000000000001</cx:pt>
          <cx:pt idx="131">0</cx:pt>
          <cx:pt idx="132">0.002</cx:pt>
          <cx:pt idx="133">0</cx:pt>
          <cx:pt idx="134">0.002</cx:pt>
          <cx:pt idx="135">0.0060000000000000001</cx:pt>
          <cx:pt idx="136">0.014</cx:pt>
          <cx:pt idx="137">0.0080000000000000002</cx:pt>
          <cx:pt idx="138">0.0040000000000000001</cx:pt>
          <cx:pt idx="139">0.0060000000000000001</cx:pt>
          <cx:pt idx="140">0.014</cx:pt>
          <cx:pt idx="141">0.002</cx:pt>
          <cx:pt idx="142">0.0060000000000000001</cx:pt>
          <cx:pt idx="143">0.0080000000000000002</cx:pt>
          <cx:pt idx="144">0.01</cx:pt>
          <cx:pt idx="145">0.0080000000000000002</cx:pt>
          <cx:pt idx="146">0.0060000000000000001</cx:pt>
          <cx:pt idx="147">0.0060000000000000001</cx:pt>
          <cx:pt idx="148">0.002</cx:pt>
          <cx:pt idx="149">0.0040000000000000001</cx:pt>
          <cx:pt idx="150">0.0060000000000000001</cx:pt>
          <cx:pt idx="151">0.0060000000000000001</cx:pt>
          <cx:pt idx="152">0.0040000000000000001</cx:pt>
          <cx:pt idx="153">0.016</cx:pt>
          <cx:pt idx="154">0.0080000000000000002</cx:pt>
          <cx:pt idx="155">0.01</cx:pt>
          <cx:pt idx="156">0.002</cx:pt>
          <cx:pt idx="157">0.0060000000000000001</cx:pt>
          <cx:pt idx="158">0.0040000000000000001</cx:pt>
          <cx:pt idx="159">0.0040000000000000001</cx:pt>
          <cx:pt idx="160">0.0060000000000000001</cx:pt>
          <cx:pt idx="161">0.012</cx:pt>
          <cx:pt idx="162">0.20000000000000001</cx:pt>
          <cx:pt idx="163">0.028000000000000001</cx:pt>
          <cx:pt idx="164">0.029999999999999999</cx:pt>
          <cx:pt idx="165">0.021999999999999999</cx:pt>
          <cx:pt idx="166">0.192</cx:pt>
          <cx:pt idx="167">0.029999999999999999</cx:pt>
          <cx:pt idx="168">0.186</cx:pt>
          <cx:pt idx="169">0.034000000000000002</cx:pt>
          <cx:pt idx="170">0.16</cx:pt>
          <cx:pt idx="171">0.02</cx:pt>
          <cx:pt idx="172">0.048000000000000001</cx:pt>
          <cx:pt idx="173">0.035999999999999997</cx:pt>
          <cx:pt idx="174">0.042000000000000003</cx:pt>
          <cx:pt idx="175">0.028000000000000001</cx:pt>
          <cx:pt idx="176">0.024</cx:pt>
          <cx:pt idx="177">0.032000000000000001</cx:pt>
          <cx:pt idx="178">0.032000000000000001</cx:pt>
          <cx:pt idx="179">0.025999999999999999</cx:pt>
          <cx:pt idx="180">0.035999999999999997</cx:pt>
          <cx:pt idx="181">0.029999999999999999</cx:pt>
          <cx:pt idx="182">0.0060000000000000001</cx:pt>
          <cx:pt idx="183">0.01</cx:pt>
          <cx:pt idx="184">0</cx:pt>
          <cx:pt idx="185">0.0040000000000000001</cx:pt>
          <cx:pt idx="186">0.0040160642570281103</cx:pt>
          <cx:pt idx="187">0.0100401606425703</cx:pt>
          <cx:pt idx="188">0.0100401606425703</cx:pt>
          <cx:pt idx="189">0.0040160642570281103</cx:pt>
          <cx:pt idx="190">0.0100401606425703</cx:pt>
          <cx:pt idx="191">0.0140562248995984</cx:pt>
          <cx:pt idx="192">0.0080321285140562207</cx:pt>
          <cx:pt idx="193">0.0060240963855421699</cx:pt>
          <cx:pt idx="194">0.0140562248995984</cx:pt>
          <cx:pt idx="195">0.0120481927710843</cx:pt>
          <cx:pt idx="196">0.0140562248995984</cx:pt>
          <cx:pt idx="197">0.0120481927710843</cx:pt>
          <cx:pt idx="198">0.0160642570281124</cx:pt>
          <cx:pt idx="199">0.0080321285140562207</cx:pt>
          <cx:pt idx="200">0.0080321285140562207</cx:pt>
          <cx:pt idx="201">0.0060240963855421699</cx:pt>
          <cx:pt idx="202">0.018072289156626498</cx:pt>
          <cx:pt idx="203">0.0120481927710843</cx:pt>
          <cx:pt idx="204">0.0120481927710843</cx:pt>
          <cx:pt idx="205">0.0140562248995984</cx:pt>
          <cx:pt idx="206">0.0020080321285140599</cx:pt>
          <cx:pt idx="207">0.0060240963855421699</cx:pt>
          <cx:pt idx="208">0.0020080321285140599</cx:pt>
          <cx:pt idx="209">0.0100401606425703</cx:pt>
          <cx:pt idx="210">0.0040160642570281103</cx:pt>
          <cx:pt idx="211">0.0040160642570281103</cx:pt>
          <cx:pt idx="212">0</cx:pt>
          <cx:pt idx="213">0.0040160642570281103</cx:pt>
          <cx:pt idx="214">0.0080321285140562207</cx:pt>
          <cx:pt idx="215">0.0040160642570281103</cx:pt>
          <cx:pt idx="216">0.0080321285140562207</cx:pt>
          <cx:pt idx="217">0.0020080321285140599</cx:pt>
          <cx:pt idx="218">0.0080321285140562207</cx:pt>
          <cx:pt idx="219">0.0060240963855421699</cx:pt>
          <cx:pt idx="220">0.0040160642570281103</cx:pt>
          <cx:pt idx="221">0.0040160642570281103</cx:pt>
          <cx:pt idx="222">0</cx:pt>
          <cx:pt idx="223">0.0080321285140562207</cx:pt>
          <cx:pt idx="224">0.0060240963855421699</cx:pt>
          <cx:pt idx="225">0.0080321285140562207</cx:pt>
          <cx:pt idx="226">0.0080321285140562207</cx:pt>
          <cx:pt idx="227">0.0040160642570281103</cx:pt>
          <cx:pt idx="228">0.0060240963855421699</cx:pt>
          <cx:pt idx="229">0.0120481927710843</cx:pt>
          <cx:pt idx="230">0.0120481927710843</cx:pt>
          <cx:pt idx="231">0</cx:pt>
          <cx:pt idx="232">0.0100401606425703</cx:pt>
          <cx:pt idx="233">0.0140562248995984</cx:pt>
          <cx:pt idx="234">0.0080321285140562207</cx:pt>
          <cx:pt idx="235">0.0100401606425703</cx:pt>
          <cx:pt idx="236">0.0080321285140562207</cx:pt>
          <cx:pt idx="237">0.0160642570281124</cx:pt>
          <cx:pt idx="238">0.0120481927710843</cx:pt>
          <cx:pt idx="239">0.0100401606425703</cx:pt>
          <cx:pt idx="240">0.0060240963855421699</cx:pt>
          <cx:pt idx="241">0.0020080321285140599</cx:pt>
          <cx:pt idx="242">0.0060240963855421699</cx:pt>
          <cx:pt idx="243">0.0020080321285140599</cx:pt>
          <cx:pt idx="244">0.0020080321285140599</cx:pt>
          <cx:pt idx="245">0.0060240963855421699</cx:pt>
          <cx:pt idx="246">0.0080321285140562207</cx:pt>
          <cx:pt idx="247">0.0040160642570281103</cx:pt>
          <cx:pt idx="248">0.0160642570281124</cx:pt>
          <cx:pt idx="249">0.0040160642570281103</cx:pt>
          <cx:pt idx="250">0.0120481927710843</cx:pt>
          <cx:pt idx="251">0.0100401606425703</cx:pt>
          <cx:pt idx="252">0.0080321285140562207</cx:pt>
          <cx:pt idx="253">0.0040160642570281103</cx:pt>
          <cx:pt idx="254">0.0060240963855421699</cx:pt>
          <cx:pt idx="255">0.265060240963855</cx:pt>
          <cx:pt idx="256">0.032128514056224897</cx:pt>
          <cx:pt idx="257">0.0240963855421687</cx:pt>
          <cx:pt idx="258">0.0281124497991968</cx:pt>
          <cx:pt idx="259">0.238955823293173</cx:pt>
          <cx:pt idx="260">0.032128514056224897</cx:pt>
          <cx:pt idx="261">0.236947791164659</cx:pt>
          <cx:pt idx="262">0.0240963855421687</cx:pt>
          <cx:pt idx="263">0.17670682730923701</cx:pt>
          <cx:pt idx="264">0.026104417670682702</cx:pt>
          <cx:pt idx="265">0.0682730923694779</cx:pt>
          <cx:pt idx="266">0.034136546184738999</cx:pt>
          <cx:pt idx="267">0.064257028112449793</cx:pt>
          <cx:pt idx="268">0.036144578313252997</cx:pt>
          <cx:pt idx="269">0.030120481927710802</cx:pt>
          <cx:pt idx="270">0.034136546184738999</cx:pt>
          <cx:pt idx="271">0.036144578313252997</cx:pt>
          <cx:pt idx="272">0.0140562248995984</cx:pt>
          <cx:pt idx="273">0.046184738955823298</cx:pt>
          <cx:pt idx="274">0.026104417670682702</cx:pt>
          <cx:pt idx="275">0.0100401606425703</cx:pt>
          <cx:pt idx="276">0.0100401606425703</cx:pt>
          <cx:pt idx="277">0.0020080321285140599</cx:pt>
          <cx:pt idx="278">0.0020080321285140599</cx:pt>
          <cx:pt idx="279">0.022222222222222199</cx:pt>
          <cx:pt idx="280">0.0040404040404040404</cx:pt>
          <cx:pt idx="281">0.022222222222222199</cx:pt>
          <cx:pt idx="282">0.014141414141414101</cx:pt>
          <cx:pt idx="283">0.022222222222222199</cx:pt>
          <cx:pt idx="284">0.0101010101010101</cx:pt>
          <cx:pt idx="285">0.0101010101010101</cx:pt>
          <cx:pt idx="286">0.0121212121212121</cx:pt>
          <cx:pt idx="287">0.028282828282828298</cx:pt>
          <cx:pt idx="288">0.0262626262626263</cx:pt>
          <cx:pt idx="289">0.022222222222222199</cx:pt>
          <cx:pt idx="290">0.0202020202020202</cx:pt>
          <cx:pt idx="291">0.0262626262626263</cx:pt>
          <cx:pt idx="292">0.0101010101010101</cx:pt>
          <cx:pt idx="293">0.0161616161616162</cx:pt>
          <cx:pt idx="294">0.0202020202020202</cx:pt>
          <cx:pt idx="295">0.018181818181818198</cx:pt>
          <cx:pt idx="296">0.0101010101010101</cx:pt>
          <cx:pt idx="297">0.024242424242424201</cx:pt>
          <cx:pt idx="298">0.022222222222222199</cx:pt>
          <cx:pt idx="299">0.0040404040404040404</cx:pt>
          <cx:pt idx="300">0.0060606060606060597</cx:pt>
          <cx:pt idx="301">0.0040404040404040404</cx:pt>
          <cx:pt idx="302">0.0040404040404040404</cx:pt>
          <cx:pt idx="303">0.0060606060606060597</cx:pt>
          <cx:pt idx="304">0.0020202020202020202</cx:pt>
          <cx:pt idx="305">0.0080808080808080808</cx:pt>
          <cx:pt idx="306">0.0060606060606060597</cx:pt>
          <cx:pt idx="307">0.018181818181818198</cx:pt>
          <cx:pt idx="308">0.0020202020202020202</cx:pt>
          <cx:pt idx="309">0.014141414141414101</cx:pt>
          <cx:pt idx="310">0.0040404040404040404</cx:pt>
          <cx:pt idx="311">0.0060606060606060597</cx:pt>
          <cx:pt idx="312">0.0040404040404040404</cx:pt>
          <cx:pt idx="313">0.0060606060606060597</cx:pt>
          <cx:pt idx="314">0.0121212121212121</cx:pt>
          <cx:pt idx="315">0.014141414141414101</cx:pt>
          <cx:pt idx="316">0.014141414141414101</cx:pt>
          <cx:pt idx="317">0.0080808080808080808</cx:pt>
          <cx:pt idx="318">0.0080808080808080808</cx:pt>
          <cx:pt idx="319">0.0020202020202020202</cx:pt>
          <cx:pt idx="320">0.0060606060606060597</cx:pt>
          <cx:pt idx="321">0.0080808080808080808</cx:pt>
          <cx:pt idx="322">0.0161616161616162</cx:pt>
          <cx:pt idx="323">0.014141414141414101</cx:pt>
          <cx:pt idx="324">0.0101010101010101</cx:pt>
          <cx:pt idx="325">0.0080808080808080808</cx:pt>
          <cx:pt idx="326">0.0101010101010101</cx:pt>
          <cx:pt idx="327">0.0020202020202020202</cx:pt>
          <cx:pt idx="328">0.018181818181818198</cx:pt>
          <cx:pt idx="329">0.0161616161616162</cx:pt>
          <cx:pt idx="330">0.0161616161616162</cx:pt>
          <cx:pt idx="331">0.018181818181818198</cx:pt>
          <cx:pt idx="332">0.0020202020202020202</cx:pt>
          <cx:pt idx="333">0.0040404040404040404</cx:pt>
          <cx:pt idx="334">0.014141414141414101</cx:pt>
          <cx:pt idx="335">0.0060606060606060597</cx:pt>
          <cx:pt idx="336">0.0121212121212121</cx:pt>
          <cx:pt idx="337">0.0080808080808080808</cx:pt>
          <cx:pt idx="338">0.014141414141414101</cx:pt>
          <cx:pt idx="339">0.0121212121212121</cx:pt>
          <cx:pt idx="340">0.0020202020202020202</cx:pt>
          <cx:pt idx="341">0.0060606060606060597</cx:pt>
          <cx:pt idx="342">0.014141414141414101</cx:pt>
          <cx:pt idx="343">0.0121212121212121</cx:pt>
          <cx:pt idx="344">0.0080808080808080808</cx:pt>
          <cx:pt idx="345">0.0040404040404040404</cx:pt>
          <cx:pt idx="346">0.0080808080808080808</cx:pt>
          <cx:pt idx="347">0.0080808080808080808</cx:pt>
          <cx:pt idx="348">0.27272727272727298</cx:pt>
          <cx:pt idx="349">0.050505050505050497</cx:pt>
          <cx:pt idx="350">0.036363636363636397</cx:pt>
          <cx:pt idx="351">0.0303030303030303</cx:pt>
          <cx:pt idx="352">0.26262626262626299</cx:pt>
          <cx:pt idx="353">0.0262626262626263</cx:pt>
          <cx:pt idx="354">0.27070707070707101</cx:pt>
          <cx:pt idx="355">0.042424242424242399</cx:pt>
          <cx:pt idx="356">0.195959595959596</cx:pt>
          <cx:pt idx="357">0.028282828282828298</cx:pt>
          <cx:pt idx="358">0.078787878787878796</cx:pt>
          <cx:pt idx="359">0.040404040404040401</cx:pt>
          <cx:pt idx="360">0.074747474747474701</cx:pt>
          <cx:pt idx="361">0.036363636363636397</cx:pt>
          <cx:pt idx="362">0.0303030303030303</cx:pt>
          <cx:pt idx="363">0.040404040404040401</cx:pt>
          <cx:pt idx="364">0.032323232323232302</cx:pt>
          <cx:pt idx="365">0.0202020202020202</cx:pt>
          <cx:pt idx="366">0.0464646464646465</cx:pt>
          <cx:pt idx="367">0.0262626262626263</cx:pt>
          <cx:pt idx="368">0.0020202020202020202</cx:pt>
          <cx:pt idx="369">0.0080808080808080808</cx:pt>
          <cx:pt idx="370">0.0020202020202020202</cx:pt>
          <cx:pt idx="371">0.0040404040404040404</cx:pt>
          <cx:pt idx="372">0.022312373225152098</cx:pt>
          <cx:pt idx="373">0.010141987829614601</cx:pt>
          <cx:pt idx="374">0.014198782961460399</cx:pt>
          <cx:pt idx="375">0.014198782961460399</cx:pt>
          <cx:pt idx="376">0.020283975659229202</cx:pt>
          <cx:pt idx="377">0.016227180527383402</cx:pt>
          <cx:pt idx="378">0.014198782961460399</cx:pt>
          <cx:pt idx="379">0.012170385395537499</cx:pt>
          <cx:pt idx="380">0.00811359026369168</cx:pt>
          <cx:pt idx="381">0.014198782961460399</cx:pt>
          <cx:pt idx="382">0.012170385395537499</cx:pt>
          <cx:pt idx="383">0.014198782961460399</cx:pt>
          <cx:pt idx="384">0.012170385395537499</cx:pt>
          <cx:pt idx="385">0.010141987829614601</cx:pt>
          <cx:pt idx="386">0.010141987829614601</cx:pt>
          <cx:pt idx="387">0.016227180527383402</cx:pt>
          <cx:pt idx="388">0.020283975659229202</cx:pt>
          <cx:pt idx="389">0.010141987829614601</cx:pt>
          <cx:pt idx="390">0.024340770791075099</cx:pt>
          <cx:pt idx="391">0.018255578093306302</cx:pt>
          <cx:pt idx="392">0</cx:pt>
          <cx:pt idx="393">0.00811359026369168</cx:pt>
          <cx:pt idx="394">0</cx:pt>
          <cx:pt idx="395">0.016227180527383402</cx:pt>
          <cx:pt idx="396">0.012170385395537499</cx:pt>
          <cx:pt idx="397">0.012170385395537499</cx:pt>
          <cx:pt idx="398">0.014198782961460399</cx:pt>
          <cx:pt idx="399">0.012170385395537499</cx:pt>
          <cx:pt idx="400">0.014198782961460399</cx:pt>
          <cx:pt idx="401">0.010141987829614601</cx:pt>
          <cx:pt idx="402">0.00811359026369168</cx:pt>
          <cx:pt idx="403">0.012170385395537499</cx:pt>
          <cx:pt idx="404">0.016227180527383402</cx:pt>
          <cx:pt idx="405">0.00811359026369168</cx:pt>
          <cx:pt idx="406">0.00405679513184584</cx:pt>
          <cx:pt idx="407">0.00811359026369168</cx:pt>
          <cx:pt idx="408">0.012170385395537499</cx:pt>
          <cx:pt idx="409">0.010141987829614601</cx:pt>
          <cx:pt idx="410">0.00202839756592292</cx:pt>
          <cx:pt idx="411">0.00811359026369168</cx:pt>
          <cx:pt idx="412">0.00811359026369168</cx:pt>
          <cx:pt idx="413">0.00202839756592292</cx:pt>
          <cx:pt idx="414">0.010141987829614601</cx:pt>
          <cx:pt idx="415">0.014198782961460399</cx:pt>
          <cx:pt idx="416">0.012170385395537499</cx:pt>
          <cx:pt idx="417">0.012170385395537499</cx:pt>
          <cx:pt idx="418">0.00811359026369168</cx:pt>
          <cx:pt idx="419">0.00811359026369168</cx:pt>
          <cx:pt idx="420">0.00608519269776876</cx:pt>
          <cx:pt idx="421">0.014198782961460399</cx:pt>
          <cx:pt idx="422">0.016227180527383402</cx:pt>
          <cx:pt idx="423">0.018255578093306302</cx:pt>
          <cx:pt idx="424">0.010141987829614601</cx:pt>
          <cx:pt idx="425">0.00608519269776876</cx:pt>
          <cx:pt idx="426">0.00811359026369168</cx:pt>
          <cx:pt idx="427">0.018255578093306302</cx:pt>
          <cx:pt idx="428">0.00811359026369168</cx:pt>
          <cx:pt idx="429">0.022312373225152098</cx:pt>
          <cx:pt idx="430">0.018255578093306302</cx:pt>
          <cx:pt idx="431">0.00811359026369168</cx:pt>
          <cx:pt idx="432">0.016227180527383402</cx:pt>
          <cx:pt idx="433">0.00811359026369168</cx:pt>
          <cx:pt idx="434">0.014198782961460399</cx:pt>
          <cx:pt idx="435">0.016227180527383402</cx:pt>
          <cx:pt idx="436">0.00811359026369168</cx:pt>
          <cx:pt idx="437">0.016227180527383402</cx:pt>
          <cx:pt idx="438">0.012170385395537499</cx:pt>
          <cx:pt idx="439">0.020283975659229202</cx:pt>
          <cx:pt idx="440">0.018255578093306302</cx:pt>
          <cx:pt idx="441">0.279918864097363</cx:pt>
          <cx:pt idx="442">0.050709939148073001</cx:pt>
          <cx:pt idx="443">0.032454361054766699</cx:pt>
          <cx:pt idx="444">0.028397565922920899</cx:pt>
          <cx:pt idx="445">0.26166328600405703</cx:pt>
          <cx:pt idx="446">0.042596348884381303</cx:pt>
          <cx:pt idx="447">0.27180527383367098</cx:pt>
          <cx:pt idx="448">0.052738336713995901</cx:pt>
          <cx:pt idx="449">0.19066937119675501</cx:pt>
          <cx:pt idx="450">0.034482758620689703</cx:pt>
          <cx:pt idx="451">0.105476673427992</cx:pt>
          <cx:pt idx="452">0.046653144016227201</cx:pt>
          <cx:pt idx="453">0.089249492900608504</cx:pt>
          <cx:pt idx="454">0.040567951318458403</cx:pt>
          <cx:pt idx="455">0.034482758620689703</cx:pt>
          <cx:pt idx="456">0.036511156186612603</cx:pt>
          <cx:pt idx="457">0.030425963488843799</cx:pt>
          <cx:pt idx="458">0.034482758620689703</cx:pt>
          <cx:pt idx="459">0.046653144016227201</cx:pt>
          <cx:pt idx="460">0.034482758620689703</cx:pt>
          <cx:pt idx="461">0.00405679513184584</cx:pt>
          <cx:pt idx="462">0.010141987829614601</cx:pt>
          <cx:pt idx="463">0.00608519269776876</cx:pt>
          <cx:pt idx="464">0.00608519269776876</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na první úrovni obrazové pyramidy, ve které se detekují body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firstLevel</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FB2892D8-C08B-4F7E-96FD-BBF63D66AC05}">
          <cx:tx>
            <cx:txData>
              <cx:f>koef!$D$2</cx:f>
              <cx:v>Testovací množina se shodnými obrazovkami</cx:v>
            </cx:txData>
          </cx:tx>
          <cx:dataId val="0"/>
          <cx:layoutPr>
            <cx:visibility meanLine="0" meanMarker="1" nonoutliers="0" outliers="1"/>
            <cx:statistics quartileMethod="exclusive"/>
          </cx:layoutPr>
        </cx:series>
        <cx:series layoutId="boxWhisker" uniqueId="{210BA3C2-0312-4102-8E18-18643D667659}">
          <cx:tx>
            <cx:txData>
              <cx:f>koef!$E$2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'Distance Match'!$D$3:$D$467</cx:f>
        <cx:lvl ptCount="465" formatCode="General">
          <cx:pt idx="0">60.945148468017599</cx:pt>
          <cx:pt idx="1">55.285713195800803</cx:pt>
          <cx:pt idx="2">60.252212524414098</cx:pt>
          <cx:pt idx="3">49.613475799560497</cx:pt>
          <cx:pt idx="4">61.483413696289098</cx:pt>
          <cx:pt idx="5">20.0776462554932</cx:pt>
          <cx:pt idx="6">60.991489410400398</cx:pt>
          <cx:pt idx="7">26.567308425903299</cx:pt>
          <cx:pt idx="8">59.842105865478501</cx:pt>
          <cx:pt idx="9">53.188285827636697</cx:pt>
          <cx:pt idx="10">61.334728240966797</cx:pt>
          <cx:pt idx="11">54.284584045410199</cx:pt>
          <cx:pt idx="12">60.346153259277301</cx:pt>
          <cx:pt idx="13">54.067794799804702</cx:pt>
          <cx:pt idx="14">60.844036102294901</cx:pt>
          <cx:pt idx="15">57.481781005859403</cx:pt>
          <cx:pt idx="16">60.978355407714801</cx:pt>
          <cx:pt idx="17">55.016666412353501</cx:pt>
          <cx:pt idx="18">60.521007537841797</cx:pt>
          <cx:pt idx="93">61.473911285400398</cx:pt>
          <cx:pt idx="94">58.122528076171903</cx:pt>
          <cx:pt idx="95">61.8008842468262</cx:pt>
          <cx:pt idx="96">52.751724243164098</cx:pt>
          <cx:pt idx="97">62.430557250976598</cx:pt>
          <cx:pt idx="98">20.5584106445313</cx:pt>
          <cx:pt idx="99">61.895652770996101</cx:pt>
          <cx:pt idx="100">26.075059890747099</cx:pt>
          <cx:pt idx="101">61.628318786621101</cx:pt>
          <cx:pt idx="102">54.851238250732401</cx:pt>
          <cx:pt idx="103">62.420833587646499</cx:pt>
          <cx:pt idx="104">56.845848083496101</cx:pt>
          <cx:pt idx="105">61.662223815917997</cx:pt>
          <cx:pt idx="106">57.215141296386697</cx:pt>
          <cx:pt idx="107">62.477272033691399</cx:pt>
          <cx:pt idx="108">58.532520294189503</cx:pt>
          <cx:pt idx="109">62.121212005615199</cx:pt>
          <cx:pt idx="110">58.173553466796903</cx:pt>
          <cx:pt idx="111">61.895195007324197</cx:pt>
          <cx:pt idx="186">62.5404243469238</cx:pt>
          <cx:pt idx="187">57.836067199707003</cx:pt>
          <cx:pt idx="188">63.195022583007798</cx:pt>
          <cx:pt idx="189">53.655796051025398</cx:pt>
          <cx:pt idx="190">63.635982513427699</cx:pt>
          <cx:pt idx="191">20.830587387085</cx:pt>
          <cx:pt idx="192">62.094261169433601</cx:pt>
          <cx:pt idx="193">25.634567260742202</cx:pt>
          <cx:pt idx="194">64.024093627929702</cx:pt>
          <cx:pt idx="195">55.726493835449197</cx:pt>
          <cx:pt idx="196">62.701244354247997</cx:pt>
          <cx:pt idx="197">56.413501739502003</cx:pt>
          <cx:pt idx="198">62.635246276855497</cx:pt>
          <cx:pt idx="199">56.777328491210902</cx:pt>
          <cx:pt idx="200">63.790794372558601</cx:pt>
          <cx:pt idx="201">58</cx:pt>
          <cx:pt idx="202">64.147537231445298</cx:pt>
          <cx:pt idx="203">58.380001068115199</cx:pt>
          <cx:pt idx="204">63.392562866210902</cx:pt>
          <cx:pt idx="279">63.129707336425803</cx:pt>
          <cx:pt idx="280">56.8203125</cx:pt>
          <cx:pt idx="281">63.665290832519503</cx:pt>
          <cx:pt idx="282">52.364662170410199</cx:pt>
          <cx:pt idx="283">63.514522552490199</cx:pt>
          <cx:pt idx="284">20.402381896972699</cx:pt>
          <cx:pt idx="285">63.3935737609863</cx:pt>
          <cx:pt idx="286">25.513715744018601</cx:pt>
          <cx:pt idx="287">63.724281311035199</cx:pt>
          <cx:pt idx="288">53.707111358642599</cx:pt>
          <cx:pt idx="289">63.603305816650398</cx:pt>
          <cx:pt idx="290">55.684425354003899</cx:pt>
          <cx:pt idx="291">63.665340423583999</cx:pt>
          <cx:pt idx="292">55.843372344970703</cx:pt>
          <cx:pt idx="293">63.385280609130902</cx:pt>
          <cx:pt idx="294">57.1593627929688</cx:pt>
          <cx:pt idx="295">64.458679199218807</cx:pt>
          <cx:pt idx="296">56.799999237060497</cx:pt>
          <cx:pt idx="297">63.936256408691399</cx:pt>
          <cx:pt idx="372">61.9230766296387</cx:pt>
          <cx:pt idx="373">56.874507904052699</cx:pt>
          <cx:pt idx="374">62.955646514892599</cx:pt>
          <cx:pt idx="375">52.146854400634801</cx:pt>
          <cx:pt idx="376">62.419490814208999</cx:pt>
          <cx:pt idx="377">20.3634147644043</cx:pt>
          <cx:pt idx="378">62.169490814208999</cx:pt>
          <cx:pt idx="379">25.312341690063501</cx:pt>
          <cx:pt idx="380">63.177215576171903</cx:pt>
          <cx:pt idx="381">52.016262054443402</cx:pt>
          <cx:pt idx="382">62.502147674560497</cx:pt>
          <cx:pt idx="383">55.1255073547363</cx:pt>
          <cx:pt idx="384">62.769874572753899</cx:pt>
          <cx:pt idx="385">54.470119476318402</cx:pt>
          <cx:pt idx="386">62.480518341064503</cx:pt>
          <cx:pt idx="387">55.913387298583999</cx:pt>
          <cx:pt idx="388">63.031112670898402</cx:pt>
          <cx:pt idx="389">55.42578125</cx:pt>
          <cx:pt idx="390">62.676597595214801</cx:pt>
        </cx:lvl>
      </cx:numDim>
    </cx:data>
    <cx:data id="1">
      <cx:strDim type="cat">
        <cx:f>'Distance Match'!$C$3:$C$467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'Distance Match'!$E$3:$E$467</cx:f>
        <cx:lvl ptCount="465" formatCode="General">
          <cx:pt idx="0">68.479637145996094</cx:pt>
          <cx:pt idx="1">61.489177703857401</cx:pt>
          <cx:pt idx="2">68.818962097167997</cx:pt>
          <cx:pt idx="3">63.133335113525398</cx:pt>
          <cx:pt idx="4">69.176956176757798</cx:pt>
          <cx:pt idx="5">65.115829467773395</cx:pt>
          <cx:pt idx="6">68.541122436523395</cx:pt>
          <cx:pt idx="7">62.030433654785199</cx:pt>
          <cx:pt idx="8">68.952789306640597</cx:pt>
          <cx:pt idx="9">65.590553283691406</cx:pt>
          <cx:pt idx="10">69</cx:pt>
          <cx:pt idx="11">65.727272033691406</cx:pt>
          <cx:pt idx="12">69.408699035644503</cx:pt>
          <cx:pt idx="13">61.816593170166001</cx:pt>
          <cx:pt idx="14">69.285102844238295</cx:pt>
          <cx:pt idx="15">65.874526977539105</cx:pt>
          <cx:pt idx="16">69.128204345703097</cx:pt>
          <cx:pt idx="17">63.289360046386697</cx:pt>
          <cx:pt idx="18">69.224578857421903</cx:pt>
          <cx:pt idx="19">65.937004089355497</cx:pt>
          <cx:pt idx="20">71.343345642089801</cx:pt>
          <cx:pt idx="21">64.880661010742202</cx:pt>
          <cx:pt idx="22">69.787879943847699</cx:pt>
          <cx:pt idx="23">70.060348510742202</cx:pt>
          <cx:pt idx="24">70.209609985351605</cx:pt>
          <cx:pt idx="25">71.146339416503906</cx:pt>
          <cx:pt idx="26">70.247932434082003</cx:pt>
          <cx:pt idx="27">70.979164123535199</cx:pt>
          <cx:pt idx="28">70.427352905273395</cx:pt>
          <cx:pt idx="29">70.303031921386705</cx:pt>
          <cx:pt idx="30">69.708694458007798</cx:pt>
          <cx:pt idx="31">68.876983642578097</cx:pt>
          <cx:pt idx="32">70.736610412597699</cx:pt>
          <cx:pt idx="33">66.535713195800795</cx:pt>
          <cx:pt idx="34">66.444999694824205</cx:pt>
          <cx:pt idx="35">65.563156127929702</cx:pt>
          <cx:pt idx="36">65.8787841796875</cx:pt>
          <cx:pt idx="37">65.645500183105497</cx:pt>
          <cx:pt idx="38">65.895286560058594</cx:pt>
          <cx:pt idx="39">66.226127624511705</cx:pt>
          <cx:pt idx="40">66.348716735839801</cx:pt>
          <cx:pt idx="41">66.466323852539105</cx:pt>
          <cx:pt idx="42">66.472084045410199</cx:pt>
          <cx:pt idx="43">67.211997985839801</cx:pt>
          <cx:pt idx="44">66.914634704589801</cx:pt>
          <cx:pt idx="45">67.525688171386705</cx:pt>
          <cx:pt idx="46">66.915321350097699</cx:pt>
          <cx:pt idx="47">67.759841918945298</cx:pt>
          <cx:pt idx="48">67.376922607421903</cx:pt>
          <cx:pt idx="49">66.464729309082003</cx:pt>
          <cx:pt idx="50">66.859504699707003</cx:pt>
          <cx:pt idx="51">66.696723937988295</cx:pt>
          <cx:pt idx="52">66.804779052734403</cx:pt>
          <cx:pt idx="53">70.755722045898395</cx:pt>
          <cx:pt idx="54">71.259544372558594</cx:pt>
          <cx:pt idx="55">70.048385620117202</cx:pt>
          <cx:pt idx="56">71.217575073242202</cx:pt>
          <cx:pt idx="57">70.039215087890597</cx:pt>
          <cx:pt idx="58">69.865615844726605</cx:pt>
          <cx:pt idx="59">70.720001220703097</cx:pt>
          <cx:pt idx="60">71.071426391601605</cx:pt>
          <cx:pt idx="61">70.298385620117202</cx:pt>
          <cx:pt idx="62">70.445343017578097</cx:pt>
          <cx:pt idx="63">70.72265625</cx:pt>
          <cx:pt idx="64">71.314285278320298</cx:pt>
          <cx:pt idx="65">71.301589965820298</cx:pt>
          <cx:pt idx="66">70.179489135742202</cx:pt>
          <cx:pt idx="67">69.703849792480497</cx:pt>
          <cx:pt idx="68">70.348838806152301</cx:pt>
          <cx:pt idx="69">47.970832824707003</cx:pt>
          <cx:pt idx="70">57.939815521240199</cx:pt>
          <cx:pt idx="71">57.0572700500488</cx:pt>
          <cx:pt idx="72">58.222747802734403</cx:pt>
          <cx:pt idx="73">50.283332824707003</cx:pt>
          <cx:pt idx="74">57.082191467285199</cx:pt>
          <cx:pt idx="75">49.2815132141113</cx:pt>
          <cx:pt idx="76">57.525581359863303</cx:pt>
          <cx:pt idx="77">54.104415893554702</cx:pt>
          <cx:pt idx="78">58.089622497558601</cx:pt>
          <cx:pt idx="79">59</cx:pt>
          <cx:pt idx="80">57.892375946044901</cx:pt>
          <cx:pt idx="81">59.066963195800803</cx:pt>
          <cx:pt idx="82">57.855072021484403</cx:pt>
          <cx:pt idx="83">57.624454498291001</cx:pt>
          <cx:pt idx="84">57.149040222167997</cx:pt>
          <cx:pt idx="85">57.586666107177699</cx:pt>
          <cx:pt idx="86">57.954128265380902</cx:pt>
          <cx:pt idx="87">56.226245880127003</cx:pt>
          <cx:pt idx="88">56.956096649169901</cx:pt>
          <cx:pt idx="89">75.252212524414105</cx:pt>
          <cx:pt idx="90">74.761062622070298</cx:pt>
          <cx:pt idx="91">75.077255249023395</cx:pt>
          <cx:pt idx="92">74.620086669921903</cx:pt>
          <cx:pt idx="93">70.791488647460895</cx:pt>
          <cx:pt idx="94">62.5854682922363</cx:pt>
          <cx:pt idx="95">70.392066955566406</cx:pt>
          <cx:pt idx="96">63.510372161865199</cx:pt>
          <cx:pt idx="97">70.209609985351605</cx:pt>
          <cx:pt idx="98">65.992218017578097</cx:pt>
          <cx:pt idx="99">69.449783325195298</cx:pt>
          <cx:pt idx="100">62.917747497558601</cx:pt>
          <cx:pt idx="101">70.143463134765597</cx:pt>
          <cx:pt idx="102">66.138458251953097</cx:pt>
          <cx:pt idx="103">70.216667175292997</cx:pt>
          <cx:pt idx="104">66.898551940917997</cx:pt>
          <cx:pt idx="105">70.163864135742202</cx:pt>
          <cx:pt idx="106">62.324893951416001</cx:pt>
          <cx:pt idx="107">70.082611083984403</cx:pt>
          <cx:pt idx="108">66.603706359863295</cx:pt>
          <cx:pt idx="109">70.393302917480497</cx:pt>
          <cx:pt idx="110">63.470832824707003</cx:pt>
          <cx:pt idx="111">69.728446960449205</cx:pt>
          <cx:pt idx="112">66.837638854980497</cx:pt>
          <cx:pt idx="113">68.890830993652301</cx:pt>
          <cx:pt idx="114">64.148757934570298</cx:pt>
          <cx:pt idx="115">68.834098815917997</cx:pt>
          <cx:pt idx="116">68.253524780273395</cx:pt>
          <cx:pt idx="117">68.895454406738295</cx:pt>
          <cx:pt idx="118">68.831855773925795</cx:pt>
          <cx:pt idx="119">69.460868835449205</cx:pt>
          <cx:pt idx="120">69.611114501953097</cx:pt>
          <cx:pt idx="121">69.34375</cx:pt>
          <cx:pt idx="122">69.222221374511705</cx:pt>
          <cx:pt idx="123">68.879463195800795</cx:pt>
          <cx:pt idx="124">68.011856079101605</cx:pt>
          <cx:pt idx="125">66.579437255859403</cx:pt>
          <cx:pt idx="126">63.483871459960902</cx:pt>
          <cx:pt idx="127">63.811882019042997</cx:pt>
          <cx:pt idx="128">63.351062774658203</cx:pt>
          <cx:pt idx="129">63.848957061767599</cx:pt>
          <cx:pt idx="130">63.979381561279297</cx:pt>
          <cx:pt idx="131">63.962566375732401</cx:pt>
          <cx:pt idx="132">64.074623107910199</cx:pt>
          <cx:pt idx="133">63.525508880615199</cx:pt>
          <cx:pt idx="134">63.549999237060497</cx:pt>
          <cx:pt idx="135">63.4157905578613</cx:pt>
          <cx:pt idx="136">66.868728637695298</cx:pt>
          <cx:pt idx="137">66.448410034179702</cx:pt>
          <cx:pt idx="138">67.073471069335895</cx:pt>
          <cx:pt idx="139">66.752990722656307</cx:pt>
          <cx:pt idx="140">67.063240051269503</cx:pt>
          <cx:pt idx="141">66.336067199707003</cx:pt>
          <cx:pt idx="142">66.366142272949205</cx:pt>
          <cx:pt idx="143">66.474311828613295</cx:pt>
          <cx:pt idx="144">66.284049987792997</cx:pt>
          <cx:pt idx="145">66.630348205566406</cx:pt>
          <cx:pt idx="146">70.295722961425795</cx:pt>
          <cx:pt idx="147">71.505744934082003</cx:pt>
          <cx:pt idx="148">70.278434753417997</cx:pt>
          <cx:pt idx="149">72.228569030761705</cx:pt>
          <cx:pt idx="150">70.203849792480497</cx:pt>
          <cx:pt idx="151">70.469696044921903</cx:pt>
          <cx:pt idx="152">70.743293762207003</cx:pt>
          <cx:pt idx="153">71.037193298339801</cx:pt>
          <cx:pt idx="154">70.167327880859403</cx:pt>
          <cx:pt idx="155">69.706825256347699</cx:pt>
          <cx:pt idx="156">71.108528137207003</cx:pt>
          <cx:pt idx="157">70.325202941894503</cx:pt>
          <cx:pt idx="158">70.6171875</cx:pt>
          <cx:pt idx="159">69.706611633300795</cx:pt>
          <cx:pt idx="160">70.143409729003906</cx:pt>
          <cx:pt idx="161">70.103996276855497</cx:pt>
          <cx:pt idx="162">45.301959991455099</cx:pt>
          <cx:pt idx="163">57.635555267333999</cx:pt>
          <cx:pt idx="164">58.200836181640597</cx:pt>
          <cx:pt idx="165">58.493450164794901</cx:pt>
          <cx:pt idx="166">47.346153259277301</cx:pt>
          <cx:pt idx="167">58.685588836669901</cx:pt>
          <cx:pt idx="168">47.788459777832003</cx:pt>
          <cx:pt idx="169">57.371040344238303</cx:pt>
          <cx:pt idx="170">51.059055328369098</cx:pt>
          <cx:pt idx="171">58.150444030761697</cx:pt>
          <cx:pt idx="172">59.295082092285199</cx:pt>
          <cx:pt idx="173">57.331859588622997</cx:pt>
          <cx:pt idx="174">58.889381408691399</cx:pt>
          <cx:pt idx="175">57.821102142333999</cx:pt>
          <cx:pt idx="176">58.412017822265597</cx:pt>
          <cx:pt idx="177">57.1181831359863</cx:pt>
          <cx:pt idx="178">58.1441040039063</cx:pt>
          <cx:pt idx="179">58.163791656494098</cx:pt>
          <cx:pt idx="180">57.333332061767599</cx:pt>
          <cx:pt idx="181">57.091743469238303</cx:pt>
          <cx:pt idx="182">74.995368957519503</cx:pt>
          <cx:pt idx="183">74.638389587402301</cx:pt>
          <cx:pt idx="184">74.221153259277301</cx:pt>
          <cx:pt idx="185">75.066368103027301</cx:pt>
          <cx:pt idx="186">71.886878967285199</cx:pt>
          <cx:pt idx="187">62.820835113525398</cx:pt>
          <cx:pt idx="188">71.400962829589801</cx:pt>
          <cx:pt idx="189">63.389122009277301</cx:pt>
          <cx:pt idx="190">72.472343444824205</cx:pt>
          <cx:pt idx="191">67.25830078125</cx:pt>
          <cx:pt idx="192">72.253456115722699</cx:pt>
          <cx:pt idx="193">62.1973686218262</cx:pt>
          <cx:pt idx="194">72.285713195800795</cx:pt>
          <cx:pt idx="195">67.753730773925795</cx:pt>
          <cx:pt idx="196">71.373268127441406</cx:pt>
          <cx:pt idx="197">68.040588378906307</cx:pt>
          <cx:pt idx="198">71.4573974609375</cx:pt>
          <cx:pt idx="199">62.648979187011697</cx:pt>
          <cx:pt idx="200">73.150444030761705</cx:pt>
          <cx:pt idx="201">67.676582336425795</cx:pt>
          <cx:pt idx="202">72.122726440429702</cx:pt>
          <cx:pt idx="203">62.894737243652301</cx:pt>
          <cx:pt idx="204">72.365295410156307</cx:pt>
          <cx:pt idx="205">67.539329528808594</cx:pt>
          <cx:pt idx="206">65.898620605468807</cx:pt>
          <cx:pt idx="207">62.334747314453097</cx:pt>
          <cx:pt idx="208">66.798202514648395</cx:pt>
          <cx:pt idx="209">67.701354980468807</cx:pt>
          <cx:pt idx="210">68.388389587402301</cx:pt>
          <cx:pt idx="211">67.906379699707003</cx:pt>
          <cx:pt idx="212">69.322036743164105</cx:pt>
          <cx:pt idx="213">67.215248107910199</cx:pt>
          <cx:pt idx="214">67.289596557617202</cx:pt>
          <cx:pt idx="215">67.530975341796903</cx:pt>
          <cx:pt idx="216">65.931503295898395</cx:pt>
          <cx:pt idx="217">67.282783508300795</cx:pt>
          <cx:pt idx="218">64.631576538085895</cx:pt>
          <cx:pt idx="219">60.011695861816399</cx:pt>
          <cx:pt idx="220">60.696334838867202</cx:pt>
          <cx:pt idx="221">61.381721496582003</cx:pt>
          <cx:pt idx="222">61.397789001464801</cx:pt>
          <cx:pt idx="223">61.994709014892599</cx:pt>
          <cx:pt idx="224">61.403224945068402</cx:pt>
          <cx:pt idx="225">61</cx:pt>
          <cx:pt idx="226">61.182796478271499</cx:pt>
          <cx:pt idx="227">61.398937225341797</cx:pt>
          <cx:pt idx="228">60.739131927490199</cx:pt>
          <cx:pt idx="229">65.420829772949205</cx:pt>
          <cx:pt idx="230">66.408164978027301</cx:pt>
          <cx:pt idx="231">65.293388366699205</cx:pt>
          <cx:pt idx="232">65.29296875</cx:pt>
          <cx:pt idx="233">65.131477355957003</cx:pt>
          <cx:pt idx="234">65.277107238769503</cx:pt>
          <cx:pt idx="235">65.4857177734375</cx:pt>
          <cx:pt idx="236">65.603302001953097</cx:pt>
          <cx:pt idx="237">65.476188659667997</cx:pt>
          <cx:pt idx="238">65.403228759765597</cx:pt>
          <cx:pt idx="239">70.225929260253906</cx:pt>
          <cx:pt idx="240">71.605949401855497</cx:pt>
          <cx:pt idx="241">70.069229125976605</cx:pt>
          <cx:pt idx="242">72.064933776855497</cx:pt>
          <cx:pt idx="243">69.868728637695298</cx:pt>
          <cx:pt idx="244">70.209556579589801</cx:pt>
          <cx:pt idx="245">70.667953491210895</cx:pt>
          <cx:pt idx="246">71.4866943359375</cx:pt>
          <cx:pt idx="247">70.395439147949205</cx:pt>
          <cx:pt idx="248">69.373497009277301</cx:pt>
          <cx:pt idx="249">70.377433776855497</cx:pt>
          <cx:pt idx="250">69.361785888671903</cx:pt>
          <cx:pt idx="251">70.008033752441406</cx:pt>
          <cx:pt idx="252">69.592590332031307</cx:pt>
          <cx:pt idx="253">69.842308044433594</cx:pt>
          <cx:pt idx="254">69.9921875</cx:pt>
          <cx:pt idx="255">42.242752075195298</cx:pt>
          <cx:pt idx="256">58.456138610839801</cx:pt>
          <cx:pt idx="257">58.284481048583999</cx:pt>
          <cx:pt idx="258">59.4145317077637</cx:pt>
          <cx:pt idx="259">43.825756072997997</cx:pt>
          <cx:pt idx="260">58.770923614502003</cx:pt>
          <cx:pt idx="261">44.533332824707003</cx:pt>
          <cx:pt idx="262">58.579185485839801</cx:pt>
          <cx:pt idx="263">50.765151977539098</cx:pt>
          <cx:pt idx="264">59.179485321044901</cx:pt>
          <cx:pt idx="265">57.647060394287102</cx:pt>
          <cx:pt idx="266">58.192138671875</cx:pt>
          <cx:pt idx="267">57.755275726318402</cx:pt>
          <cx:pt idx="268">58.412555694580099</cx:pt>
          <cx:pt idx="269">58.418502807617202</cx:pt>
          <cx:pt idx="270">58.8475341796875</cx:pt>
          <cx:pt idx="271">58.207790374755902</cx:pt>
          <cx:pt idx="272">58.460868835449197</cx:pt>
          <cx:pt idx="273">57.450000762939503</cx:pt>
          <cx:pt idx="274">58.2070503234863</cx:pt>
          <cx:pt idx="275">75.382774353027301</cx:pt>
          <cx:pt idx="276">75.125602722167997</cx:pt>
          <cx:pt idx="277">75.392158508300795</cx:pt>
          <cx:pt idx="278">75.330047607421903</cx:pt>
          <cx:pt idx="279">71.683036804199205</cx:pt>
          <cx:pt idx="280">61.4267768859863</cx:pt>
          <cx:pt idx="281">70.298164367675795</cx:pt>
          <cx:pt idx="282">61.497776031494098</cx:pt>
          <cx:pt idx="283">71.569442749023395</cx:pt>
          <cx:pt idx="284">65.912879943847699</cx:pt>
          <cx:pt idx="285">70.300003051757798</cx:pt>
          <cx:pt idx="286">61.423728942871101</cx:pt>
          <cx:pt idx="287">70.126167297363295</cx:pt>
          <cx:pt idx="288">65.517242431640597</cx:pt>
          <cx:pt idx="289">70.527519226074205</cx:pt>
          <cx:pt idx="290">66.400749206542997</cx:pt>
          <cx:pt idx="291">69.957748413085895</cx:pt>
          <cx:pt idx="292">61.920501708984403</cx:pt>
          <cx:pt idx="293">71.450889587402301</cx:pt>
          <cx:pt idx="294">66.022811889648395</cx:pt>
          <cx:pt idx="295">70.778305053710895</cx:pt>
          <cx:pt idx="296">61.575756072997997</cx:pt>
          <cx:pt idx="297">70.363227844238295</cx:pt>
          <cx:pt idx="298">65.992591857910199</cx:pt>
          <cx:pt idx="299">64.581497192382798</cx:pt>
          <cx:pt idx="300">61.2439994812012</cx:pt>
          <cx:pt idx="301">65</cx:pt>
          <cx:pt idx="302">65.192657470703097</cx:pt>
          <cx:pt idx="303">65.748916625976605</cx:pt>
          <cx:pt idx="304">66.439834594726605</cx:pt>
          <cx:pt idx="305">67.222221374511705</cx:pt>
          <cx:pt idx="306">65.107437133789105</cx:pt>
          <cx:pt idx="307">66.101692199707003</cx:pt>
          <cx:pt idx="308">65.489273071289105</cx:pt>
          <cx:pt idx="309">64.564811706542997</cx:pt>
          <cx:pt idx="310">64.560348510742202</cx:pt>
          <cx:pt idx="311">61.690475463867202</cx:pt>
          <cx:pt idx="312">58.778350830078097</cx:pt>
          <cx:pt idx="313">58.837696075439503</cx:pt>
          <cx:pt idx="314">59.102149963378899</cx:pt>
          <cx:pt idx="315">57.388889312744098</cx:pt>
          <cx:pt idx="316">58.890052795410199</cx:pt>
          <cx:pt idx="317">58.849739074707003</cx:pt>
          <cx:pt idx="318">58.8883247375488</cx:pt>
          <cx:pt idx="319">58.739582061767599</cx:pt>
          <cx:pt idx="320">58.737113952636697</cx:pt>
          <cx:pt idx="321">58.919784545898402</cx:pt>
          <cx:pt idx="322">64.236000061035199</cx:pt>
          <cx:pt idx="323">63.884922027587898</cx:pt>
          <cx:pt idx="324">63.028224945068402</cx:pt>
          <cx:pt idx="325">63.6048393249512</cx:pt>
          <cx:pt idx="326">64.218254089355497</cx:pt>
          <cx:pt idx="327">64.256919860839801</cx:pt>
          <cx:pt idx="328">63.950000762939503</cx:pt>
          <cx:pt idx="329">63.930892944335902</cx:pt>
          <cx:pt idx="330">63.631999969482401</cx:pt>
          <cx:pt idx="331">63.508064270019503</cx:pt>
          <cx:pt idx="332">68.222221374511705</cx:pt>
          <cx:pt idx="333">69.924003601074205</cx:pt>
          <cx:pt idx="334">67.163421630859403</cx:pt>
          <cx:pt idx="335">71.699996948242202</cx:pt>
          <cx:pt idx="336">67.825927734375</cx:pt>
          <cx:pt idx="337">68.373664855957003</cx:pt>
          <cx:pt idx="338">67.984191894531307</cx:pt>
          <cx:pt idx="339">69.268905639648395</cx:pt>
          <cx:pt idx="340">68.341087341308594</cx:pt>
          <cx:pt idx="341">68.123970031738295</cx:pt>
          <cx:pt idx="342">68.352714538574205</cx:pt>
          <cx:pt idx="343">68.479835510253906</cx:pt>
          <cx:pt idx="344">68.611541748046903</cx:pt>
          <cx:pt idx="345">68.237503051757798</cx:pt>
          <cx:pt idx="346">67.800796508789105</cx:pt>
          <cx:pt idx="347">68.392593383789105</cx:pt>
          <cx:pt idx="348">42.461807250976598</cx:pt>
          <cx:pt idx="349">57.713081359863303</cx:pt>
          <cx:pt idx="350">57.622318267822301</cx:pt>
          <cx:pt idx="351">59.0829887390137</cx:pt>
          <cx:pt idx="352">42.845325469970703</cx:pt>
          <cx:pt idx="353">58.7467231750488</cx:pt>
          <cx:pt idx="354">42.035972595214801</cx:pt>
          <cx:pt idx="355">58.670833587646499</cx:pt>
          <cx:pt idx="356">48.287879943847699</cx:pt>
          <cx:pt idx="357">58.324787139892599</cx:pt>
          <cx:pt idx="358">57.262947082519503</cx:pt>
          <cx:pt idx="359">58.099174499511697</cx:pt>
          <cx:pt idx="360">57.678863525390597</cx:pt>
          <cx:pt idx="361">58.132476806640597</cx:pt>
          <cx:pt idx="362">58.381973266601598</cx:pt>
          <cx:pt idx="363">58.682205200195298</cx:pt>
          <cx:pt idx="364">57.983123779296903</cx:pt>
          <cx:pt idx="365">58.413791656494098</cx:pt>
          <cx:pt idx="366">57.502128601074197</cx:pt>
          <cx:pt idx="367">57.5526313781738</cx:pt>
          <cx:pt idx="368">74.645500183105497</cx:pt>
          <cx:pt idx="369">75.015464782714801</cx:pt>
          <cx:pt idx="370">74.567008972167997</cx:pt>
          <cx:pt idx="371">74.862068176269503</cx:pt>
          <cx:pt idx="372">69.572685241699205</cx:pt>
          <cx:pt idx="373">60.5020751953125</cx:pt>
          <cx:pt idx="374">69.497734069824205</cx:pt>
          <cx:pt idx="375">60.325893402099602</cx:pt>
          <cx:pt idx="376">70.313041687011705</cx:pt>
          <cx:pt idx="377">62.766799926757798</cx:pt>
          <cx:pt idx="378">69.345291137695298</cx:pt>
          <cx:pt idx="379">59.930435180664098</cx:pt>
          <cx:pt idx="380">68.863433837890597</cx:pt>
          <cx:pt idx="381">63.272727966308601</cx:pt>
          <cx:pt idx="382">68.954544067382798</cx:pt>
          <cx:pt idx="383">63.7992134094238</cx:pt>
          <cx:pt idx="384">68.395652770996094</cx:pt>
          <cx:pt idx="385">60.853446960449197</cx:pt>
          <cx:pt idx="386">69.613639831542997</cx:pt>
          <cx:pt idx="387">62.816734313964801</cx:pt>
          <cx:pt idx="388">69.848892211914105</cx:pt>
          <cx:pt idx="389">60.512931823730497</cx:pt>
          <cx:pt idx="390">68.376106262207003</cx:pt>
          <cx:pt idx="391">63.624519348144503</cx:pt>
          <cx:pt idx="392">62.802574157714801</cx:pt>
          <cx:pt idx="393">59.532520294189503</cx:pt>
          <cx:pt idx="394">62.689815521240199</cx:pt>
          <cx:pt idx="395">63.323650360107401</cx:pt>
          <cx:pt idx="396">63.251045227050803</cx:pt>
          <cx:pt idx="397">64.125</cx:pt>
          <cx:pt idx="398">64.795272827148395</cx:pt>
          <cx:pt idx="399">63.407894134521499</cx:pt>
          <cx:pt idx="400">63.512603759765597</cx:pt>
          <cx:pt idx="401">63.0091743469238</cx:pt>
          <cx:pt idx="402">63.178897857666001</cx:pt>
          <cx:pt idx="403">62.285106658935497</cx:pt>
          <cx:pt idx="404">58.918270111083999</cx:pt>
          <cx:pt idx="405">55.510868072509801</cx:pt>
          <cx:pt idx="406">56.6875</cx:pt>
          <cx:pt idx="407">55.860466003417997</cx:pt>
          <cx:pt idx="408">56.3764038085938</cx:pt>
          <cx:pt idx="409">56.8866996765137</cx:pt>
          <cx:pt idx="410">57.691917419433601</cx:pt>
          <cx:pt idx="411">56.897434234619098</cx:pt>
          <cx:pt idx="412">56.282051086425803</cx:pt>
          <cx:pt idx="413">56.601062774658203</cx:pt>
          <cx:pt idx="414">56.2594604492188</cx:pt>
          <cx:pt idx="415">61.790122985839801</cx:pt>
          <cx:pt idx="416">61.713081359863303</cx:pt>
          <cx:pt idx="417">60.225109100341797</cx:pt>
          <cx:pt idx="418">60.937778472900398</cx:pt>
          <cx:pt idx="419">61.302906036377003</cx:pt>
          <cx:pt idx="420">61.374469757080099</cx:pt>
          <cx:pt idx="421">60.306034088134801</cx:pt>
          <cx:pt idx="422">60.443477630615199</cx:pt>
          <cx:pt idx="423">61.3057861328125</cx:pt>
          <cx:pt idx="424">61.5</cx:pt>
          <cx:pt idx="425">65.143440246582003</cx:pt>
          <cx:pt idx="426">68.471542358398395</cx:pt>
          <cx:pt idx="427">65.794570922851605</cx:pt>
          <cx:pt idx="428">69.347824096679702</cx:pt>
          <cx:pt idx="429">65.420631408691406</cx:pt>
          <cx:pt idx="430">65.449996948242202</cx:pt>
          <cx:pt idx="431">65.918029785156307</cx:pt>
          <cx:pt idx="432">67.613731384277301</cx:pt>
          <cx:pt idx="433">65.972442626953097</cx:pt>
          <cx:pt idx="434">66.191665649414105</cx:pt>
          <cx:pt idx="435">66.546562194824205</cx:pt>
          <cx:pt idx="436">66.388885498046903</cx:pt>
          <cx:pt idx="437">66.073928833007798</cx:pt>
          <cx:pt idx="438">65.589744567871094</cx:pt>
          <cx:pt idx="439">65.703559875488295</cx:pt>
          <cx:pt idx="440">66.226188659667997</cx:pt>
          <cx:pt idx="441">40.640567779541001</cx:pt>
          <cx:pt idx="442">56.650863647460902</cx:pt>
          <cx:pt idx="443">56.845493316650398</cx:pt>
          <cx:pt idx="444">56.4718627929688</cx:pt>
          <cx:pt idx="445">42.063911437988303</cx:pt>
          <cx:pt idx="446">56.185520172119098</cx:pt>
          <cx:pt idx="447">40.733577728271499</cx:pt>
          <cx:pt idx="448">56.917747497558601</cx:pt>
          <cx:pt idx="449">48.969112396240199</cx:pt>
          <cx:pt idx="450">56.845493316650398</cx:pt>
          <cx:pt idx="451">54.391304016113303</cx:pt>
          <cx:pt idx="452">56.345291137695298</cx:pt>
          <cx:pt idx="453">55.384922027587898</cx:pt>
          <cx:pt idx="454">56.138526916503899</cx:pt>
          <cx:pt idx="455">57.134197235107401</cx:pt>
          <cx:pt idx="456">56.517391204833999</cx:pt>
          <cx:pt idx="457">56.405857086181598</cx:pt>
          <cx:pt idx="458">56.991268157958999</cx:pt>
          <cx:pt idx="459">56.145832061767599</cx:pt>
          <cx:pt idx="460">56.348415374755902</cx:pt>
          <cx:pt idx="461">74.739585876464801</cx:pt>
          <cx:pt idx="462">74.873092651367202</cx:pt>
          <cx:pt idx="463">74.4764404296875</cx:pt>
          <cx:pt idx="464">74.038040161132798</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první úrovni obrazové pyramidy, ve které se detekují body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firstLevel</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E2525C06-E93F-4E1E-9449-F8E5C3A20FCD}">
          <cx:tx>
            <cx:txData>
              <cx:f>'Distance Match'!$D$2</cx:f>
              <cx:v>Testovací množina se shodnými obrazovkami</cx:v>
            </cx:txData>
          </cx:tx>
          <cx:dataId val="0"/>
          <cx:layoutPr>
            <cx:visibility meanLine="0" meanMarker="1" nonoutliers="0" outliers="1"/>
            <cx:statistics quartileMethod="exclusive"/>
          </cx:layoutPr>
        </cx:series>
        <cx:series layoutId="boxWhisker" uniqueId="{E00E9E47-BFCB-4ECF-AB4C-C4BD7D772C3C}">
          <cx:tx>
            <cx:txData>
              <cx:f>'Distance Match'!$E$2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koeficient!$B$3:$B$188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koeficient!$C$3:$C$188</cx:f>
        <cx:lvl ptCount="186" formatCode="General">
          <cx:pt idx="0">0.34823529411764698</cx:pt>
          <cx:pt idx="1">0.57294117647058795</cx:pt>
          <cx:pt idx="2">0.35294117647058798</cx:pt>
          <cx:pt idx="3">0.65176470588235302</cx:pt>
          <cx:pt idx="4">0.28352941176470597</cx:pt>
          <cx:pt idx="5">0.92117647058823504</cx:pt>
          <cx:pt idx="6">0.34470588235294097</cx:pt>
          <cx:pt idx="7">0.88235294117647101</cx:pt>
          <cx:pt idx="8">0.35882352941176499</cx:pt>
          <cx:pt idx="9">0.63764705882352901</cx:pt>
          <cx:pt idx="10">0.34470588235294097</cx:pt>
          <cx:pt idx="11">0.64352941176470602</cx:pt>
          <cx:pt idx="12">0.34352941176470603</cx:pt>
          <cx:pt idx="13">0.67176470588235304</cx:pt>
          <cx:pt idx="14">0.30705882352941199</cx:pt>
          <cx:pt idx="15">0.57647058823529396</cx:pt>
          <cx:pt idx="16">0.34823529411764698</cx:pt>
          <cx:pt idx="17">0.57647058823529396</cx:pt>
          <cx:pt idx="18">0.35529411764705898</cx:pt>
          <cx:pt idx="93">0.17202410848819699</cx:pt>
          <cx:pt idx="94">0.37443495730788601</cx:pt>
          <cx:pt idx="95">0.17754897036664999</cx:pt>
          <cx:pt idx="96">0.61727774987443496</cx:pt>
          <cx:pt idx="97">0.165243596182823</cx:pt>
          <cx:pt idx="98">0.931943746860874</cx:pt>
          <cx:pt idx="99">0.17679558011049701</cx:pt>
          <cx:pt idx="100">0.84304369663485701</cx:pt>
          <cx:pt idx="101">0.17327975891511799</cx:pt>
          <cx:pt idx="102">0.66449020592666996</cx:pt>
          <cx:pt idx="103">0.170517327975892</cx:pt>
          <cx:pt idx="104">0.61727774987443496</cx:pt>
          <cx:pt idx="105">0.17101958814665999</cx:pt>
          <cx:pt idx="106">0.64414866901054701</cx:pt>
          <cx:pt idx="107">0.16122551481667499</cx:pt>
          <cx:pt idx="108">0.45705675539929702</cx:pt>
          <cx:pt idx="109">0.16926167754897001</cx:pt>
          <cx:pt idx="110">0.426670015067805</cx:pt>
          <cx:pt idx="111">0.16675037669512799</cx:pt>
        </cx:lvl>
      </cx:numDim>
    </cx:data>
    <cx:data id="1">
      <cx:strDim type="cat">
        <cx:f>koeficient!$B$3:$B$188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koeficient!$D$3:$D$188</cx:f>
        <cx:lvl ptCount="186" formatCode="General">
          <cx:pt idx="0">0.0094117647058823504</cx:pt>
          <cx:pt idx="1">0.0035294117647058799</cx:pt>
          <cx:pt idx="2">0.0152941176470588</cx:pt>
          <cx:pt idx="3">0.0070588235294117702</cx:pt>
          <cx:pt idx="4">0.0070588235294117702</cx:pt>
          <cx:pt idx="5">0.0094117647058823504</cx:pt>
          <cx:pt idx="6">0.011764705882352899</cx:pt>
          <cx:pt idx="7">0.0070588235294117702</cx:pt>
          <cx:pt idx="8">0.012941176470588201</cx:pt>
          <cx:pt idx="9">0.0058823529411764696</cx:pt>
          <cx:pt idx="10">0.011764705882352899</cx:pt>
          <cx:pt idx="11">0.0035294117647058799</cx:pt>
          <cx:pt idx="12">0.0070588235294117702</cx:pt>
          <cx:pt idx="13">0.0094117647058823504</cx:pt>
          <cx:pt idx="14">0.0094117647058823504</cx:pt>
          <cx:pt idx="15">0.0058823529411764696</cx:pt>
          <cx:pt idx="16">0.0082352941176470594</cx:pt>
          <cx:pt idx="17">0.0070588235294117702</cx:pt>
          <cx:pt idx="18">0.0211764705882353</cx:pt>
          <cx:pt idx="19">0.0047058823529411804</cx:pt>
          <cx:pt idx="20">0.0094117647058823504</cx:pt>
          <cx:pt idx="21">0.0105882352941176</cx:pt>
          <cx:pt idx="22">0.0070588235294117702</cx:pt>
          <cx:pt idx="23">0.0094117647058823504</cx:pt>
          <cx:pt idx="24">0.0058823529411764696</cx:pt>
          <cx:pt idx="25">0.0070588235294117702</cx:pt>
          <cx:pt idx="26">0.0070588235294117702</cx:pt>
          <cx:pt idx="27">0.0058823529411764696</cx:pt>
          <cx:pt idx="28">0.0035294117647058799</cx:pt>
          <cx:pt idx="29">0.0094117647058823504</cx:pt>
          <cx:pt idx="30">0.0105882352941176</cx:pt>
          <cx:pt idx="31">0.0082352941176470594</cx:pt>
          <cx:pt idx="32">0.0035294117647058799</cx:pt>
          <cx:pt idx="33">0.0094117647058823504</cx:pt>
          <cx:pt idx="34">0.011764705882352899</cx:pt>
          <cx:pt idx="35">0.0094117647058823504</cx:pt>
          <cx:pt idx="36">0.0094117647058823504</cx:pt>
          <cx:pt idx="37">0.0094117647058823504</cx:pt>
          <cx:pt idx="38">0.0047058823529411804</cx:pt>
          <cx:pt idx="39">0.0094117647058823504</cx:pt>
          <cx:pt idx="40">0.0058823529411764696</cx:pt>
          <cx:pt idx="41">0.0023529411764705902</cx:pt>
          <cx:pt idx="42">0.0047058823529411804</cx:pt>
          <cx:pt idx="43">0.0011764705882352899</cx:pt>
          <cx:pt idx="44">0</cx:pt>
          <cx:pt idx="45">0.0011764705882352899</cx:pt>
          <cx:pt idx="46">0.0047058823529411804</cx:pt>
          <cx:pt idx="47">0.0035294117647058799</cx:pt>
          <cx:pt idx="48">0.0058823529411764696</cx:pt>
          <cx:pt idx="49">0.0047058823529411804</cx:pt>
          <cx:pt idx="50">0.0047058823529411804</cx:pt>
          <cx:pt idx="51">0</cx:pt>
          <cx:pt idx="52">0.0011764705882352899</cx:pt>
          <cx:pt idx="53">0.0105882352941176</cx:pt>
          <cx:pt idx="54">0.028235294117647101</cx:pt>
          <cx:pt idx="55">0.0011764705882352899</cx:pt>
          <cx:pt idx="56">0.017647058823529401</cx:pt>
          <cx:pt idx="57">0.0011764705882352899</cx:pt>
          <cx:pt idx="58">0.0035294117647058799</cx:pt>
          <cx:pt idx="59">0.012941176470588201</cx:pt>
          <cx:pt idx="60">0.012941176470588201</cx:pt>
          <cx:pt idx="61">0.0070588235294117702</cx:pt>
          <cx:pt idx="62">0.0047058823529411804</cx:pt>
          <cx:pt idx="63">0.0035294117647058799</cx:pt>
          <cx:pt idx="64">0.0141176470588235</cx:pt>
          <cx:pt idx="65">0</cx:pt>
          <cx:pt idx="66">0.0047058823529411804</cx:pt>
          <cx:pt idx="67">0.0070588235294117702</cx:pt>
          <cx:pt idx="68">0.0035294117647058799</cx:pt>
          <cx:pt idx="69">0.46000000000000002</cx:pt>
          <cx:pt idx="70">0.22</cx:pt>
          <cx:pt idx="71">0.29999999999999999</cx:pt>
          <cx:pt idx="72">0.223529411764706</cx:pt>
          <cx:pt idx="73">0.441176470588235</cx:pt>
          <cx:pt idx="74">0.20941176470588199</cx:pt>
          <cx:pt idx="75">0.44470588235294101</cx:pt>
          <cx:pt idx="76">0.20588235294117599</cx:pt>
          <cx:pt idx="77">0.40588235294117597</cx:pt>
          <cx:pt idx="78">0.217647058823529</cx:pt>
          <cx:pt idx="79">0.250588235294118</cx:pt>
          <cx:pt idx="80">0.21176470588235299</cx:pt>
          <cx:pt idx="81">0.245882352941176</cx:pt>
          <cx:pt idx="82">0.22</cx:pt>
          <cx:pt idx="83">0.308235294117647</cx:pt>
          <cx:pt idx="84">0.221176470588235</cx:pt>
          <cx:pt idx="85">0.30705882352941199</cx:pt>
          <cx:pt idx="86">0.218823529411765</cx:pt>
          <cx:pt idx="87">0.30235294117647099</cx:pt>
          <cx:pt idx="88">0.23294117647058801</cx:pt>
          <cx:pt idx="89">0.0047058823529411804</cx:pt>
          <cx:pt idx="90">0.0047058823529411804</cx:pt>
          <cx:pt idx="91">0.0035294117647058799</cx:pt>
          <cx:pt idx="92">0.0035294117647058799</cx:pt>
          <cx:pt idx="93">0.000753390256152687</cx:pt>
          <cx:pt idx="94">0.000502260170768458</cx:pt>
          <cx:pt idx="95">0.000502260170768458</cx:pt>
          <cx:pt idx="96">0.0010045203415369199</cx:pt>
          <cx:pt idx="97">0.0010045203415369199</cx:pt>
          <cx:pt idx="98">0</cx:pt>
          <cx:pt idx="99">0.000502260170768458</cx:pt>
          <cx:pt idx="100">0.0027624309392265201</cx:pt>
          <cx:pt idx="101">0.000502260170768458</cx:pt>
          <cx:pt idx="102">0</cx:pt>
          <cx:pt idx="103">0.0017579105976896</cx:pt>
          <cx:pt idx="104">0</cx:pt>
          <cx:pt idx="105">0</cx:pt>
          <cx:pt idx="106">0.00251130085384229</cx:pt>
          <cx:pt idx="107">0.000502260170768458</cx:pt>
          <cx:pt idx="108">0</cx:pt>
          <cx:pt idx="109">0.000502260170768458</cx:pt>
          <cx:pt idx="110">0.0010045203415369199</cx:pt>
          <cx:pt idx="111">0.0020090406830738298</cx:pt>
          <cx:pt idx="112">0.000251130085384229</cx:pt>
          <cx:pt idx="113">0.0010045203415369199</cx:pt>
          <cx:pt idx="114">0.000251130085384229</cx:pt>
          <cx:pt idx="115">0.00251130085384229</cx:pt>
          <cx:pt idx="116">0.0015067805123053701</cx:pt>
          <cx:pt idx="117">0.0015067805123053701</cx:pt>
          <cx:pt idx="118">0.00251130085384229</cx:pt>
          <cx:pt idx="119">0.000753390256152687</cx:pt>
          <cx:pt idx="120">0.000502260170768458</cx:pt>
          <cx:pt idx="121">0.000753390256152687</cx:pt>
          <cx:pt idx="122">0.000753390256152687</cx:pt>
          <cx:pt idx="123">0.0015067805123053701</cx:pt>
          <cx:pt idx="124">0</cx:pt>
          <cx:pt idx="125">0.000753390256152687</cx:pt>
          <cx:pt idx="126">0</cx:pt>
          <cx:pt idx="127">0.0010045203415369199</cx:pt>
          <cx:pt idx="128">0</cx:pt>
          <cx:pt idx="129">0.000753390256152687</cx:pt>
          <cx:pt idx="130">0</cx:pt>
          <cx:pt idx="131">0.000251130085384229</cx:pt>
          <cx:pt idx="132">0</cx:pt>
          <cx:pt idx="133">0</cx:pt>
          <cx:pt idx="134">0.000251130085384229</cx:pt>
          <cx:pt idx="135">0.000502260170768458</cx:pt>
          <cx:pt idx="136">0</cx:pt>
          <cx:pt idx="137">0.000251130085384229</cx:pt>
          <cx:pt idx="138">0.000251130085384229</cx:pt>
          <cx:pt idx="139">0.000251130085384229</cx:pt>
          <cx:pt idx="140">0</cx:pt>
          <cx:pt idx="141">0.000251130085384229</cx:pt>
          <cx:pt idx="142">0.000753390256152687</cx:pt>
          <cx:pt idx="143">0.000502260170768458</cx:pt>
          <cx:pt idx="144">0.000251130085384229</cx:pt>
          <cx:pt idx="145">0.000251130085384229</cx:pt>
          <cx:pt idx="146">0.0052737317930688097</cx:pt>
          <cx:pt idx="147">0.0045203415369161198</cx:pt>
          <cx:pt idx="148">0.000251130085384229</cx:pt>
          <cx:pt idx="149">0.00125565042692115</cx:pt>
          <cx:pt idx="150">0.000502260170768458</cx:pt>
          <cx:pt idx="151">0.000251130085384229</cx:pt>
          <cx:pt idx="152">0.0055248618784530402</cx:pt>
          <cx:pt idx="153">0.0032646911099949798</cx:pt>
          <cx:pt idx="154">0.0035158211953792099</cx:pt>
          <cx:pt idx="155">0.000251130085384229</cx:pt>
          <cx:pt idx="156">0.000251130085384229</cx:pt>
          <cx:pt idx="157">0.0077850326469111001</cx:pt>
          <cx:pt idx="158">0.000251130085384229</cx:pt>
          <cx:pt idx="159">0.000251130085384229</cx:pt>
          <cx:pt idx="160">0.0027624309392265201</cx:pt>
          <cx:pt idx="161">0.0045203415369161198</cx:pt>
          <cx:pt idx="162">0.42164741336012102</cx:pt>
          <cx:pt idx="163">0.124309392265193</cx:pt>
          <cx:pt idx="164">0.106479156202913</cx:pt>
          <cx:pt idx="165">0.126318432948267</cx:pt>
          <cx:pt idx="166">0.40030135610246098</cx:pt>
          <cx:pt idx="167">0.119286790557509</cx:pt>
          <cx:pt idx="168">0.41838272225012602</cx:pt>
          <cx:pt idx="169">0.11903566047212499</cx:pt>
          <cx:pt idx="170">0.31441486690105502</cx:pt>
          <cx:pt idx="171">0.12280261175288799</cx:pt>
          <cx:pt idx="172">0.17327975891511799</cx:pt>
          <cx:pt idx="173">0.12230035158212001</cx:pt>
          <cx:pt idx="174">0.163234555499749</cx:pt>
          <cx:pt idx="175">0.11903566047212499</cx:pt>
          <cx:pt idx="176">0.109743847312908</cx:pt>
          <cx:pt idx="177">0.11577096936212999</cx:pt>
          <cx:pt idx="178">0.10924158714214</cx:pt>
          <cx:pt idx="179">0.119286790557509</cx:pt>
          <cx:pt idx="180">0.104721245605224</cx:pt>
          <cx:pt idx="181">0.121295831240583</cx:pt>
          <cx:pt idx="182">0</cx:pt>
          <cx:pt idx="183">0.000502260170768458</cx:pt>
          <cx:pt idx="184">0.0010045203415369199</cx:pt>
          <cx:pt idx="185">0.000753390256152687</cx:pt>
        </cx:lvl>
      </cx:numDim>
    </cx:data>
  </cx:chartData>
  <cx:chart>
    <cx:title pos="t" align="ctr" overlay="0">
      <cx:tx>
        <cx:rich>
          <a:bodyPr spcFirstLastPara="1" vertOverflow="ellipsis" wrap="square" lIns="0" tIns="0" rIns="0" bIns="0" anchor="ctr" anchorCtr="1"/>
          <a:lstStyle/>
          <a:p>
            <a:pPr algn="ctr">
              <a:defRPr/>
            </a:pPr>
            <a:r>
              <a:rPr lang="cs-CZ"/>
              <a:t>Závislost Löwova koeficientu na potlačování nemaxima</a:t>
            </a:r>
            <a:endParaRPr lang="en-US"/>
          </a:p>
        </cx:rich>
      </cx:tx>
    </cx:title>
    <cx:plotArea>
      <cx:plotAreaRegion>
        <cx:series layoutId="boxWhisker" uniqueId="{11FD703F-A8D8-4160-B948-BD867CB83C7A}">
          <cx:tx>
            <cx:txData>
              <cx:f>koeficient!$C$2</cx:f>
              <cx:v>Testovací množina se shodnými obrazovkami</cx:v>
            </cx:txData>
          </cx:tx>
          <cx:dataId val="0"/>
          <cx:layoutPr>
            <cx:visibility meanLine="0" meanMarker="1" nonoutliers="0" outliers="1"/>
            <cx:statistics quartileMethod="exclusive"/>
          </cx:layoutPr>
        </cx:series>
        <cx:series layoutId="boxWhisker" uniqueId="{859D3A84-EC31-4EAF-8971-9B707833FD5C}">
          <cx:tx>
            <cx:txData>
              <cx:f>koeficient!$D$2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D7942-3A59-4341-8D98-60DC0BAB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48</Pages>
  <Words>20643</Words>
  <Characters>117667</Characters>
  <Application>Microsoft Office Word</Application>
  <DocSecurity>0</DocSecurity>
  <Lines>980</Lines>
  <Paragraphs>276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138034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12</cp:revision>
  <cp:lastPrinted>2017-01-04T10:13:00Z</cp:lastPrinted>
  <dcterms:created xsi:type="dcterms:W3CDTF">2017-04-06T14:58:00Z</dcterms:created>
  <dcterms:modified xsi:type="dcterms:W3CDTF">2017-04-12T13:27:00Z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